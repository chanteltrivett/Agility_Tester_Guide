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BE2B4" w14:textId="77777777" w:rsidR="001E6986" w:rsidRDefault="001E6986" w:rsidP="001E6986">
      <w:pPr>
        <w:rPr>
          <w:rFonts w:ascii="Titillium Web SemiBold" w:hAnsi="Titillium Web SemiBold"/>
          <w:b/>
          <w:bCs/>
        </w:rPr>
      </w:pPr>
      <w:r>
        <w:rPr>
          <w:rFonts w:ascii="Titillium Web SemiBold" w:hAnsi="Titillium Web SemiBold"/>
          <w:b/>
          <w:bCs/>
          <w:noProof/>
        </w:rPr>
        <w:drawing>
          <wp:anchor distT="0" distB="0" distL="114300" distR="114300" simplePos="0" relativeHeight="251658240" behindDoc="0" locked="0" layoutInCell="1" allowOverlap="1" wp14:anchorId="7D59A8AF" wp14:editId="73A9455F">
            <wp:simplePos x="0" y="0"/>
            <wp:positionH relativeFrom="margin">
              <wp:posOffset>4930002</wp:posOffset>
            </wp:positionH>
            <wp:positionV relativeFrom="margin">
              <wp:posOffset>-436245</wp:posOffset>
            </wp:positionV>
            <wp:extent cx="1391478" cy="436324"/>
            <wp:effectExtent l="0" t="0" r="0" b="0"/>
            <wp:wrapSquare wrapText="bothSides"/>
            <wp:docPr id="2921" name="Picture 29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1478" cy="436324"/>
                    </a:xfrm>
                    <a:prstGeom prst="rect">
                      <a:avLst/>
                    </a:prstGeom>
                  </pic:spPr>
                </pic:pic>
              </a:graphicData>
            </a:graphic>
          </wp:anchor>
        </w:drawing>
      </w:r>
    </w:p>
    <w:p w14:paraId="3244D75A" w14:textId="77777777" w:rsidR="001E6986" w:rsidRDefault="001E6986" w:rsidP="001E6986">
      <w:pPr>
        <w:rPr>
          <w:rFonts w:ascii="Titillium Web SemiBold" w:hAnsi="Titillium Web SemiBold"/>
          <w:b/>
          <w:bCs/>
        </w:rPr>
      </w:pPr>
    </w:p>
    <w:p w14:paraId="160667DF" w14:textId="77777777" w:rsidR="001E6986" w:rsidRDefault="001E6986" w:rsidP="001E6986">
      <w:pPr>
        <w:rPr>
          <w:rFonts w:ascii="Titillium Web SemiBold" w:hAnsi="Titillium Web SemiBold"/>
          <w:b/>
          <w:bCs/>
        </w:rPr>
      </w:pPr>
    </w:p>
    <w:p w14:paraId="0ECB9721" w14:textId="77777777" w:rsidR="001E6986" w:rsidRDefault="001E6986" w:rsidP="001E6986">
      <w:pPr>
        <w:rPr>
          <w:rFonts w:ascii="Titillium Web SemiBold" w:hAnsi="Titillium Web SemiBold"/>
          <w:b/>
          <w:bCs/>
        </w:rPr>
      </w:pPr>
    </w:p>
    <w:p w14:paraId="33717A8C" w14:textId="77777777" w:rsidR="001E6986" w:rsidRDefault="001E6986" w:rsidP="001E6986">
      <w:pPr>
        <w:pStyle w:val="SubtitleCover"/>
        <w:rPr>
          <w:rFonts w:ascii="Titillium Web SemiBold" w:eastAsiaTheme="minorHAnsi" w:hAnsi="Titillium Web SemiBold"/>
          <w:b/>
          <w:bCs/>
          <w:spacing w:val="0"/>
          <w:sz w:val="80"/>
          <w:szCs w:val="80"/>
        </w:rPr>
      </w:pPr>
    </w:p>
    <w:p w14:paraId="2377111F" w14:textId="77777777" w:rsidR="001E6986" w:rsidRDefault="001E6986" w:rsidP="001E6986">
      <w:pPr>
        <w:pStyle w:val="SubtitleCover"/>
        <w:rPr>
          <w:rFonts w:ascii="Titillium Web SemiBold" w:eastAsiaTheme="minorHAnsi" w:hAnsi="Titillium Web SemiBold"/>
          <w:b/>
          <w:bCs/>
          <w:spacing w:val="0"/>
          <w:sz w:val="80"/>
          <w:szCs w:val="80"/>
        </w:rPr>
      </w:pPr>
    </w:p>
    <w:p w14:paraId="29D897F2" w14:textId="43B08F3A" w:rsidR="001E6986" w:rsidRDefault="00CC5A21" w:rsidP="001E6986">
      <w:pPr>
        <w:pStyle w:val="SubtitleCover"/>
      </w:pPr>
      <w:r w:rsidRPr="00CC5A21">
        <w:rPr>
          <w:rFonts w:ascii="Titillium Web SemiBold" w:eastAsiaTheme="minorHAnsi" w:hAnsi="Titillium Web SemiBold"/>
          <w:b/>
          <w:bCs/>
          <w:spacing w:val="0"/>
          <w:sz w:val="80"/>
          <w:szCs w:val="80"/>
        </w:rPr>
        <w:t>AGILITY</w:t>
      </w:r>
      <w:r w:rsidR="001E6986" w:rsidRPr="000A2379">
        <w:rPr>
          <w:rFonts w:ascii="Titillium Web SemiBold" w:eastAsiaTheme="minorHAnsi" w:hAnsi="Titillium Web SemiBold"/>
          <w:b/>
          <w:bCs/>
          <w:spacing w:val="0"/>
          <w:sz w:val="80"/>
          <w:szCs w:val="80"/>
        </w:rPr>
        <w:t xml:space="preserve"> </w:t>
      </w:r>
      <w:r w:rsidR="006F5A30">
        <w:rPr>
          <w:rFonts w:ascii="Titillium Web SemiBold" w:eastAsiaTheme="minorHAnsi" w:hAnsi="Titillium Web SemiBold"/>
          <w:b/>
          <w:bCs/>
          <w:spacing w:val="0"/>
          <w:sz w:val="80"/>
          <w:szCs w:val="80"/>
        </w:rPr>
        <w:t>TES</w:t>
      </w:r>
      <w:r w:rsidR="00264E42">
        <w:rPr>
          <w:rFonts w:ascii="Titillium Web SemiBold" w:eastAsiaTheme="minorHAnsi" w:hAnsi="Titillium Web SemiBold"/>
          <w:b/>
          <w:bCs/>
          <w:spacing w:val="0"/>
          <w:sz w:val="80"/>
          <w:szCs w:val="80"/>
        </w:rPr>
        <w:t>TE</w:t>
      </w:r>
      <w:r w:rsidR="001E6986" w:rsidRPr="000A2379">
        <w:rPr>
          <w:rFonts w:ascii="Titillium Web SemiBold" w:eastAsiaTheme="minorHAnsi" w:hAnsi="Titillium Web SemiBold"/>
          <w:b/>
          <w:bCs/>
          <w:spacing w:val="0"/>
          <w:sz w:val="80"/>
          <w:szCs w:val="80"/>
        </w:rPr>
        <w:t>R</w:t>
      </w:r>
      <w:r w:rsidR="001E6986">
        <w:rPr>
          <w:rFonts w:ascii="Titillium Web SemiBold" w:eastAsiaTheme="minorHAnsi" w:hAnsi="Titillium Web SemiBold"/>
          <w:b/>
          <w:bCs/>
          <w:spacing w:val="0"/>
          <w:sz w:val="80"/>
          <w:szCs w:val="80"/>
        </w:rPr>
        <w:t xml:space="preserve"> </w:t>
      </w:r>
      <w:r w:rsidR="001E6986" w:rsidRPr="000A2379">
        <w:rPr>
          <w:rFonts w:ascii="Titillium Web SemiBold" w:eastAsiaTheme="minorHAnsi" w:hAnsi="Titillium Web SemiBold"/>
          <w:b/>
          <w:bCs/>
          <w:spacing w:val="0"/>
          <w:sz w:val="80"/>
          <w:szCs w:val="80"/>
        </w:rPr>
        <w:t>GUID</w:t>
      </w:r>
      <w:r w:rsidR="001E6986">
        <w:rPr>
          <w:rFonts w:ascii="Titillium Web SemiBold" w:eastAsiaTheme="minorHAnsi" w:hAnsi="Titillium Web SemiBold"/>
          <w:b/>
          <w:bCs/>
          <w:spacing w:val="0"/>
          <w:sz w:val="80"/>
          <w:szCs w:val="80"/>
        </w:rPr>
        <w:t>E</w:t>
      </w:r>
    </w:p>
    <w:p w14:paraId="7549F5E7" w14:textId="77777777" w:rsidR="001E6986" w:rsidRDefault="001E6986" w:rsidP="001E6986">
      <w:pPr>
        <w:rPr>
          <w:sz w:val="28"/>
          <w:szCs w:val="28"/>
        </w:rPr>
      </w:pPr>
    </w:p>
    <w:p w14:paraId="316B9AB3" w14:textId="32CC3BB2" w:rsidR="001E6986" w:rsidRPr="00CD1F1B" w:rsidRDefault="008D2AD1" w:rsidP="001E6986">
      <w:pPr>
        <w:rPr>
          <w:sz w:val="24"/>
        </w:rPr>
      </w:pPr>
      <w:r>
        <w:rPr>
          <w:sz w:val="24"/>
        </w:rPr>
        <w:fldChar w:fldCharType="begin"/>
      </w:r>
      <w:r>
        <w:rPr>
          <w:sz w:val="24"/>
        </w:rPr>
        <w:instrText xml:space="preserve"> DATE \@ "MMMM d, yyyy" </w:instrText>
      </w:r>
      <w:r>
        <w:rPr>
          <w:sz w:val="24"/>
        </w:rPr>
        <w:fldChar w:fldCharType="separate"/>
      </w:r>
      <w:ins w:id="2" w:author="Chantel Trivett" w:date="2021-10-05T15:14:00Z">
        <w:r w:rsidR="00D6355F">
          <w:rPr>
            <w:noProof/>
            <w:sz w:val="24"/>
          </w:rPr>
          <w:t>October 5, 2021</w:t>
        </w:r>
      </w:ins>
      <w:r>
        <w:rPr>
          <w:sz w:val="24"/>
        </w:rPr>
        <w:fldChar w:fldCharType="end"/>
      </w:r>
    </w:p>
    <w:p w14:paraId="081AA191" w14:textId="77777777" w:rsidR="001E6986" w:rsidRDefault="001E6986" w:rsidP="001E6986">
      <w:pPr>
        <w:rPr>
          <w:sz w:val="28"/>
          <w:szCs w:val="28"/>
        </w:rPr>
      </w:pPr>
    </w:p>
    <w:p w14:paraId="00B4F7AB" w14:textId="77777777" w:rsidR="001E6986" w:rsidRPr="008A65A6" w:rsidRDefault="001E6986" w:rsidP="001E6986">
      <w:r>
        <w:rPr>
          <w:rFonts w:ascii="Titillium Web SemiBold" w:hAnsi="Titillium Web SemiBold"/>
          <w:b/>
          <w:bCs/>
          <w:noProof/>
          <w:sz w:val="72"/>
          <w:szCs w:val="72"/>
        </w:rPr>
        <mc:AlternateContent>
          <mc:Choice Requires="wps">
            <w:drawing>
              <wp:anchor distT="0" distB="0" distL="114300" distR="114300" simplePos="0" relativeHeight="251658241" behindDoc="0" locked="1" layoutInCell="1" allowOverlap="1" wp14:anchorId="3FD73AD5" wp14:editId="3EF8D7D1">
                <wp:simplePos x="0" y="0"/>
                <wp:positionH relativeFrom="column">
                  <wp:posOffset>12700</wp:posOffset>
                </wp:positionH>
                <wp:positionV relativeFrom="paragraph">
                  <wp:posOffset>-665480</wp:posOffset>
                </wp:positionV>
                <wp:extent cx="355600" cy="0"/>
                <wp:effectExtent l="0" t="25400" r="38100" b="38100"/>
                <wp:wrapNone/>
                <wp:docPr id="2920" name="Straight Connector 2920"/>
                <wp:cNvGraphicFramePr/>
                <a:graphic xmlns:a="http://schemas.openxmlformats.org/drawingml/2006/main">
                  <a:graphicData uri="http://schemas.microsoft.com/office/word/2010/wordprocessingShape">
                    <wps:wsp>
                      <wps:cNvCnPr/>
                      <wps:spPr>
                        <a:xfrm>
                          <a:off x="0" y="0"/>
                          <a:ext cx="355600" cy="0"/>
                        </a:xfrm>
                        <a:prstGeom prst="line">
                          <a:avLst/>
                        </a:prstGeom>
                        <a:ln w="57150">
                          <a:solidFill>
                            <a:srgbClr val="3FBCB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669CC" id="Straight Connector 292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2.4pt" to="29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" strokecolor="#3fbcb5" strokeweight="4.5pt">
                <v:stroke joinstyle="miter"/>
                <w10:anchorlock/>
              </v:line>
            </w:pict>
          </mc:Fallback>
        </mc:AlternateContent>
      </w:r>
    </w:p>
    <w:p w14:paraId="398E133E" w14:textId="77777777" w:rsidR="001E6986" w:rsidRDefault="001E6986" w:rsidP="001E6986">
      <w:pPr>
        <w:rPr>
          <w:b/>
          <w:color w:val="3FBCB5"/>
          <w:sz w:val="26"/>
          <w:szCs w:val="26"/>
        </w:rPr>
      </w:pPr>
      <w:r>
        <w:rPr>
          <w:bCs/>
          <w:i/>
          <w:iCs/>
          <w:color w:val="3FBCB5"/>
          <w:sz w:val="26"/>
          <w:szCs w:val="26"/>
        </w:rPr>
        <w:br w:type="page"/>
      </w:r>
    </w:p>
    <w:sdt>
      <w:sdtPr>
        <w:rPr>
          <w:rFonts w:ascii="Roboto Light" w:eastAsiaTheme="minorHAnsi" w:hAnsi="Roboto Light" w:cstheme="minorBidi"/>
          <w:bCs w:val="0"/>
          <w:color w:val="auto"/>
          <w:sz w:val="22"/>
          <w:szCs w:val="24"/>
          <w:lang w:val="en-CA"/>
        </w:rPr>
        <w:id w:val="-2125912853"/>
        <w:docPartObj>
          <w:docPartGallery w:val="Table of Contents"/>
          <w:docPartUnique/>
        </w:docPartObj>
      </w:sdtPr>
      <w:sdtEndPr>
        <w:rPr>
          <w:b/>
          <w:noProof/>
        </w:rPr>
      </w:sdtEndPr>
      <w:sdtContent>
        <w:p w14:paraId="0C6F8A45" w14:textId="7EF60EDB" w:rsidR="00B41BE2" w:rsidRDefault="00B41BE2">
          <w:pPr>
            <w:pStyle w:val="TOCHeading"/>
          </w:pPr>
          <w:r>
            <w:t>Table of Contents</w:t>
          </w:r>
        </w:p>
        <w:p w14:paraId="1588FD30" w14:textId="577A5D3B" w:rsidR="00F71C7C" w:rsidRDefault="0009731F">
          <w:pPr>
            <w:pStyle w:val="TOC1"/>
            <w:rPr>
              <w:ins w:id="3" w:author="Chantel Trivett" w:date="2021-09-30T14:12:00Z"/>
              <w:rFonts w:eastAsiaTheme="minorEastAsia" w:cstheme="minorBidi"/>
              <w:b w:val="0"/>
              <w:bCs w:val="0"/>
              <w:caps w:val="0"/>
              <w:noProof/>
              <w:sz w:val="22"/>
              <w:szCs w:val="22"/>
              <w:lang w:eastAsia="en-CA"/>
            </w:rPr>
          </w:pPr>
          <w:r>
            <w:fldChar w:fldCharType="begin"/>
          </w:r>
          <w:r>
            <w:instrText xml:space="preserve"> TOC \o "1-3" \h \z \u </w:instrText>
          </w:r>
          <w:r>
            <w:fldChar w:fldCharType="separate"/>
          </w:r>
          <w:ins w:id="4" w:author="Chantel Trivett" w:date="2021-09-30T14:12:00Z">
            <w:r w:rsidR="00F71C7C" w:rsidRPr="002948B5">
              <w:rPr>
                <w:rStyle w:val="Hyperlink"/>
                <w:noProof/>
              </w:rPr>
              <w:fldChar w:fldCharType="begin"/>
            </w:r>
            <w:r w:rsidR="00F71C7C" w:rsidRPr="002948B5">
              <w:rPr>
                <w:rStyle w:val="Hyperlink"/>
                <w:noProof/>
              </w:rPr>
              <w:instrText xml:space="preserve"> </w:instrText>
            </w:r>
            <w:r w:rsidR="00F71C7C">
              <w:rPr>
                <w:noProof/>
              </w:rPr>
              <w:instrText>HYPERLINK \l "_Toc83903580"</w:instrText>
            </w:r>
            <w:r w:rsidR="00F71C7C" w:rsidRPr="002948B5">
              <w:rPr>
                <w:rStyle w:val="Hyperlink"/>
                <w:noProof/>
              </w:rPr>
              <w:instrText xml:space="preserve"> </w:instrText>
            </w:r>
            <w:r w:rsidR="00F71C7C" w:rsidRPr="002948B5">
              <w:rPr>
                <w:rStyle w:val="Hyperlink"/>
                <w:noProof/>
              </w:rPr>
              <w:fldChar w:fldCharType="separate"/>
            </w:r>
            <w:r w:rsidR="00F71C7C" w:rsidRPr="002948B5">
              <w:rPr>
                <w:rStyle w:val="Hyperlink"/>
                <w:noProof/>
              </w:rPr>
              <w:t>Introduction</w:t>
            </w:r>
            <w:r w:rsidR="00F71C7C">
              <w:rPr>
                <w:noProof/>
                <w:webHidden/>
              </w:rPr>
              <w:tab/>
            </w:r>
            <w:r w:rsidR="00F71C7C">
              <w:rPr>
                <w:noProof/>
                <w:webHidden/>
              </w:rPr>
              <w:fldChar w:fldCharType="begin"/>
            </w:r>
            <w:r w:rsidR="00F71C7C">
              <w:rPr>
                <w:noProof/>
                <w:webHidden/>
              </w:rPr>
              <w:instrText xml:space="preserve"> PAGEREF _Toc83903580 \h </w:instrText>
            </w:r>
          </w:ins>
          <w:r w:rsidR="00F71C7C">
            <w:rPr>
              <w:noProof/>
              <w:webHidden/>
            </w:rPr>
          </w:r>
          <w:r w:rsidR="00F71C7C">
            <w:rPr>
              <w:noProof/>
              <w:webHidden/>
            </w:rPr>
            <w:fldChar w:fldCharType="separate"/>
          </w:r>
          <w:ins w:id="5" w:author="Chantel Trivett" w:date="2021-09-30T14:12:00Z">
            <w:r w:rsidR="00F71C7C">
              <w:rPr>
                <w:noProof/>
                <w:webHidden/>
              </w:rPr>
              <w:t>4</w:t>
            </w:r>
            <w:r w:rsidR="00F71C7C">
              <w:rPr>
                <w:noProof/>
                <w:webHidden/>
              </w:rPr>
              <w:fldChar w:fldCharType="end"/>
            </w:r>
            <w:r w:rsidR="00F71C7C" w:rsidRPr="002948B5">
              <w:rPr>
                <w:rStyle w:val="Hyperlink"/>
                <w:noProof/>
              </w:rPr>
              <w:fldChar w:fldCharType="end"/>
            </w:r>
          </w:ins>
        </w:p>
        <w:p w14:paraId="4365C898" w14:textId="09058CAA" w:rsidR="00F71C7C" w:rsidRDefault="00F71C7C">
          <w:pPr>
            <w:pStyle w:val="TOC2"/>
            <w:tabs>
              <w:tab w:val="right" w:leader="dot" w:pos="9465"/>
            </w:tabs>
            <w:rPr>
              <w:ins w:id="6" w:author="Chantel Trivett" w:date="2021-09-30T14:12:00Z"/>
              <w:rFonts w:eastAsiaTheme="minorEastAsia" w:cstheme="minorBidi"/>
              <w:smallCaps w:val="0"/>
              <w:noProof/>
              <w:sz w:val="22"/>
              <w:szCs w:val="22"/>
              <w:lang w:eastAsia="en-CA"/>
            </w:rPr>
          </w:pPr>
          <w:ins w:id="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"_Toc83903581"</w:instrText>
            </w:r>
            <w:r w:rsidRPr="002948B5">
              <w:rPr>
                <w:rStyle w:val="Hyperlink"/>
                <w:noProof/>
              </w:rPr>
              <w:instrText xml:space="preserve"> </w:instrText>
            </w:r>
            <w:r w:rsidRPr="002948B5">
              <w:rPr>
                <w:rStyle w:val="Hyperlink"/>
                <w:noProof/>
              </w:rPr>
              <w:fldChar w:fldCharType="separate"/>
            </w:r>
            <w:r w:rsidRPr="002948B5">
              <w:rPr>
                <w:rStyle w:val="Hyperlink"/>
                <w:noProof/>
              </w:rPr>
              <w:t>System Description</w:t>
            </w:r>
            <w:r>
              <w:rPr>
                <w:noProof/>
                <w:webHidden/>
              </w:rPr>
              <w:tab/>
            </w:r>
            <w:r>
              <w:rPr>
                <w:noProof/>
                <w:webHidden/>
              </w:rPr>
              <w:fldChar w:fldCharType="begin"/>
            </w:r>
            <w:r>
              <w:rPr>
                <w:noProof/>
                <w:webHidden/>
              </w:rPr>
              <w:instrText xml:space="preserve"> PAGEREF _Toc83903581 \h </w:instrText>
            </w:r>
          </w:ins>
          <w:r>
            <w:rPr>
              <w:noProof/>
              <w:webHidden/>
            </w:rPr>
          </w:r>
          <w:r>
            <w:rPr>
              <w:noProof/>
              <w:webHidden/>
            </w:rPr>
            <w:fldChar w:fldCharType="separate"/>
          </w:r>
          <w:ins w:id="8" w:author="Chantel Trivett" w:date="2021-09-30T14:12:00Z">
            <w:r>
              <w:rPr>
                <w:noProof/>
                <w:webHidden/>
              </w:rPr>
              <w:t>4</w:t>
            </w:r>
            <w:r>
              <w:rPr>
                <w:noProof/>
                <w:webHidden/>
              </w:rPr>
              <w:fldChar w:fldCharType="end"/>
            </w:r>
            <w:r w:rsidRPr="002948B5">
              <w:rPr>
                <w:rStyle w:val="Hyperlink"/>
                <w:noProof/>
              </w:rPr>
              <w:fldChar w:fldCharType="end"/>
            </w:r>
          </w:ins>
        </w:p>
        <w:p w14:paraId="32CD44DD" w14:textId="684B1035" w:rsidR="00F71C7C" w:rsidRDefault="00F71C7C">
          <w:pPr>
            <w:pStyle w:val="TOC2"/>
            <w:tabs>
              <w:tab w:val="right" w:leader="dot" w:pos="9465"/>
            </w:tabs>
            <w:rPr>
              <w:ins w:id="9" w:author="Chantel Trivett" w:date="2021-09-30T14:12:00Z"/>
              <w:rFonts w:eastAsiaTheme="minorEastAsia" w:cstheme="minorBidi"/>
              <w:smallCaps w:val="0"/>
              <w:noProof/>
              <w:sz w:val="22"/>
              <w:szCs w:val="22"/>
              <w:lang w:eastAsia="en-CA"/>
            </w:rPr>
          </w:pPr>
          <w:ins w:id="1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"_Toc83903582"</w:instrText>
            </w:r>
            <w:r w:rsidRPr="002948B5">
              <w:rPr>
                <w:rStyle w:val="Hyperlink"/>
                <w:noProof/>
              </w:rPr>
              <w:instrText xml:space="preserve"> </w:instrText>
            </w:r>
            <w:r w:rsidRPr="002948B5">
              <w:rPr>
                <w:rStyle w:val="Hyperlink"/>
                <w:noProof/>
              </w:rPr>
              <w:fldChar w:fldCharType="separate"/>
            </w:r>
            <w:r w:rsidRPr="002948B5">
              <w:rPr>
                <w:rStyle w:val="Hyperlink"/>
                <w:noProof/>
              </w:rPr>
              <w:t>Key Features</w:t>
            </w:r>
            <w:r>
              <w:rPr>
                <w:noProof/>
                <w:webHidden/>
              </w:rPr>
              <w:tab/>
            </w:r>
            <w:r>
              <w:rPr>
                <w:noProof/>
                <w:webHidden/>
              </w:rPr>
              <w:fldChar w:fldCharType="begin"/>
            </w:r>
            <w:r>
              <w:rPr>
                <w:noProof/>
                <w:webHidden/>
              </w:rPr>
              <w:instrText xml:space="preserve"> PAGEREF _Toc83903582 \h </w:instrText>
            </w:r>
          </w:ins>
          <w:r>
            <w:rPr>
              <w:noProof/>
              <w:webHidden/>
            </w:rPr>
          </w:r>
          <w:r>
            <w:rPr>
              <w:noProof/>
              <w:webHidden/>
            </w:rPr>
            <w:fldChar w:fldCharType="separate"/>
          </w:r>
          <w:ins w:id="11" w:author="Chantel Trivett" w:date="2021-09-30T14:12:00Z">
            <w:r>
              <w:rPr>
                <w:noProof/>
                <w:webHidden/>
              </w:rPr>
              <w:t>4</w:t>
            </w:r>
            <w:r>
              <w:rPr>
                <w:noProof/>
                <w:webHidden/>
              </w:rPr>
              <w:fldChar w:fldCharType="end"/>
            </w:r>
            <w:r w:rsidRPr="002948B5">
              <w:rPr>
                <w:rStyle w:val="Hyperlink"/>
                <w:noProof/>
              </w:rPr>
              <w:fldChar w:fldCharType="end"/>
            </w:r>
          </w:ins>
        </w:p>
        <w:p w14:paraId="07D79D5E" w14:textId="400334D0" w:rsidR="00F71C7C" w:rsidRDefault="00F71C7C">
          <w:pPr>
            <w:pStyle w:val="TOC2"/>
            <w:tabs>
              <w:tab w:val="right" w:leader="dot" w:pos="9465"/>
            </w:tabs>
            <w:rPr>
              <w:ins w:id="12" w:author="Chantel Trivett" w:date="2021-09-30T14:12:00Z"/>
              <w:rFonts w:eastAsiaTheme="minorEastAsia" w:cstheme="minorBidi"/>
              <w:smallCaps w:val="0"/>
              <w:noProof/>
              <w:sz w:val="22"/>
              <w:szCs w:val="22"/>
              <w:lang w:eastAsia="en-CA"/>
            </w:rPr>
          </w:pPr>
          <w:ins w:id="1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"_Toc83903583"</w:instrText>
            </w:r>
            <w:r w:rsidRPr="002948B5">
              <w:rPr>
                <w:rStyle w:val="Hyperlink"/>
                <w:noProof/>
              </w:rPr>
              <w:instrText xml:space="preserve"> </w:instrText>
            </w:r>
            <w:r w:rsidRPr="002948B5">
              <w:rPr>
                <w:rStyle w:val="Hyperlink"/>
                <w:noProof/>
              </w:rPr>
              <w:fldChar w:fldCharType="separate"/>
            </w:r>
            <w:r w:rsidRPr="002948B5">
              <w:rPr>
                <w:rStyle w:val="Hyperlink"/>
                <w:noProof/>
              </w:rPr>
              <w:t>About This Guide</w:t>
            </w:r>
            <w:r>
              <w:rPr>
                <w:noProof/>
                <w:webHidden/>
              </w:rPr>
              <w:tab/>
            </w:r>
            <w:r>
              <w:rPr>
                <w:noProof/>
                <w:webHidden/>
              </w:rPr>
              <w:fldChar w:fldCharType="begin"/>
            </w:r>
            <w:r>
              <w:rPr>
                <w:noProof/>
                <w:webHidden/>
              </w:rPr>
              <w:instrText xml:space="preserve"> PAGEREF _Toc83903583 \h </w:instrText>
            </w:r>
          </w:ins>
          <w:r>
            <w:rPr>
              <w:noProof/>
              <w:webHidden/>
            </w:rPr>
          </w:r>
          <w:r>
            <w:rPr>
              <w:noProof/>
              <w:webHidden/>
            </w:rPr>
            <w:fldChar w:fldCharType="separate"/>
          </w:r>
          <w:ins w:id="14" w:author="Chantel Trivett" w:date="2021-09-30T14:12:00Z">
            <w:r>
              <w:rPr>
                <w:noProof/>
                <w:webHidden/>
              </w:rPr>
              <w:t>4</w:t>
            </w:r>
            <w:r>
              <w:rPr>
                <w:noProof/>
                <w:webHidden/>
              </w:rPr>
              <w:fldChar w:fldCharType="end"/>
            </w:r>
            <w:r w:rsidRPr="002948B5">
              <w:rPr>
                <w:rStyle w:val="Hyperlink"/>
                <w:noProof/>
              </w:rPr>
              <w:fldChar w:fldCharType="end"/>
            </w:r>
          </w:ins>
        </w:p>
        <w:p w14:paraId="75BCD2C5" w14:textId="111E7234" w:rsidR="00F71C7C" w:rsidRDefault="00F71C7C">
          <w:pPr>
            <w:pStyle w:val="TOC1"/>
            <w:rPr>
              <w:ins w:id="15" w:author="Chantel Trivett" w:date="2021-09-30T14:12:00Z"/>
              <w:rFonts w:eastAsiaTheme="minorEastAsia" w:cstheme="minorBidi"/>
              <w:b w:val="0"/>
              <w:bCs w:val="0"/>
              <w:caps w:val="0"/>
              <w:noProof/>
              <w:sz w:val="22"/>
              <w:szCs w:val="22"/>
              <w:lang w:eastAsia="en-CA"/>
            </w:rPr>
          </w:pPr>
          <w:ins w:id="1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"_Toc83903584"</w:instrText>
            </w:r>
            <w:r w:rsidRPr="002948B5">
              <w:rPr>
                <w:rStyle w:val="Hyperlink"/>
                <w:noProof/>
              </w:rPr>
              <w:instrText xml:space="preserve"> </w:instrText>
            </w:r>
            <w:r w:rsidRPr="002948B5">
              <w:rPr>
                <w:rStyle w:val="Hyperlink"/>
                <w:noProof/>
              </w:rPr>
              <w:fldChar w:fldCharType="separate"/>
            </w:r>
            <w:r w:rsidRPr="002948B5">
              <w:rPr>
                <w:rStyle w:val="Hyperlink"/>
                <w:noProof/>
              </w:rPr>
              <w:t>Signing In</w:t>
            </w:r>
            <w:r>
              <w:rPr>
                <w:noProof/>
                <w:webHidden/>
              </w:rPr>
              <w:tab/>
            </w:r>
            <w:r>
              <w:rPr>
                <w:noProof/>
                <w:webHidden/>
              </w:rPr>
              <w:fldChar w:fldCharType="begin"/>
            </w:r>
            <w:r>
              <w:rPr>
                <w:noProof/>
                <w:webHidden/>
              </w:rPr>
              <w:instrText xml:space="preserve"> PAGEREF _Toc83903584 \h </w:instrText>
            </w:r>
          </w:ins>
          <w:r>
            <w:rPr>
              <w:noProof/>
              <w:webHidden/>
            </w:rPr>
          </w:r>
          <w:r>
            <w:rPr>
              <w:noProof/>
              <w:webHidden/>
            </w:rPr>
            <w:fldChar w:fldCharType="separate"/>
          </w:r>
          <w:ins w:id="17" w:author="Chantel Trivett" w:date="2021-09-30T14:12:00Z">
            <w:r>
              <w:rPr>
                <w:noProof/>
                <w:webHidden/>
              </w:rPr>
              <w:t>5</w:t>
            </w:r>
            <w:r>
              <w:rPr>
                <w:noProof/>
                <w:webHidden/>
              </w:rPr>
              <w:fldChar w:fldCharType="end"/>
            </w:r>
            <w:r w:rsidRPr="002948B5">
              <w:rPr>
                <w:rStyle w:val="Hyperlink"/>
                <w:noProof/>
              </w:rPr>
              <w:fldChar w:fldCharType="end"/>
            </w:r>
          </w:ins>
        </w:p>
        <w:p w14:paraId="67EED589" w14:textId="7B935417" w:rsidR="00F71C7C" w:rsidRDefault="00F71C7C">
          <w:pPr>
            <w:pStyle w:val="TOC2"/>
            <w:tabs>
              <w:tab w:val="right" w:leader="dot" w:pos="9465"/>
            </w:tabs>
            <w:rPr>
              <w:ins w:id="18" w:author="Chantel Trivett" w:date="2021-09-30T14:12:00Z"/>
              <w:rFonts w:eastAsiaTheme="minorEastAsia" w:cstheme="minorBidi"/>
              <w:smallCaps w:val="0"/>
              <w:noProof/>
              <w:sz w:val="22"/>
              <w:szCs w:val="22"/>
              <w:lang w:eastAsia="en-CA"/>
            </w:rPr>
          </w:pPr>
          <w:ins w:id="1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"_Toc83903585"</w:instrText>
            </w:r>
            <w:r w:rsidRPr="002948B5">
              <w:rPr>
                <w:rStyle w:val="Hyperlink"/>
                <w:noProof/>
              </w:rPr>
              <w:instrText xml:space="preserve"> </w:instrText>
            </w:r>
            <w:r w:rsidRPr="002948B5">
              <w:rPr>
                <w:rStyle w:val="Hyperlink"/>
                <w:noProof/>
              </w:rPr>
              <w:fldChar w:fldCharType="separate"/>
            </w:r>
            <w:r w:rsidRPr="002948B5">
              <w:rPr>
                <w:rStyle w:val="Hyperlink"/>
                <w:noProof/>
              </w:rPr>
              <w:t>Password Setup</w:t>
            </w:r>
            <w:r>
              <w:rPr>
                <w:noProof/>
                <w:webHidden/>
              </w:rPr>
              <w:tab/>
            </w:r>
            <w:r>
              <w:rPr>
                <w:noProof/>
                <w:webHidden/>
              </w:rPr>
              <w:fldChar w:fldCharType="begin"/>
            </w:r>
            <w:r>
              <w:rPr>
                <w:noProof/>
                <w:webHidden/>
              </w:rPr>
              <w:instrText xml:space="preserve"> PAGEREF _Toc83903585 \h </w:instrText>
            </w:r>
          </w:ins>
          <w:r>
            <w:rPr>
              <w:noProof/>
              <w:webHidden/>
            </w:rPr>
          </w:r>
          <w:r>
            <w:rPr>
              <w:noProof/>
              <w:webHidden/>
            </w:rPr>
            <w:fldChar w:fldCharType="separate"/>
          </w:r>
          <w:ins w:id="20" w:author="Chantel Trivett" w:date="2021-09-30T14:12:00Z">
            <w:r>
              <w:rPr>
                <w:noProof/>
                <w:webHidden/>
              </w:rPr>
              <w:t>5</w:t>
            </w:r>
            <w:r>
              <w:rPr>
                <w:noProof/>
                <w:webHidden/>
              </w:rPr>
              <w:fldChar w:fldCharType="end"/>
            </w:r>
            <w:r w:rsidRPr="002948B5">
              <w:rPr>
                <w:rStyle w:val="Hyperlink"/>
                <w:noProof/>
              </w:rPr>
              <w:fldChar w:fldCharType="end"/>
            </w:r>
          </w:ins>
        </w:p>
        <w:p w14:paraId="5082E048" w14:textId="3BBDF804" w:rsidR="00F71C7C" w:rsidRDefault="00F71C7C">
          <w:pPr>
            <w:pStyle w:val="TOC2"/>
            <w:tabs>
              <w:tab w:val="right" w:leader="dot" w:pos="9465"/>
            </w:tabs>
            <w:rPr>
              <w:ins w:id="21" w:author="Chantel Trivett" w:date="2021-09-30T14:12:00Z"/>
              <w:rFonts w:eastAsiaTheme="minorEastAsia" w:cstheme="minorBidi"/>
              <w:smallCaps w:val="0"/>
              <w:noProof/>
              <w:sz w:val="22"/>
              <w:szCs w:val="22"/>
              <w:lang w:eastAsia="en-CA"/>
            </w:rPr>
          </w:pPr>
          <w:ins w:id="2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"_Toc83903586"</w:instrText>
            </w:r>
            <w:r w:rsidRPr="002948B5">
              <w:rPr>
                <w:rStyle w:val="Hyperlink"/>
                <w:noProof/>
              </w:rPr>
              <w:instrText xml:space="preserve"> </w:instrText>
            </w:r>
            <w:r w:rsidRPr="002948B5">
              <w:rPr>
                <w:rStyle w:val="Hyperlink"/>
                <w:noProof/>
              </w:rPr>
              <w:fldChar w:fldCharType="separate"/>
            </w:r>
            <w:r w:rsidRPr="002948B5">
              <w:rPr>
                <w:rStyle w:val="Hyperlink"/>
                <w:noProof/>
              </w:rPr>
              <w:t>Password Recovery</w:t>
            </w:r>
            <w:r>
              <w:rPr>
                <w:noProof/>
                <w:webHidden/>
              </w:rPr>
              <w:tab/>
            </w:r>
            <w:r>
              <w:rPr>
                <w:noProof/>
                <w:webHidden/>
              </w:rPr>
              <w:fldChar w:fldCharType="begin"/>
            </w:r>
            <w:r>
              <w:rPr>
                <w:noProof/>
                <w:webHidden/>
              </w:rPr>
              <w:instrText xml:space="preserve"> PAGEREF _Toc83903586 \h </w:instrText>
            </w:r>
          </w:ins>
          <w:r>
            <w:rPr>
              <w:noProof/>
              <w:webHidden/>
            </w:rPr>
          </w:r>
          <w:r>
            <w:rPr>
              <w:noProof/>
              <w:webHidden/>
            </w:rPr>
            <w:fldChar w:fldCharType="separate"/>
          </w:r>
          <w:ins w:id="23" w:author="Chantel Trivett" w:date="2021-09-30T14:12:00Z">
            <w:r>
              <w:rPr>
                <w:noProof/>
                <w:webHidden/>
              </w:rPr>
              <w:t>6</w:t>
            </w:r>
            <w:r>
              <w:rPr>
                <w:noProof/>
                <w:webHidden/>
              </w:rPr>
              <w:fldChar w:fldCharType="end"/>
            </w:r>
            <w:r w:rsidRPr="002948B5">
              <w:rPr>
                <w:rStyle w:val="Hyperlink"/>
                <w:noProof/>
              </w:rPr>
              <w:fldChar w:fldCharType="end"/>
            </w:r>
          </w:ins>
        </w:p>
        <w:p w14:paraId="47E2F921" w14:textId="4DD66E2B" w:rsidR="00F71C7C" w:rsidRDefault="00F71C7C">
          <w:pPr>
            <w:pStyle w:val="TOC2"/>
            <w:tabs>
              <w:tab w:val="right" w:leader="dot" w:pos="9465"/>
            </w:tabs>
            <w:rPr>
              <w:ins w:id="24" w:author="Chantel Trivett" w:date="2021-09-30T14:12:00Z"/>
              <w:rFonts w:eastAsiaTheme="minorEastAsia" w:cstheme="minorBidi"/>
              <w:smallCaps w:val="0"/>
              <w:noProof/>
              <w:sz w:val="22"/>
              <w:szCs w:val="22"/>
              <w:lang w:eastAsia="en-CA"/>
            </w:rPr>
          </w:pPr>
          <w:ins w:id="2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"_Toc83903587"</w:instrText>
            </w:r>
            <w:r w:rsidRPr="002948B5">
              <w:rPr>
                <w:rStyle w:val="Hyperlink"/>
                <w:noProof/>
              </w:rPr>
              <w:instrText xml:space="preserve"> </w:instrText>
            </w:r>
            <w:r w:rsidRPr="002948B5">
              <w:rPr>
                <w:rStyle w:val="Hyperlink"/>
                <w:noProof/>
              </w:rPr>
              <w:fldChar w:fldCharType="separate"/>
            </w:r>
            <w:r w:rsidRPr="002948B5">
              <w:rPr>
                <w:rStyle w:val="Hyperlink"/>
                <w:noProof/>
              </w:rPr>
              <w:t>Logging In</w:t>
            </w:r>
            <w:r>
              <w:rPr>
                <w:noProof/>
                <w:webHidden/>
              </w:rPr>
              <w:tab/>
            </w:r>
            <w:r>
              <w:rPr>
                <w:noProof/>
                <w:webHidden/>
              </w:rPr>
              <w:fldChar w:fldCharType="begin"/>
            </w:r>
            <w:r>
              <w:rPr>
                <w:noProof/>
                <w:webHidden/>
              </w:rPr>
              <w:instrText xml:space="preserve"> PAGEREF _Toc83903587 \h </w:instrText>
            </w:r>
          </w:ins>
          <w:r>
            <w:rPr>
              <w:noProof/>
              <w:webHidden/>
            </w:rPr>
          </w:r>
          <w:r>
            <w:rPr>
              <w:noProof/>
              <w:webHidden/>
            </w:rPr>
            <w:fldChar w:fldCharType="separate"/>
          </w:r>
          <w:ins w:id="26" w:author="Chantel Trivett" w:date="2021-09-30T14:12:00Z">
            <w:r>
              <w:rPr>
                <w:noProof/>
                <w:webHidden/>
              </w:rPr>
              <w:t>9</w:t>
            </w:r>
            <w:r>
              <w:rPr>
                <w:noProof/>
                <w:webHidden/>
              </w:rPr>
              <w:fldChar w:fldCharType="end"/>
            </w:r>
            <w:r w:rsidRPr="002948B5">
              <w:rPr>
                <w:rStyle w:val="Hyperlink"/>
                <w:noProof/>
              </w:rPr>
              <w:fldChar w:fldCharType="end"/>
            </w:r>
          </w:ins>
        </w:p>
        <w:p w14:paraId="697C520F" w14:textId="25549880" w:rsidR="00F71C7C" w:rsidRDefault="00F71C7C">
          <w:pPr>
            <w:pStyle w:val="TOC1"/>
            <w:rPr>
              <w:ins w:id="27" w:author="Chantel Trivett" w:date="2021-09-30T14:12:00Z"/>
              <w:rFonts w:eastAsiaTheme="minorEastAsia" w:cstheme="minorBidi"/>
              <w:b w:val="0"/>
              <w:bCs w:val="0"/>
              <w:caps w:val="0"/>
              <w:noProof/>
              <w:sz w:val="22"/>
              <w:szCs w:val="22"/>
              <w:lang w:eastAsia="en-CA"/>
            </w:rPr>
          </w:pPr>
          <w:ins w:id="2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"_Toc83903588"</w:instrText>
            </w:r>
            <w:r w:rsidRPr="002948B5">
              <w:rPr>
                <w:rStyle w:val="Hyperlink"/>
                <w:noProof/>
              </w:rPr>
              <w:instrText xml:space="preserve"> </w:instrText>
            </w:r>
            <w:r w:rsidRPr="002948B5">
              <w:rPr>
                <w:rStyle w:val="Hyperlink"/>
                <w:noProof/>
              </w:rPr>
              <w:fldChar w:fldCharType="separate"/>
            </w:r>
            <w:r w:rsidRPr="002948B5">
              <w:rPr>
                <w:rStyle w:val="Hyperlink"/>
                <w:noProof/>
              </w:rPr>
              <w:t>Landing Page</w:t>
            </w:r>
            <w:r>
              <w:rPr>
                <w:noProof/>
                <w:webHidden/>
              </w:rPr>
              <w:tab/>
            </w:r>
            <w:r>
              <w:rPr>
                <w:noProof/>
                <w:webHidden/>
              </w:rPr>
              <w:fldChar w:fldCharType="begin"/>
            </w:r>
            <w:r>
              <w:rPr>
                <w:noProof/>
                <w:webHidden/>
              </w:rPr>
              <w:instrText xml:space="preserve"> PAGEREF _Toc83903588 \h </w:instrText>
            </w:r>
          </w:ins>
          <w:r>
            <w:rPr>
              <w:noProof/>
              <w:webHidden/>
            </w:rPr>
          </w:r>
          <w:r>
            <w:rPr>
              <w:noProof/>
              <w:webHidden/>
            </w:rPr>
            <w:fldChar w:fldCharType="separate"/>
          </w:r>
          <w:ins w:id="29" w:author="Chantel Trivett" w:date="2021-09-30T14:12:00Z">
            <w:r>
              <w:rPr>
                <w:noProof/>
                <w:webHidden/>
              </w:rPr>
              <w:t>10</w:t>
            </w:r>
            <w:r>
              <w:rPr>
                <w:noProof/>
                <w:webHidden/>
              </w:rPr>
              <w:fldChar w:fldCharType="end"/>
            </w:r>
            <w:r w:rsidRPr="002948B5">
              <w:rPr>
                <w:rStyle w:val="Hyperlink"/>
                <w:noProof/>
              </w:rPr>
              <w:fldChar w:fldCharType="end"/>
            </w:r>
          </w:ins>
        </w:p>
        <w:p w14:paraId="6164F8F1" w14:textId="1B13D500" w:rsidR="00F71C7C" w:rsidRDefault="00F71C7C">
          <w:pPr>
            <w:pStyle w:val="TOC2"/>
            <w:tabs>
              <w:tab w:val="right" w:leader="dot" w:pos="9465"/>
            </w:tabs>
            <w:rPr>
              <w:ins w:id="30" w:author="Chantel Trivett" w:date="2021-09-30T14:12:00Z"/>
              <w:rFonts w:eastAsiaTheme="minorEastAsia" w:cstheme="minorBidi"/>
              <w:smallCaps w:val="0"/>
              <w:noProof/>
              <w:sz w:val="22"/>
              <w:szCs w:val="22"/>
              <w:lang w:eastAsia="en-CA"/>
            </w:rPr>
          </w:pPr>
          <w:ins w:id="3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"_Toc83903589"</w:instrText>
            </w:r>
            <w:r w:rsidRPr="002948B5">
              <w:rPr>
                <w:rStyle w:val="Hyperlink"/>
                <w:noProof/>
              </w:rPr>
              <w:instrText xml:space="preserve"> </w:instrText>
            </w:r>
            <w:r w:rsidRPr="002948B5">
              <w:rPr>
                <w:rStyle w:val="Hyperlink"/>
                <w:noProof/>
              </w:rPr>
              <w:fldChar w:fldCharType="separate"/>
            </w:r>
            <w:r w:rsidRPr="002948B5">
              <w:rPr>
                <w:rStyle w:val="Hyperlink"/>
                <w:noProof/>
              </w:rPr>
              <w:t>Access the Landing Page</w:t>
            </w:r>
            <w:r>
              <w:rPr>
                <w:noProof/>
                <w:webHidden/>
              </w:rPr>
              <w:tab/>
            </w:r>
            <w:r>
              <w:rPr>
                <w:noProof/>
                <w:webHidden/>
              </w:rPr>
              <w:fldChar w:fldCharType="begin"/>
            </w:r>
            <w:r>
              <w:rPr>
                <w:noProof/>
                <w:webHidden/>
              </w:rPr>
              <w:instrText xml:space="preserve"> PAGEREF _Toc83903589 \h </w:instrText>
            </w:r>
          </w:ins>
          <w:r>
            <w:rPr>
              <w:noProof/>
              <w:webHidden/>
            </w:rPr>
          </w:r>
          <w:r>
            <w:rPr>
              <w:noProof/>
              <w:webHidden/>
            </w:rPr>
            <w:fldChar w:fldCharType="separate"/>
          </w:r>
          <w:ins w:id="32" w:author="Chantel Trivett" w:date="2021-09-30T14:12:00Z">
            <w:r>
              <w:rPr>
                <w:noProof/>
                <w:webHidden/>
              </w:rPr>
              <w:t>11</w:t>
            </w:r>
            <w:r>
              <w:rPr>
                <w:noProof/>
                <w:webHidden/>
              </w:rPr>
              <w:fldChar w:fldCharType="end"/>
            </w:r>
            <w:r w:rsidRPr="002948B5">
              <w:rPr>
                <w:rStyle w:val="Hyperlink"/>
                <w:noProof/>
              </w:rPr>
              <w:fldChar w:fldCharType="end"/>
            </w:r>
          </w:ins>
        </w:p>
        <w:p w14:paraId="79AF1A2D" w14:textId="040A29A7" w:rsidR="00F71C7C" w:rsidRDefault="00F71C7C">
          <w:pPr>
            <w:pStyle w:val="TOC2"/>
            <w:tabs>
              <w:tab w:val="right" w:leader="dot" w:pos="9465"/>
            </w:tabs>
            <w:rPr>
              <w:ins w:id="33" w:author="Chantel Trivett" w:date="2021-09-30T14:12:00Z"/>
              <w:rFonts w:eastAsiaTheme="minorEastAsia" w:cstheme="minorBidi"/>
              <w:smallCaps w:val="0"/>
              <w:noProof/>
              <w:sz w:val="22"/>
              <w:szCs w:val="22"/>
              <w:lang w:eastAsia="en-CA"/>
            </w:rPr>
          </w:pPr>
          <w:ins w:id="3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"_Toc83903590"</w:instrText>
            </w:r>
            <w:r w:rsidRPr="002948B5">
              <w:rPr>
                <w:rStyle w:val="Hyperlink"/>
                <w:noProof/>
              </w:rPr>
              <w:instrText xml:space="preserve"> </w:instrText>
            </w:r>
            <w:r w:rsidRPr="002948B5">
              <w:rPr>
                <w:rStyle w:val="Hyperlink"/>
                <w:noProof/>
              </w:rPr>
              <w:fldChar w:fldCharType="separate"/>
            </w:r>
            <w:r w:rsidRPr="002948B5">
              <w:rPr>
                <w:rStyle w:val="Hyperlink"/>
                <w:noProof/>
              </w:rPr>
              <w:t>Passed vs. Failed Pie Chart</w:t>
            </w:r>
            <w:r>
              <w:rPr>
                <w:noProof/>
                <w:webHidden/>
              </w:rPr>
              <w:tab/>
            </w:r>
            <w:r>
              <w:rPr>
                <w:noProof/>
                <w:webHidden/>
              </w:rPr>
              <w:fldChar w:fldCharType="begin"/>
            </w:r>
            <w:r>
              <w:rPr>
                <w:noProof/>
                <w:webHidden/>
              </w:rPr>
              <w:instrText xml:space="preserve"> PAGEREF _Toc83903590 \h </w:instrText>
            </w:r>
          </w:ins>
          <w:r>
            <w:rPr>
              <w:noProof/>
              <w:webHidden/>
            </w:rPr>
          </w:r>
          <w:r>
            <w:rPr>
              <w:noProof/>
              <w:webHidden/>
            </w:rPr>
            <w:fldChar w:fldCharType="separate"/>
          </w:r>
          <w:ins w:id="35" w:author="Chantel Trivett" w:date="2021-09-30T14:12:00Z">
            <w:r>
              <w:rPr>
                <w:noProof/>
                <w:webHidden/>
              </w:rPr>
              <w:t>12</w:t>
            </w:r>
            <w:r>
              <w:rPr>
                <w:noProof/>
                <w:webHidden/>
              </w:rPr>
              <w:fldChar w:fldCharType="end"/>
            </w:r>
            <w:r w:rsidRPr="002948B5">
              <w:rPr>
                <w:rStyle w:val="Hyperlink"/>
                <w:noProof/>
              </w:rPr>
              <w:fldChar w:fldCharType="end"/>
            </w:r>
          </w:ins>
        </w:p>
        <w:p w14:paraId="4D8C2E60" w14:textId="0AE33416" w:rsidR="00F71C7C" w:rsidRDefault="00F71C7C">
          <w:pPr>
            <w:pStyle w:val="TOC3"/>
            <w:tabs>
              <w:tab w:val="right" w:leader="dot" w:pos="9465"/>
            </w:tabs>
            <w:rPr>
              <w:ins w:id="36" w:author="Chantel Trivett" w:date="2021-09-30T14:12:00Z"/>
              <w:rFonts w:eastAsiaTheme="minorEastAsia" w:cstheme="minorBidi"/>
              <w:i w:val="0"/>
              <w:iCs w:val="0"/>
              <w:noProof/>
              <w:sz w:val="22"/>
              <w:szCs w:val="22"/>
              <w:lang w:eastAsia="en-CA"/>
            </w:rPr>
          </w:pPr>
          <w:ins w:id="3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"_Toc83903591"</w:instrText>
            </w:r>
            <w:r w:rsidRPr="002948B5">
              <w:rPr>
                <w:rStyle w:val="Hyperlink"/>
                <w:noProof/>
              </w:rPr>
              <w:instrText xml:space="preserve"> </w:instrText>
            </w:r>
            <w:r w:rsidRPr="002948B5">
              <w:rPr>
                <w:rStyle w:val="Hyperlink"/>
                <w:noProof/>
              </w:rPr>
              <w:fldChar w:fldCharType="separate"/>
            </w:r>
            <w:r w:rsidRPr="002948B5">
              <w:rPr>
                <w:rStyle w:val="Hyperlink"/>
                <w:noProof/>
              </w:rPr>
              <w:t>Customize the lookback period: Passed vs. Failed tests data</w:t>
            </w:r>
            <w:r>
              <w:rPr>
                <w:noProof/>
                <w:webHidden/>
              </w:rPr>
              <w:tab/>
            </w:r>
            <w:r>
              <w:rPr>
                <w:noProof/>
                <w:webHidden/>
              </w:rPr>
              <w:fldChar w:fldCharType="begin"/>
            </w:r>
            <w:r>
              <w:rPr>
                <w:noProof/>
                <w:webHidden/>
              </w:rPr>
              <w:instrText xml:space="preserve"> PAGEREF _Toc83903591 \h </w:instrText>
            </w:r>
          </w:ins>
          <w:r>
            <w:rPr>
              <w:noProof/>
              <w:webHidden/>
            </w:rPr>
          </w:r>
          <w:r>
            <w:rPr>
              <w:noProof/>
              <w:webHidden/>
            </w:rPr>
            <w:fldChar w:fldCharType="separate"/>
          </w:r>
          <w:ins w:id="38" w:author="Chantel Trivett" w:date="2021-09-30T14:12:00Z">
            <w:r>
              <w:rPr>
                <w:noProof/>
                <w:webHidden/>
              </w:rPr>
              <w:t>12</w:t>
            </w:r>
            <w:r>
              <w:rPr>
                <w:noProof/>
                <w:webHidden/>
              </w:rPr>
              <w:fldChar w:fldCharType="end"/>
            </w:r>
            <w:r w:rsidRPr="002948B5">
              <w:rPr>
                <w:rStyle w:val="Hyperlink"/>
                <w:noProof/>
              </w:rPr>
              <w:fldChar w:fldCharType="end"/>
            </w:r>
          </w:ins>
        </w:p>
        <w:p w14:paraId="15DC06CC" w14:textId="2460BA56" w:rsidR="00F71C7C" w:rsidRDefault="00F71C7C">
          <w:pPr>
            <w:pStyle w:val="TOC2"/>
            <w:tabs>
              <w:tab w:val="right" w:leader="dot" w:pos="9465"/>
            </w:tabs>
            <w:rPr>
              <w:ins w:id="39" w:author="Chantel Trivett" w:date="2021-09-30T14:12:00Z"/>
              <w:rFonts w:eastAsiaTheme="minorEastAsia" w:cstheme="minorBidi"/>
              <w:smallCaps w:val="0"/>
              <w:noProof/>
              <w:sz w:val="22"/>
              <w:szCs w:val="22"/>
              <w:lang w:eastAsia="en-CA"/>
            </w:rPr>
          </w:pPr>
          <w:ins w:id="4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"_Toc83903592"</w:instrText>
            </w:r>
            <w:r w:rsidRPr="002948B5">
              <w:rPr>
                <w:rStyle w:val="Hyperlink"/>
                <w:noProof/>
              </w:rPr>
              <w:instrText xml:space="preserve"> </w:instrText>
            </w:r>
            <w:r w:rsidRPr="002948B5">
              <w:rPr>
                <w:rStyle w:val="Hyperlink"/>
                <w:noProof/>
              </w:rPr>
              <w:fldChar w:fldCharType="separate"/>
            </w:r>
            <w:r w:rsidRPr="002948B5">
              <w:rPr>
                <w:rStyle w:val="Hyperlink"/>
                <w:noProof/>
              </w:rPr>
              <w:t>Parsing Information</w:t>
            </w:r>
            <w:r>
              <w:rPr>
                <w:noProof/>
                <w:webHidden/>
              </w:rPr>
              <w:tab/>
            </w:r>
            <w:r>
              <w:rPr>
                <w:noProof/>
                <w:webHidden/>
              </w:rPr>
              <w:fldChar w:fldCharType="begin"/>
            </w:r>
            <w:r>
              <w:rPr>
                <w:noProof/>
                <w:webHidden/>
              </w:rPr>
              <w:instrText xml:space="preserve"> PAGEREF _Toc83903592 \h </w:instrText>
            </w:r>
          </w:ins>
          <w:r>
            <w:rPr>
              <w:noProof/>
              <w:webHidden/>
            </w:rPr>
          </w:r>
          <w:r>
            <w:rPr>
              <w:noProof/>
              <w:webHidden/>
            </w:rPr>
            <w:fldChar w:fldCharType="separate"/>
          </w:r>
          <w:ins w:id="41" w:author="Chantel Trivett" w:date="2021-09-30T14:12:00Z">
            <w:r>
              <w:rPr>
                <w:noProof/>
                <w:webHidden/>
              </w:rPr>
              <w:t>13</w:t>
            </w:r>
            <w:r>
              <w:rPr>
                <w:noProof/>
                <w:webHidden/>
              </w:rPr>
              <w:fldChar w:fldCharType="end"/>
            </w:r>
            <w:r w:rsidRPr="002948B5">
              <w:rPr>
                <w:rStyle w:val="Hyperlink"/>
                <w:noProof/>
              </w:rPr>
              <w:fldChar w:fldCharType="end"/>
            </w:r>
          </w:ins>
        </w:p>
        <w:p w14:paraId="34FD857E" w14:textId="49394C67" w:rsidR="00F71C7C" w:rsidRDefault="00F71C7C">
          <w:pPr>
            <w:pStyle w:val="TOC3"/>
            <w:tabs>
              <w:tab w:val="right" w:leader="dot" w:pos="9465"/>
            </w:tabs>
            <w:rPr>
              <w:ins w:id="42" w:author="Chantel Trivett" w:date="2021-09-30T14:12:00Z"/>
              <w:rFonts w:eastAsiaTheme="minorEastAsia" w:cstheme="minorBidi"/>
              <w:i w:val="0"/>
              <w:iCs w:val="0"/>
              <w:noProof/>
              <w:sz w:val="22"/>
              <w:szCs w:val="22"/>
              <w:lang w:eastAsia="en-CA"/>
            </w:rPr>
          </w:pPr>
          <w:ins w:id="4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"_Toc83903593"</w:instrText>
            </w:r>
            <w:r w:rsidRPr="002948B5">
              <w:rPr>
                <w:rStyle w:val="Hyperlink"/>
                <w:noProof/>
              </w:rPr>
              <w:instrText xml:space="preserve"> </w:instrText>
            </w:r>
            <w:r w:rsidRPr="002948B5">
              <w:rPr>
                <w:rStyle w:val="Hyperlink"/>
                <w:noProof/>
              </w:rPr>
              <w:fldChar w:fldCharType="separate"/>
            </w:r>
            <w:r w:rsidRPr="002948B5">
              <w:rPr>
                <w:rStyle w:val="Hyperlink"/>
                <w:noProof/>
              </w:rPr>
              <w:t>Customize the lookback period: Parsing Information</w:t>
            </w:r>
            <w:r>
              <w:rPr>
                <w:noProof/>
                <w:webHidden/>
              </w:rPr>
              <w:tab/>
            </w:r>
            <w:r>
              <w:rPr>
                <w:noProof/>
                <w:webHidden/>
              </w:rPr>
              <w:fldChar w:fldCharType="begin"/>
            </w:r>
            <w:r>
              <w:rPr>
                <w:noProof/>
                <w:webHidden/>
              </w:rPr>
              <w:instrText xml:space="preserve"> PAGEREF _Toc83903593 \h </w:instrText>
            </w:r>
          </w:ins>
          <w:r>
            <w:rPr>
              <w:noProof/>
              <w:webHidden/>
            </w:rPr>
          </w:r>
          <w:r>
            <w:rPr>
              <w:noProof/>
              <w:webHidden/>
            </w:rPr>
            <w:fldChar w:fldCharType="separate"/>
          </w:r>
          <w:ins w:id="44" w:author="Chantel Trivett" w:date="2021-09-30T14:12:00Z">
            <w:r>
              <w:rPr>
                <w:noProof/>
                <w:webHidden/>
              </w:rPr>
              <w:t>14</w:t>
            </w:r>
            <w:r>
              <w:rPr>
                <w:noProof/>
                <w:webHidden/>
              </w:rPr>
              <w:fldChar w:fldCharType="end"/>
            </w:r>
            <w:r w:rsidRPr="002948B5">
              <w:rPr>
                <w:rStyle w:val="Hyperlink"/>
                <w:noProof/>
              </w:rPr>
              <w:fldChar w:fldCharType="end"/>
            </w:r>
          </w:ins>
        </w:p>
        <w:p w14:paraId="7CF71440" w14:textId="3544551A" w:rsidR="00F71C7C" w:rsidRDefault="00F71C7C">
          <w:pPr>
            <w:pStyle w:val="TOC2"/>
            <w:tabs>
              <w:tab w:val="right" w:leader="dot" w:pos="9465"/>
            </w:tabs>
            <w:rPr>
              <w:ins w:id="45" w:author="Chantel Trivett" w:date="2021-09-30T14:12:00Z"/>
              <w:rFonts w:eastAsiaTheme="minorEastAsia" w:cstheme="minorBidi"/>
              <w:smallCaps w:val="0"/>
              <w:noProof/>
              <w:sz w:val="22"/>
              <w:szCs w:val="22"/>
              <w:lang w:eastAsia="en-CA"/>
            </w:rPr>
          </w:pPr>
          <w:ins w:id="4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"_Toc83903594"</w:instrText>
            </w:r>
            <w:r w:rsidRPr="002948B5">
              <w:rPr>
                <w:rStyle w:val="Hyperlink"/>
                <w:noProof/>
              </w:rPr>
              <w:instrText xml:space="preserve"> </w:instrText>
            </w:r>
            <w:r w:rsidRPr="002948B5">
              <w:rPr>
                <w:rStyle w:val="Hyperlink"/>
                <w:noProof/>
              </w:rPr>
              <w:fldChar w:fldCharType="separate"/>
            </w:r>
            <w:r w:rsidRPr="002948B5">
              <w:rPr>
                <w:rStyle w:val="Hyperlink"/>
                <w:noProof/>
              </w:rPr>
              <w:t>Tests Awaiting Review</w:t>
            </w:r>
            <w:r>
              <w:rPr>
                <w:noProof/>
                <w:webHidden/>
              </w:rPr>
              <w:tab/>
            </w:r>
            <w:r>
              <w:rPr>
                <w:noProof/>
                <w:webHidden/>
              </w:rPr>
              <w:fldChar w:fldCharType="begin"/>
            </w:r>
            <w:r>
              <w:rPr>
                <w:noProof/>
                <w:webHidden/>
              </w:rPr>
              <w:instrText xml:space="preserve"> PAGEREF _Toc83903594 \h </w:instrText>
            </w:r>
          </w:ins>
          <w:r>
            <w:rPr>
              <w:noProof/>
              <w:webHidden/>
            </w:rPr>
          </w:r>
          <w:r>
            <w:rPr>
              <w:noProof/>
              <w:webHidden/>
            </w:rPr>
            <w:fldChar w:fldCharType="separate"/>
          </w:r>
          <w:ins w:id="47" w:author="Chantel Trivett" w:date="2021-09-30T14:12:00Z">
            <w:r>
              <w:rPr>
                <w:noProof/>
                <w:webHidden/>
              </w:rPr>
              <w:t>15</w:t>
            </w:r>
            <w:r>
              <w:rPr>
                <w:noProof/>
                <w:webHidden/>
              </w:rPr>
              <w:fldChar w:fldCharType="end"/>
            </w:r>
            <w:r w:rsidRPr="002948B5">
              <w:rPr>
                <w:rStyle w:val="Hyperlink"/>
                <w:noProof/>
              </w:rPr>
              <w:fldChar w:fldCharType="end"/>
            </w:r>
          </w:ins>
        </w:p>
        <w:p w14:paraId="2DD0E784" w14:textId="40175BEF" w:rsidR="00F71C7C" w:rsidRDefault="00F71C7C">
          <w:pPr>
            <w:pStyle w:val="TOC3"/>
            <w:tabs>
              <w:tab w:val="right" w:leader="dot" w:pos="9465"/>
            </w:tabs>
            <w:rPr>
              <w:ins w:id="48" w:author="Chantel Trivett" w:date="2021-09-30T14:12:00Z"/>
              <w:rFonts w:eastAsiaTheme="minorEastAsia" w:cstheme="minorBidi"/>
              <w:i w:val="0"/>
              <w:iCs w:val="0"/>
              <w:noProof/>
              <w:sz w:val="22"/>
              <w:szCs w:val="22"/>
              <w:lang w:eastAsia="en-CA"/>
            </w:rPr>
          </w:pPr>
          <w:ins w:id="4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"_Toc83903595"</w:instrText>
            </w:r>
            <w:r w:rsidRPr="002948B5">
              <w:rPr>
                <w:rStyle w:val="Hyperlink"/>
                <w:noProof/>
              </w:rPr>
              <w:instrText xml:space="preserve"> </w:instrText>
            </w:r>
            <w:r w:rsidRPr="002948B5">
              <w:rPr>
                <w:rStyle w:val="Hyperlink"/>
                <w:noProof/>
              </w:rPr>
              <w:fldChar w:fldCharType="separate"/>
            </w:r>
            <w:r w:rsidRPr="002948B5">
              <w:rPr>
                <w:rStyle w:val="Hyperlink"/>
                <w:noProof/>
              </w:rPr>
              <w:t>Review Test Results</w:t>
            </w:r>
            <w:r>
              <w:rPr>
                <w:noProof/>
                <w:webHidden/>
              </w:rPr>
              <w:tab/>
            </w:r>
            <w:r>
              <w:rPr>
                <w:noProof/>
                <w:webHidden/>
              </w:rPr>
              <w:fldChar w:fldCharType="begin"/>
            </w:r>
            <w:r>
              <w:rPr>
                <w:noProof/>
                <w:webHidden/>
              </w:rPr>
              <w:instrText xml:space="preserve"> PAGEREF _Toc83903595 \h </w:instrText>
            </w:r>
          </w:ins>
          <w:r>
            <w:rPr>
              <w:noProof/>
              <w:webHidden/>
            </w:rPr>
          </w:r>
          <w:r>
            <w:rPr>
              <w:noProof/>
              <w:webHidden/>
            </w:rPr>
            <w:fldChar w:fldCharType="separate"/>
          </w:r>
          <w:ins w:id="50" w:author="Chantel Trivett" w:date="2021-09-30T14:12:00Z">
            <w:r>
              <w:rPr>
                <w:noProof/>
                <w:webHidden/>
              </w:rPr>
              <w:t>15</w:t>
            </w:r>
            <w:r>
              <w:rPr>
                <w:noProof/>
                <w:webHidden/>
              </w:rPr>
              <w:fldChar w:fldCharType="end"/>
            </w:r>
            <w:r w:rsidRPr="002948B5">
              <w:rPr>
                <w:rStyle w:val="Hyperlink"/>
                <w:noProof/>
              </w:rPr>
              <w:fldChar w:fldCharType="end"/>
            </w:r>
          </w:ins>
        </w:p>
        <w:p w14:paraId="424E8DFE" w14:textId="559FA2B7" w:rsidR="00F71C7C" w:rsidRDefault="00F71C7C">
          <w:pPr>
            <w:pStyle w:val="TOC2"/>
            <w:tabs>
              <w:tab w:val="right" w:leader="dot" w:pos="9465"/>
            </w:tabs>
            <w:rPr>
              <w:ins w:id="51" w:author="Chantel Trivett" w:date="2021-09-30T14:12:00Z"/>
              <w:rFonts w:eastAsiaTheme="minorEastAsia" w:cstheme="minorBidi"/>
              <w:smallCaps w:val="0"/>
              <w:noProof/>
              <w:sz w:val="22"/>
              <w:szCs w:val="22"/>
              <w:lang w:eastAsia="en-CA"/>
            </w:rPr>
          </w:pPr>
          <w:ins w:id="5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"_Toc83903596"</w:instrText>
            </w:r>
            <w:r w:rsidRPr="002948B5">
              <w:rPr>
                <w:rStyle w:val="Hyperlink"/>
                <w:noProof/>
              </w:rPr>
              <w:instrText xml:space="preserve"> </w:instrText>
            </w:r>
            <w:r w:rsidRPr="002948B5">
              <w:rPr>
                <w:rStyle w:val="Hyperlink"/>
                <w:noProof/>
              </w:rPr>
              <w:fldChar w:fldCharType="separate"/>
            </w:r>
            <w:r w:rsidRPr="002948B5">
              <w:rPr>
                <w:rStyle w:val="Hyperlink"/>
                <w:noProof/>
              </w:rPr>
              <w:t>Weekly Top 10 Root Causes</w:t>
            </w:r>
            <w:r>
              <w:rPr>
                <w:noProof/>
                <w:webHidden/>
              </w:rPr>
              <w:tab/>
            </w:r>
            <w:r>
              <w:rPr>
                <w:noProof/>
                <w:webHidden/>
              </w:rPr>
              <w:fldChar w:fldCharType="begin"/>
            </w:r>
            <w:r>
              <w:rPr>
                <w:noProof/>
                <w:webHidden/>
              </w:rPr>
              <w:instrText xml:space="preserve"> PAGEREF _Toc83903596 \h </w:instrText>
            </w:r>
          </w:ins>
          <w:r>
            <w:rPr>
              <w:noProof/>
              <w:webHidden/>
            </w:rPr>
          </w:r>
          <w:r>
            <w:rPr>
              <w:noProof/>
              <w:webHidden/>
            </w:rPr>
            <w:fldChar w:fldCharType="separate"/>
          </w:r>
          <w:ins w:id="53" w:author="Chantel Trivett" w:date="2021-09-30T14:12:00Z">
            <w:r>
              <w:rPr>
                <w:noProof/>
                <w:webHidden/>
              </w:rPr>
              <w:t>16</w:t>
            </w:r>
            <w:r>
              <w:rPr>
                <w:noProof/>
                <w:webHidden/>
              </w:rPr>
              <w:fldChar w:fldCharType="end"/>
            </w:r>
            <w:r w:rsidRPr="002948B5">
              <w:rPr>
                <w:rStyle w:val="Hyperlink"/>
                <w:noProof/>
              </w:rPr>
              <w:fldChar w:fldCharType="end"/>
            </w:r>
          </w:ins>
        </w:p>
        <w:p w14:paraId="5AAA1759" w14:textId="37FF418C" w:rsidR="00F71C7C" w:rsidRDefault="00F71C7C">
          <w:pPr>
            <w:pStyle w:val="TOC3"/>
            <w:tabs>
              <w:tab w:val="right" w:leader="dot" w:pos="9465"/>
            </w:tabs>
            <w:rPr>
              <w:ins w:id="54" w:author="Chantel Trivett" w:date="2021-09-30T14:12:00Z"/>
              <w:rFonts w:eastAsiaTheme="minorEastAsia" w:cstheme="minorBidi"/>
              <w:i w:val="0"/>
              <w:iCs w:val="0"/>
              <w:noProof/>
              <w:sz w:val="22"/>
              <w:szCs w:val="22"/>
              <w:lang w:eastAsia="en-CA"/>
            </w:rPr>
          </w:pPr>
          <w:ins w:id="5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"_Toc83903597"</w:instrText>
            </w:r>
            <w:r w:rsidRPr="002948B5">
              <w:rPr>
                <w:rStyle w:val="Hyperlink"/>
                <w:noProof/>
              </w:rPr>
              <w:instrText xml:space="preserve"> </w:instrText>
            </w:r>
            <w:r w:rsidRPr="002948B5">
              <w:rPr>
                <w:rStyle w:val="Hyperlink"/>
                <w:noProof/>
              </w:rPr>
              <w:fldChar w:fldCharType="separate"/>
            </w:r>
            <w:r w:rsidRPr="002948B5">
              <w:rPr>
                <w:rStyle w:val="Hyperlink"/>
                <w:noProof/>
              </w:rPr>
              <w:t>Customize the scope of the Weekly Top Ten Root Causes list</w:t>
            </w:r>
            <w:r>
              <w:rPr>
                <w:noProof/>
                <w:webHidden/>
              </w:rPr>
              <w:tab/>
            </w:r>
            <w:r>
              <w:rPr>
                <w:noProof/>
                <w:webHidden/>
              </w:rPr>
              <w:fldChar w:fldCharType="begin"/>
            </w:r>
            <w:r>
              <w:rPr>
                <w:noProof/>
                <w:webHidden/>
              </w:rPr>
              <w:instrText xml:space="preserve"> PAGEREF _Toc83903597 \h </w:instrText>
            </w:r>
          </w:ins>
          <w:r>
            <w:rPr>
              <w:noProof/>
              <w:webHidden/>
            </w:rPr>
          </w:r>
          <w:r>
            <w:rPr>
              <w:noProof/>
              <w:webHidden/>
            </w:rPr>
            <w:fldChar w:fldCharType="separate"/>
          </w:r>
          <w:ins w:id="56" w:author="Chantel Trivett" w:date="2021-09-30T14:12:00Z">
            <w:r>
              <w:rPr>
                <w:noProof/>
                <w:webHidden/>
              </w:rPr>
              <w:t>16</w:t>
            </w:r>
            <w:r>
              <w:rPr>
                <w:noProof/>
                <w:webHidden/>
              </w:rPr>
              <w:fldChar w:fldCharType="end"/>
            </w:r>
            <w:r w:rsidRPr="002948B5">
              <w:rPr>
                <w:rStyle w:val="Hyperlink"/>
                <w:noProof/>
              </w:rPr>
              <w:fldChar w:fldCharType="end"/>
            </w:r>
          </w:ins>
        </w:p>
        <w:p w14:paraId="4A4E9583" w14:textId="0E44CA40" w:rsidR="00F71C7C" w:rsidRDefault="00F71C7C">
          <w:pPr>
            <w:pStyle w:val="TOC2"/>
            <w:tabs>
              <w:tab w:val="right" w:leader="dot" w:pos="9465"/>
            </w:tabs>
            <w:rPr>
              <w:ins w:id="57" w:author="Chantel Trivett" w:date="2021-09-30T14:12:00Z"/>
              <w:rFonts w:eastAsiaTheme="minorEastAsia" w:cstheme="minorBidi"/>
              <w:smallCaps w:val="0"/>
              <w:noProof/>
              <w:sz w:val="22"/>
              <w:szCs w:val="22"/>
              <w:lang w:eastAsia="en-CA"/>
            </w:rPr>
          </w:pPr>
          <w:ins w:id="5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"_Toc83903598"</w:instrText>
            </w:r>
            <w:r w:rsidRPr="002948B5">
              <w:rPr>
                <w:rStyle w:val="Hyperlink"/>
                <w:noProof/>
              </w:rPr>
              <w:instrText xml:space="preserve"> </w:instrText>
            </w:r>
            <w:r w:rsidRPr="002948B5">
              <w:rPr>
                <w:rStyle w:val="Hyperlink"/>
                <w:noProof/>
              </w:rPr>
              <w:fldChar w:fldCharType="separate"/>
            </w:r>
            <w:r w:rsidRPr="002948B5">
              <w:rPr>
                <w:rStyle w:val="Hyperlink"/>
                <w:noProof/>
              </w:rPr>
              <w:t>Tests Trend</w:t>
            </w:r>
            <w:r>
              <w:rPr>
                <w:noProof/>
                <w:webHidden/>
              </w:rPr>
              <w:tab/>
            </w:r>
            <w:r>
              <w:rPr>
                <w:noProof/>
                <w:webHidden/>
              </w:rPr>
              <w:fldChar w:fldCharType="begin"/>
            </w:r>
            <w:r>
              <w:rPr>
                <w:noProof/>
                <w:webHidden/>
              </w:rPr>
              <w:instrText xml:space="preserve"> PAGEREF _Toc83903598 \h </w:instrText>
            </w:r>
          </w:ins>
          <w:r>
            <w:rPr>
              <w:noProof/>
              <w:webHidden/>
            </w:rPr>
          </w:r>
          <w:r>
            <w:rPr>
              <w:noProof/>
              <w:webHidden/>
            </w:rPr>
            <w:fldChar w:fldCharType="separate"/>
          </w:r>
          <w:ins w:id="59" w:author="Chantel Trivett" w:date="2021-09-30T14:12:00Z">
            <w:r>
              <w:rPr>
                <w:noProof/>
                <w:webHidden/>
              </w:rPr>
              <w:t>16</w:t>
            </w:r>
            <w:r>
              <w:rPr>
                <w:noProof/>
                <w:webHidden/>
              </w:rPr>
              <w:fldChar w:fldCharType="end"/>
            </w:r>
            <w:r w:rsidRPr="002948B5">
              <w:rPr>
                <w:rStyle w:val="Hyperlink"/>
                <w:noProof/>
              </w:rPr>
              <w:fldChar w:fldCharType="end"/>
            </w:r>
          </w:ins>
        </w:p>
        <w:p w14:paraId="43CA96CF" w14:textId="61326EF8" w:rsidR="00F71C7C" w:rsidRDefault="00F71C7C">
          <w:pPr>
            <w:pStyle w:val="TOC3"/>
            <w:tabs>
              <w:tab w:val="right" w:leader="dot" w:pos="9465"/>
            </w:tabs>
            <w:rPr>
              <w:ins w:id="60" w:author="Chantel Trivett" w:date="2021-09-30T14:12:00Z"/>
              <w:rFonts w:eastAsiaTheme="minorEastAsia" w:cstheme="minorBidi"/>
              <w:i w:val="0"/>
              <w:iCs w:val="0"/>
              <w:noProof/>
              <w:sz w:val="22"/>
              <w:szCs w:val="22"/>
              <w:lang w:eastAsia="en-CA"/>
            </w:rPr>
          </w:pPr>
          <w:ins w:id="6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"_Toc83903599"</w:instrText>
            </w:r>
            <w:r w:rsidRPr="002948B5">
              <w:rPr>
                <w:rStyle w:val="Hyperlink"/>
                <w:noProof/>
              </w:rPr>
              <w:instrText xml:space="preserve"> </w:instrText>
            </w:r>
            <w:r w:rsidRPr="002948B5">
              <w:rPr>
                <w:rStyle w:val="Hyperlink"/>
                <w:noProof/>
              </w:rPr>
              <w:fldChar w:fldCharType="separate"/>
            </w:r>
            <w:r w:rsidRPr="002948B5">
              <w:rPr>
                <w:rStyle w:val="Hyperlink"/>
                <w:noProof/>
              </w:rPr>
              <w:t>View Tests Trend Details</w:t>
            </w:r>
            <w:r>
              <w:rPr>
                <w:noProof/>
                <w:webHidden/>
              </w:rPr>
              <w:tab/>
            </w:r>
            <w:r>
              <w:rPr>
                <w:noProof/>
                <w:webHidden/>
              </w:rPr>
              <w:fldChar w:fldCharType="begin"/>
            </w:r>
            <w:r>
              <w:rPr>
                <w:noProof/>
                <w:webHidden/>
              </w:rPr>
              <w:instrText xml:space="preserve"> PAGEREF _Toc83903599 \h </w:instrText>
            </w:r>
          </w:ins>
          <w:r>
            <w:rPr>
              <w:noProof/>
              <w:webHidden/>
            </w:rPr>
          </w:r>
          <w:r>
            <w:rPr>
              <w:noProof/>
              <w:webHidden/>
            </w:rPr>
            <w:fldChar w:fldCharType="separate"/>
          </w:r>
          <w:ins w:id="62" w:author="Chantel Trivett" w:date="2021-09-30T14:12:00Z">
            <w:r>
              <w:rPr>
                <w:noProof/>
                <w:webHidden/>
              </w:rPr>
              <w:t>17</w:t>
            </w:r>
            <w:r>
              <w:rPr>
                <w:noProof/>
                <w:webHidden/>
              </w:rPr>
              <w:fldChar w:fldCharType="end"/>
            </w:r>
            <w:r w:rsidRPr="002948B5">
              <w:rPr>
                <w:rStyle w:val="Hyperlink"/>
                <w:noProof/>
              </w:rPr>
              <w:fldChar w:fldCharType="end"/>
            </w:r>
          </w:ins>
        </w:p>
        <w:p w14:paraId="4E086355" w14:textId="65715FAB" w:rsidR="00F71C7C" w:rsidRDefault="00F71C7C">
          <w:pPr>
            <w:pStyle w:val="TOC3"/>
            <w:tabs>
              <w:tab w:val="right" w:leader="dot" w:pos="9465"/>
            </w:tabs>
            <w:rPr>
              <w:ins w:id="63" w:author="Chantel Trivett" w:date="2021-09-30T14:12:00Z"/>
              <w:rFonts w:eastAsiaTheme="minorEastAsia" w:cstheme="minorBidi"/>
              <w:i w:val="0"/>
              <w:iCs w:val="0"/>
              <w:noProof/>
              <w:sz w:val="22"/>
              <w:szCs w:val="22"/>
              <w:lang w:eastAsia="en-CA"/>
            </w:rPr>
          </w:pPr>
          <w:ins w:id="6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"_Toc83903600"</w:instrText>
            </w:r>
            <w:r w:rsidRPr="002948B5">
              <w:rPr>
                <w:rStyle w:val="Hyperlink"/>
                <w:noProof/>
              </w:rPr>
              <w:instrText xml:space="preserve"> </w:instrText>
            </w:r>
            <w:r w:rsidRPr="002948B5">
              <w:rPr>
                <w:rStyle w:val="Hyperlink"/>
                <w:noProof/>
              </w:rPr>
              <w:fldChar w:fldCharType="separate"/>
            </w:r>
            <w:r w:rsidRPr="002948B5">
              <w:rPr>
                <w:rStyle w:val="Hyperlink"/>
                <w:noProof/>
              </w:rPr>
              <w:t>Customize the Tests Trend Graph</w:t>
            </w:r>
            <w:r>
              <w:rPr>
                <w:noProof/>
                <w:webHidden/>
              </w:rPr>
              <w:tab/>
            </w:r>
            <w:r>
              <w:rPr>
                <w:noProof/>
                <w:webHidden/>
              </w:rPr>
              <w:fldChar w:fldCharType="begin"/>
            </w:r>
            <w:r>
              <w:rPr>
                <w:noProof/>
                <w:webHidden/>
              </w:rPr>
              <w:instrText xml:space="preserve"> PAGEREF _Toc83903600 \h </w:instrText>
            </w:r>
          </w:ins>
          <w:r>
            <w:rPr>
              <w:noProof/>
              <w:webHidden/>
            </w:rPr>
          </w:r>
          <w:r>
            <w:rPr>
              <w:noProof/>
              <w:webHidden/>
            </w:rPr>
            <w:fldChar w:fldCharType="separate"/>
          </w:r>
          <w:ins w:id="65" w:author="Chantel Trivett" w:date="2021-09-30T14:12:00Z">
            <w:r>
              <w:rPr>
                <w:noProof/>
                <w:webHidden/>
              </w:rPr>
              <w:t>17</w:t>
            </w:r>
            <w:r>
              <w:rPr>
                <w:noProof/>
                <w:webHidden/>
              </w:rPr>
              <w:fldChar w:fldCharType="end"/>
            </w:r>
            <w:r w:rsidRPr="002948B5">
              <w:rPr>
                <w:rStyle w:val="Hyperlink"/>
                <w:noProof/>
              </w:rPr>
              <w:fldChar w:fldCharType="end"/>
            </w:r>
          </w:ins>
        </w:p>
        <w:p w14:paraId="32D78F71" w14:textId="2A3889B9" w:rsidR="00F71C7C" w:rsidRDefault="00F71C7C">
          <w:pPr>
            <w:pStyle w:val="TOC1"/>
            <w:rPr>
              <w:ins w:id="66" w:author="Chantel Trivett" w:date="2021-09-30T14:12:00Z"/>
              <w:rFonts w:eastAsiaTheme="minorEastAsia" w:cstheme="minorBidi"/>
              <w:b w:val="0"/>
              <w:bCs w:val="0"/>
              <w:caps w:val="0"/>
              <w:noProof/>
              <w:sz w:val="22"/>
              <w:szCs w:val="22"/>
              <w:lang w:eastAsia="en-CA"/>
            </w:rPr>
          </w:pPr>
          <w:ins w:id="6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"_Toc83903601"</w:instrText>
            </w:r>
            <w:r w:rsidRPr="002948B5">
              <w:rPr>
                <w:rStyle w:val="Hyperlink"/>
                <w:noProof/>
              </w:rPr>
              <w:instrText xml:space="preserve"> </w:instrText>
            </w:r>
            <w:r w:rsidRPr="002948B5">
              <w:rPr>
                <w:rStyle w:val="Hyperlink"/>
                <w:noProof/>
              </w:rPr>
              <w:fldChar w:fldCharType="separate"/>
            </w:r>
            <w:r w:rsidRPr="002948B5">
              <w:rPr>
                <w:rStyle w:val="Hyperlink"/>
                <w:noProof/>
              </w:rPr>
              <w:t>Data Integration Requirements</w:t>
            </w:r>
            <w:r>
              <w:rPr>
                <w:noProof/>
                <w:webHidden/>
              </w:rPr>
              <w:tab/>
            </w:r>
            <w:r>
              <w:rPr>
                <w:noProof/>
                <w:webHidden/>
              </w:rPr>
              <w:fldChar w:fldCharType="begin"/>
            </w:r>
            <w:r>
              <w:rPr>
                <w:noProof/>
                <w:webHidden/>
              </w:rPr>
              <w:instrText xml:space="preserve"> PAGEREF _Toc83903601 \h </w:instrText>
            </w:r>
          </w:ins>
          <w:r>
            <w:rPr>
              <w:noProof/>
              <w:webHidden/>
            </w:rPr>
          </w:r>
          <w:r>
            <w:rPr>
              <w:noProof/>
              <w:webHidden/>
            </w:rPr>
            <w:fldChar w:fldCharType="separate"/>
          </w:r>
          <w:ins w:id="68" w:author="Chantel Trivett" w:date="2021-09-30T14:12:00Z">
            <w:r>
              <w:rPr>
                <w:noProof/>
                <w:webHidden/>
              </w:rPr>
              <w:t>18</w:t>
            </w:r>
            <w:r>
              <w:rPr>
                <w:noProof/>
                <w:webHidden/>
              </w:rPr>
              <w:fldChar w:fldCharType="end"/>
            </w:r>
            <w:r w:rsidRPr="002948B5">
              <w:rPr>
                <w:rStyle w:val="Hyperlink"/>
                <w:noProof/>
              </w:rPr>
              <w:fldChar w:fldCharType="end"/>
            </w:r>
          </w:ins>
        </w:p>
        <w:p w14:paraId="12A6BA8B" w14:textId="30A59517" w:rsidR="00F71C7C" w:rsidRDefault="00F71C7C">
          <w:pPr>
            <w:pStyle w:val="TOC2"/>
            <w:tabs>
              <w:tab w:val="right" w:leader="dot" w:pos="9465"/>
            </w:tabs>
            <w:rPr>
              <w:ins w:id="69" w:author="Chantel Trivett" w:date="2021-09-30T14:12:00Z"/>
              <w:rFonts w:eastAsiaTheme="minorEastAsia" w:cstheme="minorBidi"/>
              <w:smallCaps w:val="0"/>
              <w:noProof/>
              <w:sz w:val="22"/>
              <w:szCs w:val="22"/>
              <w:lang w:eastAsia="en-CA"/>
            </w:rPr>
          </w:pPr>
          <w:ins w:id="7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"_Toc83903602"</w:instrText>
            </w:r>
            <w:r w:rsidRPr="002948B5">
              <w:rPr>
                <w:rStyle w:val="Hyperlink"/>
                <w:noProof/>
              </w:rPr>
              <w:instrText xml:space="preserve"> </w:instrText>
            </w:r>
            <w:r w:rsidRPr="002948B5">
              <w:rPr>
                <w:rStyle w:val="Hyperlink"/>
                <w:noProof/>
              </w:rPr>
              <w:fldChar w:fldCharType="separate"/>
            </w:r>
            <w:r w:rsidRPr="002948B5">
              <w:rPr>
                <w:rStyle w:val="Hyperlink"/>
                <w:noProof/>
              </w:rPr>
              <w:t>Requirements for Import Data</w:t>
            </w:r>
            <w:r>
              <w:rPr>
                <w:noProof/>
                <w:webHidden/>
              </w:rPr>
              <w:tab/>
            </w:r>
            <w:r>
              <w:rPr>
                <w:noProof/>
                <w:webHidden/>
              </w:rPr>
              <w:fldChar w:fldCharType="begin"/>
            </w:r>
            <w:r>
              <w:rPr>
                <w:noProof/>
                <w:webHidden/>
              </w:rPr>
              <w:instrText xml:space="preserve"> PAGEREF _Toc83903602 \h </w:instrText>
            </w:r>
          </w:ins>
          <w:r>
            <w:rPr>
              <w:noProof/>
              <w:webHidden/>
            </w:rPr>
          </w:r>
          <w:r>
            <w:rPr>
              <w:noProof/>
              <w:webHidden/>
            </w:rPr>
            <w:fldChar w:fldCharType="separate"/>
          </w:r>
          <w:ins w:id="71" w:author="Chantel Trivett" w:date="2021-09-30T14:12:00Z">
            <w:r>
              <w:rPr>
                <w:noProof/>
                <w:webHidden/>
              </w:rPr>
              <w:t>18</w:t>
            </w:r>
            <w:r>
              <w:rPr>
                <w:noProof/>
                <w:webHidden/>
              </w:rPr>
              <w:fldChar w:fldCharType="end"/>
            </w:r>
            <w:r w:rsidRPr="002948B5">
              <w:rPr>
                <w:rStyle w:val="Hyperlink"/>
                <w:noProof/>
              </w:rPr>
              <w:fldChar w:fldCharType="end"/>
            </w:r>
          </w:ins>
        </w:p>
        <w:p w14:paraId="214F2DD4" w14:textId="1F136529" w:rsidR="00F71C7C" w:rsidRDefault="00F71C7C">
          <w:pPr>
            <w:pStyle w:val="TOC2"/>
            <w:tabs>
              <w:tab w:val="right" w:leader="dot" w:pos="9465"/>
            </w:tabs>
            <w:rPr>
              <w:ins w:id="72" w:author="Chantel Trivett" w:date="2021-09-30T14:12:00Z"/>
              <w:rFonts w:eastAsiaTheme="minorEastAsia" w:cstheme="minorBidi"/>
              <w:smallCaps w:val="0"/>
              <w:noProof/>
              <w:sz w:val="22"/>
              <w:szCs w:val="22"/>
              <w:lang w:eastAsia="en-CA"/>
            </w:rPr>
          </w:pPr>
          <w:ins w:id="7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"_Toc83903603"</w:instrText>
            </w:r>
            <w:r w:rsidRPr="002948B5">
              <w:rPr>
                <w:rStyle w:val="Hyperlink"/>
                <w:noProof/>
              </w:rPr>
              <w:instrText xml:space="preserve"> </w:instrText>
            </w:r>
            <w:r w:rsidRPr="002948B5">
              <w:rPr>
                <w:rStyle w:val="Hyperlink"/>
                <w:noProof/>
              </w:rPr>
              <w:fldChar w:fldCharType="separate"/>
            </w:r>
            <w:r w:rsidRPr="002948B5">
              <w:rPr>
                <w:rStyle w:val="Hyperlink"/>
                <w:noProof/>
              </w:rPr>
              <w:t>Prediction Source Data: PCAP/PCAPng</w:t>
            </w:r>
            <w:r>
              <w:rPr>
                <w:noProof/>
                <w:webHidden/>
              </w:rPr>
              <w:tab/>
            </w:r>
            <w:r>
              <w:rPr>
                <w:noProof/>
                <w:webHidden/>
              </w:rPr>
              <w:fldChar w:fldCharType="begin"/>
            </w:r>
            <w:r>
              <w:rPr>
                <w:noProof/>
                <w:webHidden/>
              </w:rPr>
              <w:instrText xml:space="preserve"> PAGEREF _Toc83903603 \h </w:instrText>
            </w:r>
          </w:ins>
          <w:r>
            <w:rPr>
              <w:noProof/>
              <w:webHidden/>
            </w:rPr>
          </w:r>
          <w:r>
            <w:rPr>
              <w:noProof/>
              <w:webHidden/>
            </w:rPr>
            <w:fldChar w:fldCharType="separate"/>
          </w:r>
          <w:ins w:id="74" w:author="Chantel Trivett" w:date="2021-09-30T14:12:00Z">
            <w:r>
              <w:rPr>
                <w:noProof/>
                <w:webHidden/>
              </w:rPr>
              <w:t>19</w:t>
            </w:r>
            <w:r>
              <w:rPr>
                <w:noProof/>
                <w:webHidden/>
              </w:rPr>
              <w:fldChar w:fldCharType="end"/>
            </w:r>
            <w:r w:rsidRPr="002948B5">
              <w:rPr>
                <w:rStyle w:val="Hyperlink"/>
                <w:noProof/>
              </w:rPr>
              <w:fldChar w:fldCharType="end"/>
            </w:r>
          </w:ins>
        </w:p>
        <w:p w14:paraId="759DF4DB" w14:textId="0C3659C0" w:rsidR="00F71C7C" w:rsidRDefault="00F71C7C">
          <w:pPr>
            <w:pStyle w:val="TOC2"/>
            <w:tabs>
              <w:tab w:val="right" w:leader="dot" w:pos="9465"/>
            </w:tabs>
            <w:rPr>
              <w:ins w:id="75" w:author="Chantel Trivett" w:date="2021-09-30T14:12:00Z"/>
              <w:rFonts w:eastAsiaTheme="minorEastAsia" w:cstheme="minorBidi"/>
              <w:smallCaps w:val="0"/>
              <w:noProof/>
              <w:sz w:val="22"/>
              <w:szCs w:val="22"/>
              <w:lang w:eastAsia="en-CA"/>
            </w:rPr>
          </w:pPr>
          <w:ins w:id="7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"_Toc83903604"</w:instrText>
            </w:r>
            <w:r w:rsidRPr="002948B5">
              <w:rPr>
                <w:rStyle w:val="Hyperlink"/>
                <w:noProof/>
              </w:rPr>
              <w:instrText xml:space="preserve"> </w:instrText>
            </w:r>
            <w:r w:rsidRPr="002948B5">
              <w:rPr>
                <w:rStyle w:val="Hyperlink"/>
                <w:noProof/>
              </w:rPr>
              <w:fldChar w:fldCharType="separate"/>
            </w:r>
            <w:r w:rsidRPr="002948B5">
              <w:rPr>
                <w:rStyle w:val="Hyperlink"/>
                <w:noProof/>
              </w:rPr>
              <w:t>Filtering Requirements</w:t>
            </w:r>
            <w:r>
              <w:rPr>
                <w:noProof/>
                <w:webHidden/>
              </w:rPr>
              <w:tab/>
            </w:r>
            <w:r>
              <w:rPr>
                <w:noProof/>
                <w:webHidden/>
              </w:rPr>
              <w:fldChar w:fldCharType="begin"/>
            </w:r>
            <w:r>
              <w:rPr>
                <w:noProof/>
                <w:webHidden/>
              </w:rPr>
              <w:instrText xml:space="preserve"> PAGEREF _Toc83903604 \h </w:instrText>
            </w:r>
          </w:ins>
          <w:r>
            <w:rPr>
              <w:noProof/>
              <w:webHidden/>
            </w:rPr>
          </w:r>
          <w:r>
            <w:rPr>
              <w:noProof/>
              <w:webHidden/>
            </w:rPr>
            <w:fldChar w:fldCharType="separate"/>
          </w:r>
          <w:ins w:id="77" w:author="Chantel Trivett" w:date="2021-09-30T14:12:00Z">
            <w:r>
              <w:rPr>
                <w:noProof/>
                <w:webHidden/>
              </w:rPr>
              <w:t>19</w:t>
            </w:r>
            <w:r>
              <w:rPr>
                <w:noProof/>
                <w:webHidden/>
              </w:rPr>
              <w:fldChar w:fldCharType="end"/>
            </w:r>
            <w:r w:rsidRPr="002948B5">
              <w:rPr>
                <w:rStyle w:val="Hyperlink"/>
                <w:noProof/>
              </w:rPr>
              <w:fldChar w:fldCharType="end"/>
            </w:r>
          </w:ins>
        </w:p>
        <w:p w14:paraId="47C76367" w14:textId="5B408BE6" w:rsidR="00F71C7C" w:rsidRDefault="00F71C7C">
          <w:pPr>
            <w:pStyle w:val="TOC3"/>
            <w:tabs>
              <w:tab w:val="right" w:leader="dot" w:pos="9465"/>
            </w:tabs>
            <w:rPr>
              <w:ins w:id="78" w:author="Chantel Trivett" w:date="2021-09-30T14:12:00Z"/>
              <w:rFonts w:eastAsiaTheme="minorEastAsia" w:cstheme="minorBidi"/>
              <w:i w:val="0"/>
              <w:iCs w:val="0"/>
              <w:noProof/>
              <w:sz w:val="22"/>
              <w:szCs w:val="22"/>
              <w:lang w:eastAsia="en-CA"/>
            </w:rPr>
          </w:pPr>
          <w:ins w:id="7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"_Toc83903605"</w:instrText>
            </w:r>
            <w:r w:rsidRPr="002948B5">
              <w:rPr>
                <w:rStyle w:val="Hyperlink"/>
                <w:noProof/>
              </w:rPr>
              <w:instrText xml:space="preserve"> </w:instrText>
            </w:r>
            <w:r w:rsidRPr="002948B5">
              <w:rPr>
                <w:rStyle w:val="Hyperlink"/>
                <w:noProof/>
              </w:rPr>
              <w:fldChar w:fldCharType="separate"/>
            </w:r>
            <w:r w:rsidRPr="002948B5">
              <w:rPr>
                <w:rStyle w:val="Hyperlink"/>
                <w:noProof/>
              </w:rPr>
              <w:t>Format a single PCAP/PCAPng file</w:t>
            </w:r>
            <w:r>
              <w:rPr>
                <w:noProof/>
                <w:webHidden/>
              </w:rPr>
              <w:tab/>
            </w:r>
            <w:r>
              <w:rPr>
                <w:noProof/>
                <w:webHidden/>
              </w:rPr>
              <w:fldChar w:fldCharType="begin"/>
            </w:r>
            <w:r>
              <w:rPr>
                <w:noProof/>
                <w:webHidden/>
              </w:rPr>
              <w:instrText xml:space="preserve"> PAGEREF _Toc83903605 \h </w:instrText>
            </w:r>
          </w:ins>
          <w:r>
            <w:rPr>
              <w:noProof/>
              <w:webHidden/>
            </w:rPr>
          </w:r>
          <w:r>
            <w:rPr>
              <w:noProof/>
              <w:webHidden/>
            </w:rPr>
            <w:fldChar w:fldCharType="separate"/>
          </w:r>
          <w:ins w:id="80" w:author="Chantel Trivett" w:date="2021-09-30T14:12:00Z">
            <w:r>
              <w:rPr>
                <w:noProof/>
                <w:webHidden/>
              </w:rPr>
              <w:t>19</w:t>
            </w:r>
            <w:r>
              <w:rPr>
                <w:noProof/>
                <w:webHidden/>
              </w:rPr>
              <w:fldChar w:fldCharType="end"/>
            </w:r>
            <w:r w:rsidRPr="002948B5">
              <w:rPr>
                <w:rStyle w:val="Hyperlink"/>
                <w:noProof/>
              </w:rPr>
              <w:fldChar w:fldCharType="end"/>
            </w:r>
          </w:ins>
        </w:p>
        <w:p w14:paraId="473D4B59" w14:textId="7C487470" w:rsidR="00F71C7C" w:rsidRDefault="00F71C7C">
          <w:pPr>
            <w:pStyle w:val="TOC3"/>
            <w:tabs>
              <w:tab w:val="right" w:leader="dot" w:pos="9465"/>
            </w:tabs>
            <w:rPr>
              <w:ins w:id="81" w:author="Chantel Trivett" w:date="2021-09-30T14:12:00Z"/>
              <w:rFonts w:eastAsiaTheme="minorEastAsia" w:cstheme="minorBidi"/>
              <w:i w:val="0"/>
              <w:iCs w:val="0"/>
              <w:noProof/>
              <w:sz w:val="22"/>
              <w:szCs w:val="22"/>
              <w:lang w:eastAsia="en-CA"/>
            </w:rPr>
          </w:pPr>
          <w:ins w:id="8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"_Toc83903606"</w:instrText>
            </w:r>
            <w:r w:rsidRPr="002948B5">
              <w:rPr>
                <w:rStyle w:val="Hyperlink"/>
                <w:noProof/>
              </w:rPr>
              <w:instrText xml:space="preserve"> </w:instrText>
            </w:r>
            <w:r w:rsidRPr="002948B5">
              <w:rPr>
                <w:rStyle w:val="Hyperlink"/>
                <w:noProof/>
              </w:rPr>
              <w:fldChar w:fldCharType="separate"/>
            </w:r>
            <w:r w:rsidRPr="002948B5">
              <w:rPr>
                <w:rStyle w:val="Hyperlink"/>
                <w:noProof/>
              </w:rPr>
              <w:t>Format multiple files</w:t>
            </w:r>
            <w:r>
              <w:rPr>
                <w:noProof/>
                <w:webHidden/>
              </w:rPr>
              <w:tab/>
            </w:r>
            <w:r>
              <w:rPr>
                <w:noProof/>
                <w:webHidden/>
              </w:rPr>
              <w:fldChar w:fldCharType="begin"/>
            </w:r>
            <w:r>
              <w:rPr>
                <w:noProof/>
                <w:webHidden/>
              </w:rPr>
              <w:instrText xml:space="preserve"> PAGEREF _Toc83903606 \h </w:instrText>
            </w:r>
          </w:ins>
          <w:r>
            <w:rPr>
              <w:noProof/>
              <w:webHidden/>
            </w:rPr>
          </w:r>
          <w:r>
            <w:rPr>
              <w:noProof/>
              <w:webHidden/>
            </w:rPr>
            <w:fldChar w:fldCharType="separate"/>
          </w:r>
          <w:ins w:id="83" w:author="Chantel Trivett" w:date="2021-09-30T14:12:00Z">
            <w:r>
              <w:rPr>
                <w:noProof/>
                <w:webHidden/>
              </w:rPr>
              <w:t>20</w:t>
            </w:r>
            <w:r>
              <w:rPr>
                <w:noProof/>
                <w:webHidden/>
              </w:rPr>
              <w:fldChar w:fldCharType="end"/>
            </w:r>
            <w:r w:rsidRPr="002948B5">
              <w:rPr>
                <w:rStyle w:val="Hyperlink"/>
                <w:noProof/>
              </w:rPr>
              <w:fldChar w:fldCharType="end"/>
            </w:r>
          </w:ins>
        </w:p>
        <w:p w14:paraId="15806283" w14:textId="3F9C627E" w:rsidR="00F71C7C" w:rsidRDefault="00F71C7C">
          <w:pPr>
            <w:pStyle w:val="TOC3"/>
            <w:tabs>
              <w:tab w:val="right" w:leader="dot" w:pos="9465"/>
            </w:tabs>
            <w:rPr>
              <w:ins w:id="84" w:author="Chantel Trivett" w:date="2021-09-30T14:12:00Z"/>
              <w:rFonts w:eastAsiaTheme="minorEastAsia" w:cstheme="minorBidi"/>
              <w:i w:val="0"/>
              <w:iCs w:val="0"/>
              <w:noProof/>
              <w:sz w:val="22"/>
              <w:szCs w:val="22"/>
              <w:lang w:eastAsia="en-CA"/>
            </w:rPr>
          </w:pPr>
          <w:ins w:id="8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"_Toc83903607"</w:instrText>
            </w:r>
            <w:r w:rsidRPr="002948B5">
              <w:rPr>
                <w:rStyle w:val="Hyperlink"/>
                <w:noProof/>
              </w:rPr>
              <w:instrText xml:space="preserve"> </w:instrText>
            </w:r>
            <w:r w:rsidRPr="002948B5">
              <w:rPr>
                <w:rStyle w:val="Hyperlink"/>
                <w:noProof/>
              </w:rPr>
              <w:fldChar w:fldCharType="separate"/>
            </w:r>
            <w:r w:rsidRPr="002948B5">
              <w:rPr>
                <w:rStyle w:val="Hyperlink"/>
                <w:noProof/>
              </w:rPr>
              <w:t>Format multiple directories in an archive</w:t>
            </w:r>
            <w:r>
              <w:rPr>
                <w:noProof/>
                <w:webHidden/>
              </w:rPr>
              <w:tab/>
            </w:r>
            <w:r>
              <w:rPr>
                <w:noProof/>
                <w:webHidden/>
              </w:rPr>
              <w:fldChar w:fldCharType="begin"/>
            </w:r>
            <w:r>
              <w:rPr>
                <w:noProof/>
                <w:webHidden/>
              </w:rPr>
              <w:instrText xml:space="preserve"> PAGEREF _Toc83903607 \h </w:instrText>
            </w:r>
          </w:ins>
          <w:r>
            <w:rPr>
              <w:noProof/>
              <w:webHidden/>
            </w:rPr>
          </w:r>
          <w:r>
            <w:rPr>
              <w:noProof/>
              <w:webHidden/>
            </w:rPr>
            <w:fldChar w:fldCharType="separate"/>
          </w:r>
          <w:ins w:id="86" w:author="Chantel Trivett" w:date="2021-09-30T14:12:00Z">
            <w:r>
              <w:rPr>
                <w:noProof/>
                <w:webHidden/>
              </w:rPr>
              <w:t>20</w:t>
            </w:r>
            <w:r>
              <w:rPr>
                <w:noProof/>
                <w:webHidden/>
              </w:rPr>
              <w:fldChar w:fldCharType="end"/>
            </w:r>
            <w:r w:rsidRPr="002948B5">
              <w:rPr>
                <w:rStyle w:val="Hyperlink"/>
                <w:noProof/>
              </w:rPr>
              <w:fldChar w:fldCharType="end"/>
            </w:r>
          </w:ins>
        </w:p>
        <w:p w14:paraId="794FF282" w14:textId="605A0A45" w:rsidR="00F71C7C" w:rsidRDefault="00F71C7C">
          <w:pPr>
            <w:pStyle w:val="TOC2"/>
            <w:tabs>
              <w:tab w:val="right" w:leader="dot" w:pos="9465"/>
            </w:tabs>
            <w:rPr>
              <w:ins w:id="87" w:author="Chantel Trivett" w:date="2021-09-30T14:12:00Z"/>
              <w:rFonts w:eastAsiaTheme="minorEastAsia" w:cstheme="minorBidi"/>
              <w:smallCaps w:val="0"/>
              <w:noProof/>
              <w:sz w:val="22"/>
              <w:szCs w:val="22"/>
              <w:lang w:eastAsia="en-CA"/>
            </w:rPr>
          </w:pPr>
          <w:ins w:id="8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"_Toc83903608"</w:instrText>
            </w:r>
            <w:r w:rsidRPr="002948B5">
              <w:rPr>
                <w:rStyle w:val="Hyperlink"/>
                <w:noProof/>
              </w:rPr>
              <w:instrText xml:space="preserve"> </w:instrText>
            </w:r>
            <w:r w:rsidRPr="002948B5">
              <w:rPr>
                <w:rStyle w:val="Hyperlink"/>
                <w:noProof/>
              </w:rPr>
              <w:fldChar w:fldCharType="separate"/>
            </w:r>
            <w:r w:rsidRPr="002948B5">
              <w:rPr>
                <w:rStyle w:val="Hyperlink"/>
                <w:noProof/>
              </w:rPr>
              <w:t>Training Source Data</w:t>
            </w:r>
            <w:r>
              <w:rPr>
                <w:noProof/>
                <w:webHidden/>
              </w:rPr>
              <w:tab/>
            </w:r>
            <w:r>
              <w:rPr>
                <w:noProof/>
                <w:webHidden/>
              </w:rPr>
              <w:fldChar w:fldCharType="begin"/>
            </w:r>
            <w:r>
              <w:rPr>
                <w:noProof/>
                <w:webHidden/>
              </w:rPr>
              <w:instrText xml:space="preserve"> PAGEREF _Toc83903608 \h </w:instrText>
            </w:r>
          </w:ins>
          <w:r>
            <w:rPr>
              <w:noProof/>
              <w:webHidden/>
            </w:rPr>
          </w:r>
          <w:r>
            <w:rPr>
              <w:noProof/>
              <w:webHidden/>
            </w:rPr>
            <w:fldChar w:fldCharType="separate"/>
          </w:r>
          <w:ins w:id="89" w:author="Chantel Trivett" w:date="2021-09-30T14:12:00Z">
            <w:r>
              <w:rPr>
                <w:noProof/>
                <w:webHidden/>
              </w:rPr>
              <w:t>21</w:t>
            </w:r>
            <w:r>
              <w:rPr>
                <w:noProof/>
                <w:webHidden/>
              </w:rPr>
              <w:fldChar w:fldCharType="end"/>
            </w:r>
            <w:r w:rsidRPr="002948B5">
              <w:rPr>
                <w:rStyle w:val="Hyperlink"/>
                <w:noProof/>
              </w:rPr>
              <w:fldChar w:fldCharType="end"/>
            </w:r>
          </w:ins>
        </w:p>
        <w:p w14:paraId="0B176AE7" w14:textId="32071C5F" w:rsidR="00F71C7C" w:rsidRDefault="00F71C7C">
          <w:pPr>
            <w:pStyle w:val="TOC3"/>
            <w:tabs>
              <w:tab w:val="right" w:leader="dot" w:pos="9465"/>
            </w:tabs>
            <w:rPr>
              <w:ins w:id="90" w:author="Chantel Trivett" w:date="2021-09-30T14:12:00Z"/>
              <w:rFonts w:eastAsiaTheme="minorEastAsia" w:cstheme="minorBidi"/>
              <w:i w:val="0"/>
              <w:iCs w:val="0"/>
              <w:noProof/>
              <w:sz w:val="22"/>
              <w:szCs w:val="22"/>
              <w:lang w:eastAsia="en-CA"/>
            </w:rPr>
          </w:pPr>
          <w:ins w:id="9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"_Toc83903609"</w:instrText>
            </w:r>
            <w:r w:rsidRPr="002948B5">
              <w:rPr>
                <w:rStyle w:val="Hyperlink"/>
                <w:noProof/>
              </w:rPr>
              <w:instrText xml:space="preserve"> </w:instrText>
            </w:r>
            <w:r w:rsidRPr="002948B5">
              <w:rPr>
                <w:rStyle w:val="Hyperlink"/>
                <w:noProof/>
              </w:rPr>
              <w:fldChar w:fldCharType="separate"/>
            </w:r>
            <w:r w:rsidRPr="002948B5">
              <w:rPr>
                <w:rStyle w:val="Hyperlink"/>
                <w:noProof/>
              </w:rPr>
              <w:t>Submit training source data</w:t>
            </w:r>
            <w:r>
              <w:rPr>
                <w:noProof/>
                <w:webHidden/>
              </w:rPr>
              <w:tab/>
            </w:r>
            <w:r>
              <w:rPr>
                <w:noProof/>
                <w:webHidden/>
              </w:rPr>
              <w:fldChar w:fldCharType="begin"/>
            </w:r>
            <w:r>
              <w:rPr>
                <w:noProof/>
                <w:webHidden/>
              </w:rPr>
              <w:instrText xml:space="preserve"> PAGEREF _Toc83903609 \h </w:instrText>
            </w:r>
          </w:ins>
          <w:r>
            <w:rPr>
              <w:noProof/>
              <w:webHidden/>
            </w:rPr>
          </w:r>
          <w:r>
            <w:rPr>
              <w:noProof/>
              <w:webHidden/>
            </w:rPr>
            <w:fldChar w:fldCharType="separate"/>
          </w:r>
          <w:ins w:id="92" w:author="Chantel Trivett" w:date="2021-09-30T14:12:00Z">
            <w:r>
              <w:rPr>
                <w:noProof/>
                <w:webHidden/>
              </w:rPr>
              <w:t>21</w:t>
            </w:r>
            <w:r>
              <w:rPr>
                <w:noProof/>
                <w:webHidden/>
              </w:rPr>
              <w:fldChar w:fldCharType="end"/>
            </w:r>
            <w:r w:rsidRPr="002948B5">
              <w:rPr>
                <w:rStyle w:val="Hyperlink"/>
                <w:noProof/>
              </w:rPr>
              <w:fldChar w:fldCharType="end"/>
            </w:r>
          </w:ins>
        </w:p>
        <w:p w14:paraId="1C6CD532" w14:textId="1F824DF9" w:rsidR="00F71C7C" w:rsidRDefault="00F71C7C">
          <w:pPr>
            <w:pStyle w:val="TOC2"/>
            <w:tabs>
              <w:tab w:val="right" w:leader="dot" w:pos="9465"/>
            </w:tabs>
            <w:rPr>
              <w:ins w:id="93" w:author="Chantel Trivett" w:date="2021-09-30T14:12:00Z"/>
              <w:rFonts w:eastAsiaTheme="minorEastAsia" w:cstheme="minorBidi"/>
              <w:smallCaps w:val="0"/>
              <w:noProof/>
              <w:sz w:val="22"/>
              <w:szCs w:val="22"/>
              <w:lang w:eastAsia="en-CA"/>
            </w:rPr>
          </w:pPr>
          <w:ins w:id="9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"_Toc83903610"</w:instrText>
            </w:r>
            <w:r w:rsidRPr="002948B5">
              <w:rPr>
                <w:rStyle w:val="Hyperlink"/>
                <w:noProof/>
              </w:rPr>
              <w:instrText xml:space="preserve"> </w:instrText>
            </w:r>
            <w:r w:rsidRPr="002948B5">
              <w:rPr>
                <w:rStyle w:val="Hyperlink"/>
                <w:noProof/>
              </w:rPr>
              <w:fldChar w:fldCharType="separate"/>
            </w:r>
            <w:r w:rsidRPr="002948B5">
              <w:rPr>
                <w:rStyle w:val="Hyperlink"/>
                <w:noProof/>
              </w:rPr>
              <w:t>Encrypted Data: Processing and Secure Storage</w:t>
            </w:r>
            <w:r>
              <w:rPr>
                <w:noProof/>
                <w:webHidden/>
              </w:rPr>
              <w:tab/>
            </w:r>
            <w:r>
              <w:rPr>
                <w:noProof/>
                <w:webHidden/>
              </w:rPr>
              <w:fldChar w:fldCharType="begin"/>
            </w:r>
            <w:r>
              <w:rPr>
                <w:noProof/>
                <w:webHidden/>
              </w:rPr>
              <w:instrText xml:space="preserve"> PAGEREF _Toc83903610 \h </w:instrText>
            </w:r>
          </w:ins>
          <w:r>
            <w:rPr>
              <w:noProof/>
              <w:webHidden/>
            </w:rPr>
          </w:r>
          <w:r>
            <w:rPr>
              <w:noProof/>
              <w:webHidden/>
            </w:rPr>
            <w:fldChar w:fldCharType="separate"/>
          </w:r>
          <w:ins w:id="95" w:author="Chantel Trivett" w:date="2021-09-30T14:12:00Z">
            <w:r>
              <w:rPr>
                <w:noProof/>
                <w:webHidden/>
              </w:rPr>
              <w:t>23</w:t>
            </w:r>
            <w:r>
              <w:rPr>
                <w:noProof/>
                <w:webHidden/>
              </w:rPr>
              <w:fldChar w:fldCharType="end"/>
            </w:r>
            <w:r w:rsidRPr="002948B5">
              <w:rPr>
                <w:rStyle w:val="Hyperlink"/>
                <w:noProof/>
              </w:rPr>
              <w:fldChar w:fldCharType="end"/>
            </w:r>
          </w:ins>
        </w:p>
        <w:p w14:paraId="163B9843" w14:textId="48152FE6" w:rsidR="00F71C7C" w:rsidRDefault="00F71C7C">
          <w:pPr>
            <w:pStyle w:val="TOC2"/>
            <w:tabs>
              <w:tab w:val="right" w:leader="dot" w:pos="9465"/>
            </w:tabs>
            <w:rPr>
              <w:ins w:id="96" w:author="Chantel Trivett" w:date="2021-09-30T14:12:00Z"/>
              <w:rFonts w:eastAsiaTheme="minorEastAsia" w:cstheme="minorBidi"/>
              <w:smallCaps w:val="0"/>
              <w:noProof/>
              <w:sz w:val="22"/>
              <w:szCs w:val="22"/>
              <w:lang w:eastAsia="en-CA"/>
            </w:rPr>
          </w:pPr>
          <w:ins w:id="9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"_Toc83903611"</w:instrText>
            </w:r>
            <w:r w:rsidRPr="002948B5">
              <w:rPr>
                <w:rStyle w:val="Hyperlink"/>
                <w:noProof/>
              </w:rPr>
              <w:instrText xml:space="preserve"> </w:instrText>
            </w:r>
            <w:r w:rsidRPr="002948B5">
              <w:rPr>
                <w:rStyle w:val="Hyperlink"/>
                <w:noProof/>
              </w:rPr>
              <w:fldChar w:fldCharType="separate"/>
            </w:r>
            <w:r w:rsidRPr="002948B5">
              <w:rPr>
                <w:rStyle w:val="Hyperlink"/>
                <w:noProof/>
              </w:rPr>
              <w:t>Size of the Training Dataset</w:t>
            </w:r>
            <w:r>
              <w:rPr>
                <w:noProof/>
                <w:webHidden/>
              </w:rPr>
              <w:tab/>
            </w:r>
            <w:r>
              <w:rPr>
                <w:noProof/>
                <w:webHidden/>
              </w:rPr>
              <w:fldChar w:fldCharType="begin"/>
            </w:r>
            <w:r>
              <w:rPr>
                <w:noProof/>
                <w:webHidden/>
              </w:rPr>
              <w:instrText xml:space="preserve"> PAGEREF _Toc83903611 \h </w:instrText>
            </w:r>
          </w:ins>
          <w:r>
            <w:rPr>
              <w:noProof/>
              <w:webHidden/>
            </w:rPr>
          </w:r>
          <w:r>
            <w:rPr>
              <w:noProof/>
              <w:webHidden/>
            </w:rPr>
            <w:fldChar w:fldCharType="separate"/>
          </w:r>
          <w:ins w:id="98" w:author="Chantel Trivett" w:date="2021-09-30T14:12:00Z">
            <w:r>
              <w:rPr>
                <w:noProof/>
                <w:webHidden/>
              </w:rPr>
              <w:t>24</w:t>
            </w:r>
            <w:r>
              <w:rPr>
                <w:noProof/>
                <w:webHidden/>
              </w:rPr>
              <w:fldChar w:fldCharType="end"/>
            </w:r>
            <w:r w:rsidRPr="002948B5">
              <w:rPr>
                <w:rStyle w:val="Hyperlink"/>
                <w:noProof/>
              </w:rPr>
              <w:fldChar w:fldCharType="end"/>
            </w:r>
          </w:ins>
        </w:p>
        <w:p w14:paraId="074D058E" w14:textId="0A8CB474" w:rsidR="00F71C7C" w:rsidRDefault="00F71C7C">
          <w:pPr>
            <w:pStyle w:val="TOC2"/>
            <w:tabs>
              <w:tab w:val="right" w:leader="dot" w:pos="9465"/>
            </w:tabs>
            <w:rPr>
              <w:ins w:id="99" w:author="Chantel Trivett" w:date="2021-09-30T14:12:00Z"/>
              <w:rFonts w:eastAsiaTheme="minorEastAsia" w:cstheme="minorBidi"/>
              <w:smallCaps w:val="0"/>
              <w:noProof/>
              <w:sz w:val="22"/>
              <w:szCs w:val="22"/>
              <w:lang w:eastAsia="en-CA"/>
            </w:rPr>
          </w:pPr>
          <w:ins w:id="10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"_Toc83903612"</w:instrText>
            </w:r>
            <w:r w:rsidRPr="002948B5">
              <w:rPr>
                <w:rStyle w:val="Hyperlink"/>
                <w:noProof/>
              </w:rPr>
              <w:instrText xml:space="preserve"> </w:instrText>
            </w:r>
            <w:r w:rsidRPr="002948B5">
              <w:rPr>
                <w:rStyle w:val="Hyperlink"/>
                <w:noProof/>
              </w:rPr>
              <w:fldChar w:fldCharType="separate"/>
            </w:r>
            <w:r w:rsidRPr="002948B5">
              <w:rPr>
                <w:rStyle w:val="Hyperlink"/>
                <w:noProof/>
              </w:rPr>
              <w:t>Out-Of-Band Data Types &amp; Submission</w:t>
            </w:r>
            <w:r>
              <w:rPr>
                <w:noProof/>
                <w:webHidden/>
              </w:rPr>
              <w:tab/>
            </w:r>
            <w:r>
              <w:rPr>
                <w:noProof/>
                <w:webHidden/>
              </w:rPr>
              <w:fldChar w:fldCharType="begin"/>
            </w:r>
            <w:r>
              <w:rPr>
                <w:noProof/>
                <w:webHidden/>
              </w:rPr>
              <w:instrText xml:space="preserve"> PAGEREF _Toc83903612 \h </w:instrText>
            </w:r>
          </w:ins>
          <w:r>
            <w:rPr>
              <w:noProof/>
              <w:webHidden/>
            </w:rPr>
          </w:r>
          <w:r>
            <w:rPr>
              <w:noProof/>
              <w:webHidden/>
            </w:rPr>
            <w:fldChar w:fldCharType="separate"/>
          </w:r>
          <w:ins w:id="101" w:author="Chantel Trivett" w:date="2021-09-30T14:12:00Z">
            <w:r>
              <w:rPr>
                <w:noProof/>
                <w:webHidden/>
              </w:rPr>
              <w:t>25</w:t>
            </w:r>
            <w:r>
              <w:rPr>
                <w:noProof/>
                <w:webHidden/>
              </w:rPr>
              <w:fldChar w:fldCharType="end"/>
            </w:r>
            <w:r w:rsidRPr="002948B5">
              <w:rPr>
                <w:rStyle w:val="Hyperlink"/>
                <w:noProof/>
              </w:rPr>
              <w:fldChar w:fldCharType="end"/>
            </w:r>
          </w:ins>
        </w:p>
        <w:p w14:paraId="30DAC971" w14:textId="37DFA9CE" w:rsidR="00F71C7C" w:rsidRDefault="00F71C7C">
          <w:pPr>
            <w:pStyle w:val="TOC1"/>
            <w:rPr>
              <w:ins w:id="102" w:author="Chantel Trivett" w:date="2021-09-30T14:12:00Z"/>
              <w:rFonts w:eastAsiaTheme="minorEastAsia" w:cstheme="minorBidi"/>
              <w:b w:val="0"/>
              <w:bCs w:val="0"/>
              <w:caps w:val="0"/>
              <w:noProof/>
              <w:sz w:val="22"/>
              <w:szCs w:val="22"/>
              <w:lang w:eastAsia="en-CA"/>
            </w:rPr>
          </w:pPr>
          <w:ins w:id="10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"_Toc83903613"</w:instrText>
            </w:r>
            <w:r w:rsidRPr="002948B5">
              <w:rPr>
                <w:rStyle w:val="Hyperlink"/>
                <w:noProof/>
              </w:rPr>
              <w:instrText xml:space="preserve"> </w:instrText>
            </w:r>
            <w:r w:rsidRPr="002948B5">
              <w:rPr>
                <w:rStyle w:val="Hyperlink"/>
                <w:noProof/>
              </w:rPr>
              <w:fldChar w:fldCharType="separate"/>
            </w:r>
            <w:r w:rsidRPr="002948B5">
              <w:rPr>
                <w:rStyle w:val="Hyperlink"/>
                <w:noProof/>
              </w:rPr>
              <w:t>Automatic Ingestion &amp; Predictions</w:t>
            </w:r>
            <w:r>
              <w:rPr>
                <w:noProof/>
                <w:webHidden/>
              </w:rPr>
              <w:tab/>
            </w:r>
            <w:r>
              <w:rPr>
                <w:noProof/>
                <w:webHidden/>
              </w:rPr>
              <w:fldChar w:fldCharType="begin"/>
            </w:r>
            <w:r>
              <w:rPr>
                <w:noProof/>
                <w:webHidden/>
              </w:rPr>
              <w:instrText xml:space="preserve"> PAGEREF _Toc83903613 \h </w:instrText>
            </w:r>
          </w:ins>
          <w:r>
            <w:rPr>
              <w:noProof/>
              <w:webHidden/>
            </w:rPr>
          </w:r>
          <w:r>
            <w:rPr>
              <w:noProof/>
              <w:webHidden/>
            </w:rPr>
            <w:fldChar w:fldCharType="separate"/>
          </w:r>
          <w:ins w:id="104" w:author="Chantel Trivett" w:date="2021-09-30T14:12:00Z">
            <w:r>
              <w:rPr>
                <w:noProof/>
                <w:webHidden/>
              </w:rPr>
              <w:t>25</w:t>
            </w:r>
            <w:r>
              <w:rPr>
                <w:noProof/>
                <w:webHidden/>
              </w:rPr>
              <w:fldChar w:fldCharType="end"/>
            </w:r>
            <w:r w:rsidRPr="002948B5">
              <w:rPr>
                <w:rStyle w:val="Hyperlink"/>
                <w:noProof/>
              </w:rPr>
              <w:fldChar w:fldCharType="end"/>
            </w:r>
          </w:ins>
        </w:p>
        <w:p w14:paraId="546EB803" w14:textId="68118E1E" w:rsidR="00F71C7C" w:rsidRDefault="00F71C7C">
          <w:pPr>
            <w:pStyle w:val="TOC2"/>
            <w:tabs>
              <w:tab w:val="right" w:leader="dot" w:pos="9465"/>
            </w:tabs>
            <w:rPr>
              <w:ins w:id="105" w:author="Chantel Trivett" w:date="2021-09-30T14:12:00Z"/>
              <w:rFonts w:eastAsiaTheme="minorEastAsia" w:cstheme="minorBidi"/>
              <w:smallCaps w:val="0"/>
              <w:noProof/>
              <w:sz w:val="22"/>
              <w:szCs w:val="22"/>
              <w:lang w:eastAsia="en-CA"/>
            </w:rPr>
          </w:pPr>
          <w:ins w:id="10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"_Toc83903614"</w:instrText>
            </w:r>
            <w:r w:rsidRPr="002948B5">
              <w:rPr>
                <w:rStyle w:val="Hyperlink"/>
                <w:noProof/>
              </w:rPr>
              <w:instrText xml:space="preserve"> </w:instrText>
            </w:r>
            <w:r w:rsidRPr="002948B5">
              <w:rPr>
                <w:rStyle w:val="Hyperlink"/>
                <w:noProof/>
              </w:rPr>
              <w:fldChar w:fldCharType="separate"/>
            </w:r>
            <w:r w:rsidRPr="002948B5">
              <w:rPr>
                <w:rStyle w:val="Hyperlink"/>
                <w:noProof/>
              </w:rPr>
              <w:t>Automate File Uploads</w:t>
            </w:r>
            <w:r>
              <w:rPr>
                <w:noProof/>
                <w:webHidden/>
              </w:rPr>
              <w:tab/>
            </w:r>
            <w:r>
              <w:rPr>
                <w:noProof/>
                <w:webHidden/>
              </w:rPr>
              <w:fldChar w:fldCharType="begin"/>
            </w:r>
            <w:r>
              <w:rPr>
                <w:noProof/>
                <w:webHidden/>
              </w:rPr>
              <w:instrText xml:space="preserve"> PAGEREF _Toc83903614 \h </w:instrText>
            </w:r>
          </w:ins>
          <w:r>
            <w:rPr>
              <w:noProof/>
              <w:webHidden/>
            </w:rPr>
          </w:r>
          <w:r>
            <w:rPr>
              <w:noProof/>
              <w:webHidden/>
            </w:rPr>
            <w:fldChar w:fldCharType="separate"/>
          </w:r>
          <w:ins w:id="107" w:author="Chantel Trivett" w:date="2021-09-30T14:12:00Z">
            <w:r>
              <w:rPr>
                <w:noProof/>
                <w:webHidden/>
              </w:rPr>
              <w:t>25</w:t>
            </w:r>
            <w:r>
              <w:rPr>
                <w:noProof/>
                <w:webHidden/>
              </w:rPr>
              <w:fldChar w:fldCharType="end"/>
            </w:r>
            <w:r w:rsidRPr="002948B5">
              <w:rPr>
                <w:rStyle w:val="Hyperlink"/>
                <w:noProof/>
              </w:rPr>
              <w:fldChar w:fldCharType="end"/>
            </w:r>
          </w:ins>
        </w:p>
        <w:p w14:paraId="36961B44" w14:textId="7B392ACD" w:rsidR="00F71C7C" w:rsidRDefault="00F71C7C">
          <w:pPr>
            <w:pStyle w:val="TOC3"/>
            <w:tabs>
              <w:tab w:val="right" w:leader="dot" w:pos="9465"/>
            </w:tabs>
            <w:rPr>
              <w:ins w:id="108" w:author="Chantel Trivett" w:date="2021-09-30T14:12:00Z"/>
              <w:rFonts w:eastAsiaTheme="minorEastAsia" w:cstheme="minorBidi"/>
              <w:i w:val="0"/>
              <w:iCs w:val="0"/>
              <w:noProof/>
              <w:sz w:val="22"/>
              <w:szCs w:val="22"/>
              <w:lang w:eastAsia="en-CA"/>
            </w:rPr>
          </w:pPr>
          <w:ins w:id="10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"_Toc83903615"</w:instrText>
            </w:r>
            <w:r w:rsidRPr="002948B5">
              <w:rPr>
                <w:rStyle w:val="Hyperlink"/>
                <w:noProof/>
              </w:rPr>
              <w:instrText xml:space="preserve"> </w:instrText>
            </w:r>
            <w:r w:rsidRPr="002948B5">
              <w:rPr>
                <w:rStyle w:val="Hyperlink"/>
                <w:noProof/>
              </w:rPr>
              <w:fldChar w:fldCharType="separate"/>
            </w:r>
            <w:r w:rsidRPr="002948B5">
              <w:rPr>
                <w:rStyle w:val="Hyperlink"/>
                <w:noProof/>
              </w:rPr>
              <w:t>Cloud Deployment: GCS Bucket</w:t>
            </w:r>
            <w:r>
              <w:rPr>
                <w:noProof/>
                <w:webHidden/>
              </w:rPr>
              <w:tab/>
            </w:r>
            <w:r>
              <w:rPr>
                <w:noProof/>
                <w:webHidden/>
              </w:rPr>
              <w:fldChar w:fldCharType="begin"/>
            </w:r>
            <w:r>
              <w:rPr>
                <w:noProof/>
                <w:webHidden/>
              </w:rPr>
              <w:instrText xml:space="preserve"> PAGEREF _Toc83903615 \h </w:instrText>
            </w:r>
          </w:ins>
          <w:r>
            <w:rPr>
              <w:noProof/>
              <w:webHidden/>
            </w:rPr>
          </w:r>
          <w:r>
            <w:rPr>
              <w:noProof/>
              <w:webHidden/>
            </w:rPr>
            <w:fldChar w:fldCharType="separate"/>
          </w:r>
          <w:ins w:id="110" w:author="Chantel Trivett" w:date="2021-09-30T14:12:00Z">
            <w:r>
              <w:rPr>
                <w:noProof/>
                <w:webHidden/>
              </w:rPr>
              <w:t>25</w:t>
            </w:r>
            <w:r>
              <w:rPr>
                <w:noProof/>
                <w:webHidden/>
              </w:rPr>
              <w:fldChar w:fldCharType="end"/>
            </w:r>
            <w:r w:rsidRPr="002948B5">
              <w:rPr>
                <w:rStyle w:val="Hyperlink"/>
                <w:noProof/>
              </w:rPr>
              <w:fldChar w:fldCharType="end"/>
            </w:r>
          </w:ins>
        </w:p>
        <w:p w14:paraId="37A0C0D1" w14:textId="42967337" w:rsidR="00F71C7C" w:rsidRDefault="00F71C7C">
          <w:pPr>
            <w:pStyle w:val="TOC3"/>
            <w:tabs>
              <w:tab w:val="right" w:leader="dot" w:pos="9465"/>
            </w:tabs>
            <w:rPr>
              <w:ins w:id="111" w:author="Chantel Trivett" w:date="2021-09-30T14:12:00Z"/>
              <w:rFonts w:eastAsiaTheme="minorEastAsia" w:cstheme="minorBidi"/>
              <w:i w:val="0"/>
              <w:iCs w:val="0"/>
              <w:noProof/>
              <w:sz w:val="22"/>
              <w:szCs w:val="22"/>
              <w:lang w:eastAsia="en-CA"/>
            </w:rPr>
          </w:pPr>
          <w:ins w:id="11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"_Toc83903616"</w:instrText>
            </w:r>
            <w:r w:rsidRPr="002948B5">
              <w:rPr>
                <w:rStyle w:val="Hyperlink"/>
                <w:noProof/>
              </w:rPr>
              <w:instrText xml:space="preserve"> </w:instrText>
            </w:r>
            <w:r w:rsidRPr="002948B5">
              <w:rPr>
                <w:rStyle w:val="Hyperlink"/>
                <w:noProof/>
              </w:rPr>
              <w:fldChar w:fldCharType="separate"/>
            </w:r>
            <w:r w:rsidRPr="002948B5">
              <w:rPr>
                <w:rStyle w:val="Hyperlink"/>
                <w:noProof/>
              </w:rPr>
              <w:t>On-Site Deployment: SFTP/SCPServer</w:t>
            </w:r>
            <w:r>
              <w:rPr>
                <w:noProof/>
                <w:webHidden/>
              </w:rPr>
              <w:tab/>
            </w:r>
            <w:r>
              <w:rPr>
                <w:noProof/>
                <w:webHidden/>
              </w:rPr>
              <w:fldChar w:fldCharType="begin"/>
            </w:r>
            <w:r>
              <w:rPr>
                <w:noProof/>
                <w:webHidden/>
              </w:rPr>
              <w:instrText xml:space="preserve"> PAGEREF _Toc83903616 \h </w:instrText>
            </w:r>
          </w:ins>
          <w:r>
            <w:rPr>
              <w:noProof/>
              <w:webHidden/>
            </w:rPr>
          </w:r>
          <w:r>
            <w:rPr>
              <w:noProof/>
              <w:webHidden/>
            </w:rPr>
            <w:fldChar w:fldCharType="separate"/>
          </w:r>
          <w:ins w:id="113" w:author="Chantel Trivett" w:date="2021-09-30T14:12:00Z">
            <w:r>
              <w:rPr>
                <w:noProof/>
                <w:webHidden/>
              </w:rPr>
              <w:t>26</w:t>
            </w:r>
            <w:r>
              <w:rPr>
                <w:noProof/>
                <w:webHidden/>
              </w:rPr>
              <w:fldChar w:fldCharType="end"/>
            </w:r>
            <w:r w:rsidRPr="002948B5">
              <w:rPr>
                <w:rStyle w:val="Hyperlink"/>
                <w:noProof/>
              </w:rPr>
              <w:fldChar w:fldCharType="end"/>
            </w:r>
          </w:ins>
        </w:p>
        <w:p w14:paraId="2D11E5D9" w14:textId="30DEE603" w:rsidR="00F71C7C" w:rsidRDefault="00F71C7C">
          <w:pPr>
            <w:pStyle w:val="TOC3"/>
            <w:tabs>
              <w:tab w:val="right" w:leader="dot" w:pos="9465"/>
            </w:tabs>
            <w:rPr>
              <w:ins w:id="114" w:author="Chantel Trivett" w:date="2021-09-30T14:12:00Z"/>
              <w:rFonts w:eastAsiaTheme="minorEastAsia" w:cstheme="minorBidi"/>
              <w:i w:val="0"/>
              <w:iCs w:val="0"/>
              <w:noProof/>
              <w:sz w:val="22"/>
              <w:szCs w:val="22"/>
              <w:lang w:eastAsia="en-CA"/>
            </w:rPr>
          </w:pPr>
          <w:ins w:id="11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"_Toc83903617"</w:instrText>
            </w:r>
            <w:r w:rsidRPr="002948B5">
              <w:rPr>
                <w:rStyle w:val="Hyperlink"/>
                <w:noProof/>
              </w:rPr>
              <w:instrText xml:space="preserve"> </w:instrText>
            </w:r>
            <w:r w:rsidRPr="002948B5">
              <w:rPr>
                <w:rStyle w:val="Hyperlink"/>
                <w:noProof/>
              </w:rPr>
              <w:fldChar w:fldCharType="separate"/>
            </w:r>
            <w:r w:rsidRPr="002948B5">
              <w:rPr>
                <w:rStyle w:val="Hyperlink"/>
                <w:noProof/>
              </w:rPr>
              <w:t>Automate Predictions in public clouds - GCS Buckets</w:t>
            </w:r>
            <w:r>
              <w:rPr>
                <w:noProof/>
                <w:webHidden/>
              </w:rPr>
              <w:tab/>
            </w:r>
            <w:r>
              <w:rPr>
                <w:noProof/>
                <w:webHidden/>
              </w:rPr>
              <w:fldChar w:fldCharType="begin"/>
            </w:r>
            <w:r>
              <w:rPr>
                <w:noProof/>
                <w:webHidden/>
              </w:rPr>
              <w:instrText xml:space="preserve"> PAGEREF _Toc83903617 \h </w:instrText>
            </w:r>
          </w:ins>
          <w:r>
            <w:rPr>
              <w:noProof/>
              <w:webHidden/>
            </w:rPr>
          </w:r>
          <w:r>
            <w:rPr>
              <w:noProof/>
              <w:webHidden/>
            </w:rPr>
            <w:fldChar w:fldCharType="separate"/>
          </w:r>
          <w:ins w:id="116" w:author="Chantel Trivett" w:date="2021-09-30T14:12:00Z">
            <w:r>
              <w:rPr>
                <w:noProof/>
                <w:webHidden/>
              </w:rPr>
              <w:t>26</w:t>
            </w:r>
            <w:r>
              <w:rPr>
                <w:noProof/>
                <w:webHidden/>
              </w:rPr>
              <w:fldChar w:fldCharType="end"/>
            </w:r>
            <w:r w:rsidRPr="002948B5">
              <w:rPr>
                <w:rStyle w:val="Hyperlink"/>
                <w:noProof/>
              </w:rPr>
              <w:fldChar w:fldCharType="end"/>
            </w:r>
          </w:ins>
        </w:p>
        <w:p w14:paraId="22AB7A18" w14:textId="787AFE94" w:rsidR="00F71C7C" w:rsidRDefault="00F71C7C">
          <w:pPr>
            <w:pStyle w:val="TOC3"/>
            <w:tabs>
              <w:tab w:val="right" w:leader="dot" w:pos="9465"/>
            </w:tabs>
            <w:rPr>
              <w:ins w:id="117" w:author="Chantel Trivett" w:date="2021-09-30T14:12:00Z"/>
              <w:rFonts w:eastAsiaTheme="minorEastAsia" w:cstheme="minorBidi"/>
              <w:i w:val="0"/>
              <w:iCs w:val="0"/>
              <w:noProof/>
              <w:sz w:val="22"/>
              <w:szCs w:val="22"/>
              <w:lang w:eastAsia="en-CA"/>
            </w:rPr>
          </w:pPr>
          <w:ins w:id="11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"_Toc83903618"</w:instrText>
            </w:r>
            <w:r w:rsidRPr="002948B5">
              <w:rPr>
                <w:rStyle w:val="Hyperlink"/>
                <w:noProof/>
              </w:rPr>
              <w:instrText xml:space="preserve"> </w:instrText>
            </w:r>
            <w:r w:rsidRPr="002948B5">
              <w:rPr>
                <w:rStyle w:val="Hyperlink"/>
                <w:noProof/>
              </w:rPr>
              <w:fldChar w:fldCharType="separate"/>
            </w:r>
            <w:r w:rsidRPr="002948B5">
              <w:rPr>
                <w:rStyle w:val="Hyperlink"/>
                <w:noProof/>
              </w:rPr>
              <w:t xml:space="preserve">Atomate Predictions on-site - </w:t>
            </w:r>
            <w:r w:rsidRPr="002948B5">
              <w:rPr>
                <w:rStyle w:val="Hyperlink"/>
                <w:bCs/>
                <w:noProof/>
              </w:rPr>
              <w:t>SFTP/SCP server</w:t>
            </w:r>
            <w:r>
              <w:rPr>
                <w:noProof/>
                <w:webHidden/>
              </w:rPr>
              <w:tab/>
            </w:r>
            <w:r>
              <w:rPr>
                <w:noProof/>
                <w:webHidden/>
              </w:rPr>
              <w:fldChar w:fldCharType="begin"/>
            </w:r>
            <w:r>
              <w:rPr>
                <w:noProof/>
                <w:webHidden/>
              </w:rPr>
              <w:instrText xml:space="preserve"> PAGEREF _Toc83903618 \h </w:instrText>
            </w:r>
          </w:ins>
          <w:r>
            <w:rPr>
              <w:noProof/>
              <w:webHidden/>
            </w:rPr>
          </w:r>
          <w:r>
            <w:rPr>
              <w:noProof/>
              <w:webHidden/>
            </w:rPr>
            <w:fldChar w:fldCharType="separate"/>
          </w:r>
          <w:ins w:id="119" w:author="Chantel Trivett" w:date="2021-09-30T14:12:00Z">
            <w:r>
              <w:rPr>
                <w:noProof/>
                <w:webHidden/>
              </w:rPr>
              <w:t>26</w:t>
            </w:r>
            <w:r>
              <w:rPr>
                <w:noProof/>
                <w:webHidden/>
              </w:rPr>
              <w:fldChar w:fldCharType="end"/>
            </w:r>
            <w:r w:rsidRPr="002948B5">
              <w:rPr>
                <w:rStyle w:val="Hyperlink"/>
                <w:noProof/>
              </w:rPr>
              <w:fldChar w:fldCharType="end"/>
            </w:r>
          </w:ins>
        </w:p>
        <w:p w14:paraId="2777B067" w14:textId="65FD0469" w:rsidR="00F71C7C" w:rsidRDefault="00F71C7C">
          <w:pPr>
            <w:pStyle w:val="TOC1"/>
            <w:rPr>
              <w:ins w:id="120" w:author="Chantel Trivett" w:date="2021-09-30T14:12:00Z"/>
              <w:rFonts w:eastAsiaTheme="minorEastAsia" w:cstheme="minorBidi"/>
              <w:b w:val="0"/>
              <w:bCs w:val="0"/>
              <w:caps w:val="0"/>
              <w:noProof/>
              <w:sz w:val="22"/>
              <w:szCs w:val="22"/>
              <w:lang w:eastAsia="en-CA"/>
            </w:rPr>
          </w:pPr>
          <w:ins w:id="12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"_Toc83903619"</w:instrText>
            </w:r>
            <w:r w:rsidRPr="002948B5">
              <w:rPr>
                <w:rStyle w:val="Hyperlink"/>
                <w:noProof/>
              </w:rPr>
              <w:instrText xml:space="preserve"> </w:instrText>
            </w:r>
            <w:r w:rsidRPr="002948B5">
              <w:rPr>
                <w:rStyle w:val="Hyperlink"/>
                <w:noProof/>
              </w:rPr>
              <w:fldChar w:fldCharType="separate"/>
            </w:r>
            <w:r w:rsidRPr="002948B5">
              <w:rPr>
                <w:rStyle w:val="Hyperlink"/>
                <w:noProof/>
              </w:rPr>
              <w:t>Manual Ingestion &amp; Predictions</w:t>
            </w:r>
            <w:r>
              <w:rPr>
                <w:noProof/>
                <w:webHidden/>
              </w:rPr>
              <w:tab/>
            </w:r>
            <w:r>
              <w:rPr>
                <w:noProof/>
                <w:webHidden/>
              </w:rPr>
              <w:fldChar w:fldCharType="begin"/>
            </w:r>
            <w:r>
              <w:rPr>
                <w:noProof/>
                <w:webHidden/>
              </w:rPr>
              <w:instrText xml:space="preserve"> PAGEREF _Toc83903619 \h </w:instrText>
            </w:r>
          </w:ins>
          <w:r>
            <w:rPr>
              <w:noProof/>
              <w:webHidden/>
            </w:rPr>
          </w:r>
          <w:r>
            <w:rPr>
              <w:noProof/>
              <w:webHidden/>
            </w:rPr>
            <w:fldChar w:fldCharType="separate"/>
          </w:r>
          <w:ins w:id="122" w:author="Chantel Trivett" w:date="2021-09-30T14:12:00Z">
            <w:r>
              <w:rPr>
                <w:noProof/>
                <w:webHidden/>
              </w:rPr>
              <w:t>27</w:t>
            </w:r>
            <w:r>
              <w:rPr>
                <w:noProof/>
                <w:webHidden/>
              </w:rPr>
              <w:fldChar w:fldCharType="end"/>
            </w:r>
            <w:r w:rsidRPr="002948B5">
              <w:rPr>
                <w:rStyle w:val="Hyperlink"/>
                <w:noProof/>
              </w:rPr>
              <w:fldChar w:fldCharType="end"/>
            </w:r>
          </w:ins>
        </w:p>
        <w:p w14:paraId="35B73669" w14:textId="3468CEB3" w:rsidR="00F71C7C" w:rsidRDefault="00F71C7C">
          <w:pPr>
            <w:pStyle w:val="TOC2"/>
            <w:tabs>
              <w:tab w:val="right" w:leader="dot" w:pos="9465"/>
            </w:tabs>
            <w:rPr>
              <w:ins w:id="123" w:author="Chantel Trivett" w:date="2021-09-30T14:12:00Z"/>
              <w:rFonts w:eastAsiaTheme="minorEastAsia" w:cstheme="minorBidi"/>
              <w:smallCaps w:val="0"/>
              <w:noProof/>
              <w:sz w:val="22"/>
              <w:szCs w:val="22"/>
              <w:lang w:eastAsia="en-CA"/>
            </w:rPr>
          </w:pPr>
          <w:ins w:id="12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"_Toc83903620"</w:instrText>
            </w:r>
            <w:r w:rsidRPr="002948B5">
              <w:rPr>
                <w:rStyle w:val="Hyperlink"/>
                <w:noProof/>
              </w:rPr>
              <w:instrText xml:space="preserve"> </w:instrText>
            </w:r>
            <w:r w:rsidRPr="002948B5">
              <w:rPr>
                <w:rStyle w:val="Hyperlink"/>
                <w:noProof/>
              </w:rPr>
              <w:fldChar w:fldCharType="separate"/>
            </w:r>
            <w:r w:rsidRPr="002948B5">
              <w:rPr>
                <w:rStyle w:val="Hyperlink"/>
                <w:noProof/>
              </w:rPr>
              <w:t>Run Manal Predictions via the Agility UI</w:t>
            </w:r>
            <w:r>
              <w:rPr>
                <w:noProof/>
                <w:webHidden/>
              </w:rPr>
              <w:tab/>
            </w:r>
            <w:r>
              <w:rPr>
                <w:noProof/>
                <w:webHidden/>
              </w:rPr>
              <w:fldChar w:fldCharType="begin"/>
            </w:r>
            <w:r>
              <w:rPr>
                <w:noProof/>
                <w:webHidden/>
              </w:rPr>
              <w:instrText xml:space="preserve"> PAGEREF _Toc83903620 \h </w:instrText>
            </w:r>
          </w:ins>
          <w:r>
            <w:rPr>
              <w:noProof/>
              <w:webHidden/>
            </w:rPr>
          </w:r>
          <w:r>
            <w:rPr>
              <w:noProof/>
              <w:webHidden/>
            </w:rPr>
            <w:fldChar w:fldCharType="separate"/>
          </w:r>
          <w:ins w:id="125" w:author="Chantel Trivett" w:date="2021-09-30T14:12:00Z">
            <w:r>
              <w:rPr>
                <w:noProof/>
                <w:webHidden/>
              </w:rPr>
              <w:t>27</w:t>
            </w:r>
            <w:r>
              <w:rPr>
                <w:noProof/>
                <w:webHidden/>
              </w:rPr>
              <w:fldChar w:fldCharType="end"/>
            </w:r>
            <w:r w:rsidRPr="002948B5">
              <w:rPr>
                <w:rStyle w:val="Hyperlink"/>
                <w:noProof/>
              </w:rPr>
              <w:fldChar w:fldCharType="end"/>
            </w:r>
          </w:ins>
        </w:p>
        <w:p w14:paraId="50AF2F90" w14:textId="708DCCF1" w:rsidR="00F71C7C" w:rsidRDefault="00F71C7C">
          <w:pPr>
            <w:pStyle w:val="TOC1"/>
            <w:rPr>
              <w:ins w:id="126" w:author="Chantel Trivett" w:date="2021-09-30T14:12:00Z"/>
              <w:rFonts w:eastAsiaTheme="minorEastAsia" w:cstheme="minorBidi"/>
              <w:b w:val="0"/>
              <w:bCs w:val="0"/>
              <w:caps w:val="0"/>
              <w:noProof/>
              <w:sz w:val="22"/>
              <w:szCs w:val="22"/>
              <w:lang w:eastAsia="en-CA"/>
            </w:rPr>
          </w:pPr>
          <w:ins w:id="12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"_Toc83903621"</w:instrText>
            </w:r>
            <w:r w:rsidRPr="002948B5">
              <w:rPr>
                <w:rStyle w:val="Hyperlink"/>
                <w:noProof/>
              </w:rPr>
              <w:instrText xml:space="preserve"> </w:instrText>
            </w:r>
            <w:r w:rsidRPr="002948B5">
              <w:rPr>
                <w:rStyle w:val="Hyperlink"/>
                <w:noProof/>
              </w:rPr>
              <w:fldChar w:fldCharType="separate"/>
            </w:r>
            <w:r w:rsidRPr="002948B5">
              <w:rPr>
                <w:rStyle w:val="Hyperlink"/>
                <w:noProof/>
              </w:rPr>
              <w:t>Sessions Monitoring</w:t>
            </w:r>
            <w:r>
              <w:rPr>
                <w:noProof/>
                <w:webHidden/>
              </w:rPr>
              <w:tab/>
            </w:r>
            <w:r>
              <w:rPr>
                <w:noProof/>
                <w:webHidden/>
              </w:rPr>
              <w:fldChar w:fldCharType="begin"/>
            </w:r>
            <w:r>
              <w:rPr>
                <w:noProof/>
                <w:webHidden/>
              </w:rPr>
              <w:instrText xml:space="preserve"> PAGEREF _Toc83903621 \h </w:instrText>
            </w:r>
          </w:ins>
          <w:r>
            <w:rPr>
              <w:noProof/>
              <w:webHidden/>
            </w:rPr>
          </w:r>
          <w:r>
            <w:rPr>
              <w:noProof/>
              <w:webHidden/>
            </w:rPr>
            <w:fldChar w:fldCharType="separate"/>
          </w:r>
          <w:ins w:id="128" w:author="Chantel Trivett" w:date="2021-09-30T14:12:00Z">
            <w:r>
              <w:rPr>
                <w:noProof/>
                <w:webHidden/>
              </w:rPr>
              <w:t>35</w:t>
            </w:r>
            <w:r>
              <w:rPr>
                <w:noProof/>
                <w:webHidden/>
              </w:rPr>
              <w:fldChar w:fldCharType="end"/>
            </w:r>
            <w:r w:rsidRPr="002948B5">
              <w:rPr>
                <w:rStyle w:val="Hyperlink"/>
                <w:noProof/>
              </w:rPr>
              <w:fldChar w:fldCharType="end"/>
            </w:r>
          </w:ins>
        </w:p>
        <w:p w14:paraId="6BC083D9" w14:textId="0E2B938C" w:rsidR="00F71C7C" w:rsidRDefault="00F71C7C">
          <w:pPr>
            <w:pStyle w:val="TOC2"/>
            <w:tabs>
              <w:tab w:val="right" w:leader="dot" w:pos="9465"/>
            </w:tabs>
            <w:rPr>
              <w:ins w:id="129" w:author="Chantel Trivett" w:date="2021-09-30T14:12:00Z"/>
              <w:rFonts w:eastAsiaTheme="minorEastAsia" w:cstheme="minorBidi"/>
              <w:smallCaps w:val="0"/>
              <w:noProof/>
              <w:sz w:val="22"/>
              <w:szCs w:val="22"/>
              <w:lang w:eastAsia="en-CA"/>
            </w:rPr>
          </w:pPr>
          <w:ins w:id="13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"_Toc83903622"</w:instrText>
            </w:r>
            <w:r w:rsidRPr="002948B5">
              <w:rPr>
                <w:rStyle w:val="Hyperlink"/>
                <w:noProof/>
              </w:rPr>
              <w:instrText xml:space="preserve"> </w:instrText>
            </w:r>
            <w:r w:rsidRPr="002948B5">
              <w:rPr>
                <w:rStyle w:val="Hyperlink"/>
                <w:noProof/>
              </w:rPr>
              <w:fldChar w:fldCharType="separate"/>
            </w:r>
            <w:r w:rsidRPr="002948B5">
              <w:rPr>
                <w:rStyle w:val="Hyperlink"/>
                <w:noProof/>
              </w:rPr>
              <w:t>Change the Session Owner</w:t>
            </w:r>
            <w:r>
              <w:rPr>
                <w:noProof/>
                <w:webHidden/>
              </w:rPr>
              <w:tab/>
            </w:r>
            <w:r>
              <w:rPr>
                <w:noProof/>
                <w:webHidden/>
              </w:rPr>
              <w:fldChar w:fldCharType="begin"/>
            </w:r>
            <w:r>
              <w:rPr>
                <w:noProof/>
                <w:webHidden/>
              </w:rPr>
              <w:instrText xml:space="preserve"> PAGEREF _Toc83903622 \h </w:instrText>
            </w:r>
          </w:ins>
          <w:r>
            <w:rPr>
              <w:noProof/>
              <w:webHidden/>
            </w:rPr>
          </w:r>
          <w:r>
            <w:rPr>
              <w:noProof/>
              <w:webHidden/>
            </w:rPr>
            <w:fldChar w:fldCharType="separate"/>
          </w:r>
          <w:ins w:id="131" w:author="Chantel Trivett" w:date="2021-09-30T14:12:00Z">
            <w:r>
              <w:rPr>
                <w:noProof/>
                <w:webHidden/>
              </w:rPr>
              <w:t>36</w:t>
            </w:r>
            <w:r>
              <w:rPr>
                <w:noProof/>
                <w:webHidden/>
              </w:rPr>
              <w:fldChar w:fldCharType="end"/>
            </w:r>
            <w:r w:rsidRPr="002948B5">
              <w:rPr>
                <w:rStyle w:val="Hyperlink"/>
                <w:noProof/>
              </w:rPr>
              <w:fldChar w:fldCharType="end"/>
            </w:r>
          </w:ins>
        </w:p>
        <w:p w14:paraId="538F022F" w14:textId="4421F643" w:rsidR="00F71C7C" w:rsidRDefault="00F71C7C">
          <w:pPr>
            <w:pStyle w:val="TOC2"/>
            <w:tabs>
              <w:tab w:val="right" w:leader="dot" w:pos="9465"/>
            </w:tabs>
            <w:rPr>
              <w:ins w:id="132" w:author="Chantel Trivett" w:date="2021-09-30T14:12:00Z"/>
              <w:rFonts w:eastAsiaTheme="minorEastAsia" w:cstheme="minorBidi"/>
              <w:smallCaps w:val="0"/>
              <w:noProof/>
              <w:sz w:val="22"/>
              <w:szCs w:val="22"/>
              <w:lang w:eastAsia="en-CA"/>
            </w:rPr>
          </w:pPr>
          <w:ins w:id="13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"_Toc83903623"</w:instrText>
            </w:r>
            <w:r w:rsidRPr="002948B5">
              <w:rPr>
                <w:rStyle w:val="Hyperlink"/>
                <w:noProof/>
              </w:rPr>
              <w:instrText xml:space="preserve"> </w:instrText>
            </w:r>
            <w:r w:rsidRPr="002948B5">
              <w:rPr>
                <w:rStyle w:val="Hyperlink"/>
                <w:noProof/>
              </w:rPr>
              <w:fldChar w:fldCharType="separate"/>
            </w:r>
            <w:r w:rsidRPr="002948B5">
              <w:rPr>
                <w:rStyle w:val="Hyperlink"/>
                <w:noProof/>
              </w:rPr>
              <w:t>Sessions Page Features Overview</w:t>
            </w:r>
            <w:r>
              <w:rPr>
                <w:noProof/>
                <w:webHidden/>
              </w:rPr>
              <w:tab/>
            </w:r>
            <w:r>
              <w:rPr>
                <w:noProof/>
                <w:webHidden/>
              </w:rPr>
              <w:fldChar w:fldCharType="begin"/>
            </w:r>
            <w:r>
              <w:rPr>
                <w:noProof/>
                <w:webHidden/>
              </w:rPr>
              <w:instrText xml:space="preserve"> PAGEREF _Toc83903623 \h </w:instrText>
            </w:r>
          </w:ins>
          <w:r>
            <w:rPr>
              <w:noProof/>
              <w:webHidden/>
            </w:rPr>
          </w:r>
          <w:r>
            <w:rPr>
              <w:noProof/>
              <w:webHidden/>
            </w:rPr>
            <w:fldChar w:fldCharType="separate"/>
          </w:r>
          <w:ins w:id="134" w:author="Chantel Trivett" w:date="2021-09-30T14:12:00Z">
            <w:r>
              <w:rPr>
                <w:noProof/>
                <w:webHidden/>
              </w:rPr>
              <w:t>37</w:t>
            </w:r>
            <w:r>
              <w:rPr>
                <w:noProof/>
                <w:webHidden/>
              </w:rPr>
              <w:fldChar w:fldCharType="end"/>
            </w:r>
            <w:r w:rsidRPr="002948B5">
              <w:rPr>
                <w:rStyle w:val="Hyperlink"/>
                <w:noProof/>
              </w:rPr>
              <w:fldChar w:fldCharType="end"/>
            </w:r>
          </w:ins>
        </w:p>
        <w:p w14:paraId="3053A3B6" w14:textId="10DF73A6" w:rsidR="00F71C7C" w:rsidRDefault="00F71C7C">
          <w:pPr>
            <w:pStyle w:val="TOC1"/>
            <w:rPr>
              <w:ins w:id="135" w:author="Chantel Trivett" w:date="2021-09-30T14:12:00Z"/>
              <w:rFonts w:eastAsiaTheme="minorEastAsia" w:cstheme="minorBidi"/>
              <w:b w:val="0"/>
              <w:bCs w:val="0"/>
              <w:caps w:val="0"/>
              <w:noProof/>
              <w:sz w:val="22"/>
              <w:szCs w:val="22"/>
              <w:lang w:eastAsia="en-CA"/>
            </w:rPr>
          </w:pPr>
          <w:ins w:id="13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"_Toc83903624"</w:instrText>
            </w:r>
            <w:r w:rsidRPr="002948B5">
              <w:rPr>
                <w:rStyle w:val="Hyperlink"/>
                <w:noProof/>
              </w:rPr>
              <w:instrText xml:space="preserve"> </w:instrText>
            </w:r>
            <w:r w:rsidRPr="002948B5">
              <w:rPr>
                <w:rStyle w:val="Hyperlink"/>
                <w:noProof/>
              </w:rPr>
              <w:fldChar w:fldCharType="separate"/>
            </w:r>
            <w:r w:rsidRPr="002948B5">
              <w:rPr>
                <w:rStyle w:val="Hyperlink"/>
                <w:noProof/>
              </w:rPr>
              <w:t>Notifications</w:t>
            </w:r>
            <w:r>
              <w:rPr>
                <w:noProof/>
                <w:webHidden/>
              </w:rPr>
              <w:tab/>
            </w:r>
            <w:r>
              <w:rPr>
                <w:noProof/>
                <w:webHidden/>
              </w:rPr>
              <w:fldChar w:fldCharType="begin"/>
            </w:r>
            <w:r>
              <w:rPr>
                <w:noProof/>
                <w:webHidden/>
              </w:rPr>
              <w:instrText xml:space="preserve"> PAGEREF _Toc83903624 \h </w:instrText>
            </w:r>
          </w:ins>
          <w:r>
            <w:rPr>
              <w:noProof/>
              <w:webHidden/>
            </w:rPr>
          </w:r>
          <w:r>
            <w:rPr>
              <w:noProof/>
              <w:webHidden/>
            </w:rPr>
            <w:fldChar w:fldCharType="separate"/>
          </w:r>
          <w:ins w:id="137" w:author="Chantel Trivett" w:date="2021-09-30T14:12:00Z">
            <w:r>
              <w:rPr>
                <w:noProof/>
                <w:webHidden/>
              </w:rPr>
              <w:t>39</w:t>
            </w:r>
            <w:r>
              <w:rPr>
                <w:noProof/>
                <w:webHidden/>
              </w:rPr>
              <w:fldChar w:fldCharType="end"/>
            </w:r>
            <w:r w:rsidRPr="002948B5">
              <w:rPr>
                <w:rStyle w:val="Hyperlink"/>
                <w:noProof/>
              </w:rPr>
              <w:fldChar w:fldCharType="end"/>
            </w:r>
          </w:ins>
        </w:p>
        <w:p w14:paraId="13BC4068" w14:textId="7538FFFA" w:rsidR="00F71C7C" w:rsidRDefault="00F71C7C">
          <w:pPr>
            <w:pStyle w:val="TOC3"/>
            <w:tabs>
              <w:tab w:val="right" w:leader="dot" w:pos="9465"/>
            </w:tabs>
            <w:rPr>
              <w:ins w:id="138" w:author="Chantel Trivett" w:date="2021-09-30T14:12:00Z"/>
              <w:rFonts w:eastAsiaTheme="minorEastAsia" w:cstheme="minorBidi"/>
              <w:i w:val="0"/>
              <w:iCs w:val="0"/>
              <w:noProof/>
              <w:sz w:val="22"/>
              <w:szCs w:val="22"/>
              <w:lang w:eastAsia="en-CA"/>
            </w:rPr>
          </w:pPr>
          <w:ins w:id="13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"_Toc83903625"</w:instrText>
            </w:r>
            <w:r w:rsidRPr="002948B5">
              <w:rPr>
                <w:rStyle w:val="Hyperlink"/>
                <w:noProof/>
              </w:rPr>
              <w:instrText xml:space="preserve"> </w:instrText>
            </w:r>
            <w:r w:rsidRPr="002948B5">
              <w:rPr>
                <w:rStyle w:val="Hyperlink"/>
                <w:noProof/>
              </w:rPr>
              <w:fldChar w:fldCharType="separate"/>
            </w:r>
            <w:r w:rsidRPr="002948B5">
              <w:rPr>
                <w:rStyle w:val="Hyperlink"/>
                <w:noProof/>
              </w:rPr>
              <w:t>Review notifications</w:t>
            </w:r>
            <w:r>
              <w:rPr>
                <w:noProof/>
                <w:webHidden/>
              </w:rPr>
              <w:tab/>
            </w:r>
            <w:r>
              <w:rPr>
                <w:noProof/>
                <w:webHidden/>
              </w:rPr>
              <w:fldChar w:fldCharType="begin"/>
            </w:r>
            <w:r>
              <w:rPr>
                <w:noProof/>
                <w:webHidden/>
              </w:rPr>
              <w:instrText xml:space="preserve"> PAGEREF _Toc83903625 \h </w:instrText>
            </w:r>
          </w:ins>
          <w:r>
            <w:rPr>
              <w:noProof/>
              <w:webHidden/>
            </w:rPr>
          </w:r>
          <w:r>
            <w:rPr>
              <w:noProof/>
              <w:webHidden/>
            </w:rPr>
            <w:fldChar w:fldCharType="separate"/>
          </w:r>
          <w:ins w:id="140" w:author="Chantel Trivett" w:date="2021-09-30T14:12:00Z">
            <w:r>
              <w:rPr>
                <w:noProof/>
                <w:webHidden/>
              </w:rPr>
              <w:t>40</w:t>
            </w:r>
            <w:r>
              <w:rPr>
                <w:noProof/>
                <w:webHidden/>
              </w:rPr>
              <w:fldChar w:fldCharType="end"/>
            </w:r>
            <w:r w:rsidRPr="002948B5">
              <w:rPr>
                <w:rStyle w:val="Hyperlink"/>
                <w:noProof/>
              </w:rPr>
              <w:fldChar w:fldCharType="end"/>
            </w:r>
          </w:ins>
        </w:p>
        <w:p w14:paraId="37FF8D9B" w14:textId="726B1069" w:rsidR="00F71C7C" w:rsidRDefault="00F71C7C">
          <w:pPr>
            <w:pStyle w:val="TOC3"/>
            <w:tabs>
              <w:tab w:val="right" w:leader="dot" w:pos="9465"/>
            </w:tabs>
            <w:rPr>
              <w:ins w:id="141" w:author="Chantel Trivett" w:date="2021-09-30T14:12:00Z"/>
              <w:rFonts w:eastAsiaTheme="minorEastAsia" w:cstheme="minorBidi"/>
              <w:i w:val="0"/>
              <w:iCs w:val="0"/>
              <w:noProof/>
              <w:sz w:val="22"/>
              <w:szCs w:val="22"/>
              <w:lang w:eastAsia="en-CA"/>
            </w:rPr>
          </w:pPr>
          <w:ins w:id="14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"_Toc83903626"</w:instrText>
            </w:r>
            <w:r w:rsidRPr="002948B5">
              <w:rPr>
                <w:rStyle w:val="Hyperlink"/>
                <w:noProof/>
              </w:rPr>
              <w:instrText xml:space="preserve"> </w:instrText>
            </w:r>
            <w:r w:rsidRPr="002948B5">
              <w:rPr>
                <w:rStyle w:val="Hyperlink"/>
                <w:noProof/>
              </w:rPr>
              <w:fldChar w:fldCharType="separate"/>
            </w:r>
            <w:r w:rsidRPr="002948B5">
              <w:rPr>
                <w:rStyle w:val="Hyperlink"/>
                <w:noProof/>
              </w:rPr>
              <w:t>Delete a notification</w:t>
            </w:r>
            <w:r>
              <w:rPr>
                <w:noProof/>
                <w:webHidden/>
              </w:rPr>
              <w:tab/>
            </w:r>
            <w:r>
              <w:rPr>
                <w:noProof/>
                <w:webHidden/>
              </w:rPr>
              <w:fldChar w:fldCharType="begin"/>
            </w:r>
            <w:r>
              <w:rPr>
                <w:noProof/>
                <w:webHidden/>
              </w:rPr>
              <w:instrText xml:space="preserve"> PAGEREF _Toc83903626 \h </w:instrText>
            </w:r>
          </w:ins>
          <w:r>
            <w:rPr>
              <w:noProof/>
              <w:webHidden/>
            </w:rPr>
          </w:r>
          <w:r>
            <w:rPr>
              <w:noProof/>
              <w:webHidden/>
            </w:rPr>
            <w:fldChar w:fldCharType="separate"/>
          </w:r>
          <w:ins w:id="143" w:author="Chantel Trivett" w:date="2021-09-30T14:12:00Z">
            <w:r>
              <w:rPr>
                <w:noProof/>
                <w:webHidden/>
              </w:rPr>
              <w:t>40</w:t>
            </w:r>
            <w:r>
              <w:rPr>
                <w:noProof/>
                <w:webHidden/>
              </w:rPr>
              <w:fldChar w:fldCharType="end"/>
            </w:r>
            <w:r w:rsidRPr="002948B5">
              <w:rPr>
                <w:rStyle w:val="Hyperlink"/>
                <w:noProof/>
              </w:rPr>
              <w:fldChar w:fldCharType="end"/>
            </w:r>
          </w:ins>
        </w:p>
        <w:p w14:paraId="61E83325" w14:textId="10846447" w:rsidR="00F71C7C" w:rsidRDefault="00F71C7C">
          <w:pPr>
            <w:pStyle w:val="TOC3"/>
            <w:tabs>
              <w:tab w:val="right" w:leader="dot" w:pos="9465"/>
            </w:tabs>
            <w:rPr>
              <w:ins w:id="144" w:author="Chantel Trivett" w:date="2021-09-30T14:12:00Z"/>
              <w:rFonts w:eastAsiaTheme="minorEastAsia" w:cstheme="minorBidi"/>
              <w:i w:val="0"/>
              <w:iCs w:val="0"/>
              <w:noProof/>
              <w:sz w:val="22"/>
              <w:szCs w:val="22"/>
              <w:lang w:eastAsia="en-CA"/>
            </w:rPr>
          </w:pPr>
          <w:ins w:id="14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"_Toc83903627"</w:instrText>
            </w:r>
            <w:r w:rsidRPr="002948B5">
              <w:rPr>
                <w:rStyle w:val="Hyperlink"/>
                <w:noProof/>
              </w:rPr>
              <w:instrText xml:space="preserve"> </w:instrText>
            </w:r>
            <w:r w:rsidRPr="002948B5">
              <w:rPr>
                <w:rStyle w:val="Hyperlink"/>
                <w:noProof/>
              </w:rPr>
              <w:fldChar w:fldCharType="separate"/>
            </w:r>
            <w:r w:rsidRPr="002948B5">
              <w:rPr>
                <w:rStyle w:val="Hyperlink"/>
                <w:noProof/>
              </w:rPr>
              <w:t>Mark a notification as read</w:t>
            </w:r>
            <w:r>
              <w:rPr>
                <w:noProof/>
                <w:webHidden/>
              </w:rPr>
              <w:tab/>
            </w:r>
            <w:r>
              <w:rPr>
                <w:noProof/>
                <w:webHidden/>
              </w:rPr>
              <w:fldChar w:fldCharType="begin"/>
            </w:r>
            <w:r>
              <w:rPr>
                <w:noProof/>
                <w:webHidden/>
              </w:rPr>
              <w:instrText xml:space="preserve"> PAGEREF _Toc83903627 \h </w:instrText>
            </w:r>
          </w:ins>
          <w:r>
            <w:rPr>
              <w:noProof/>
              <w:webHidden/>
            </w:rPr>
          </w:r>
          <w:r>
            <w:rPr>
              <w:noProof/>
              <w:webHidden/>
            </w:rPr>
            <w:fldChar w:fldCharType="separate"/>
          </w:r>
          <w:ins w:id="146" w:author="Chantel Trivett" w:date="2021-09-30T14:12:00Z">
            <w:r>
              <w:rPr>
                <w:noProof/>
                <w:webHidden/>
              </w:rPr>
              <w:t>41</w:t>
            </w:r>
            <w:r>
              <w:rPr>
                <w:noProof/>
                <w:webHidden/>
              </w:rPr>
              <w:fldChar w:fldCharType="end"/>
            </w:r>
            <w:r w:rsidRPr="002948B5">
              <w:rPr>
                <w:rStyle w:val="Hyperlink"/>
                <w:noProof/>
              </w:rPr>
              <w:fldChar w:fldCharType="end"/>
            </w:r>
          </w:ins>
        </w:p>
        <w:p w14:paraId="23FF095B" w14:textId="063AF0C1" w:rsidR="00F71C7C" w:rsidRDefault="00F71C7C">
          <w:pPr>
            <w:pStyle w:val="TOC3"/>
            <w:tabs>
              <w:tab w:val="right" w:leader="dot" w:pos="9465"/>
            </w:tabs>
            <w:rPr>
              <w:ins w:id="147" w:author="Chantel Trivett" w:date="2021-09-30T14:12:00Z"/>
              <w:rFonts w:eastAsiaTheme="minorEastAsia" w:cstheme="minorBidi"/>
              <w:i w:val="0"/>
              <w:iCs w:val="0"/>
              <w:noProof/>
              <w:sz w:val="22"/>
              <w:szCs w:val="22"/>
              <w:lang w:eastAsia="en-CA"/>
            </w:rPr>
          </w:pPr>
          <w:ins w:id="14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"_Toc83903628"</w:instrText>
            </w:r>
            <w:r w:rsidRPr="002948B5">
              <w:rPr>
                <w:rStyle w:val="Hyperlink"/>
                <w:noProof/>
              </w:rPr>
              <w:instrText xml:space="preserve"> </w:instrText>
            </w:r>
            <w:r w:rsidRPr="002948B5">
              <w:rPr>
                <w:rStyle w:val="Hyperlink"/>
                <w:noProof/>
              </w:rPr>
              <w:fldChar w:fldCharType="separate"/>
            </w:r>
            <w:r w:rsidRPr="002948B5">
              <w:rPr>
                <w:rStyle w:val="Hyperlink"/>
                <w:noProof/>
              </w:rPr>
              <w:t>Mark a notification as unread</w:t>
            </w:r>
            <w:r>
              <w:rPr>
                <w:noProof/>
                <w:webHidden/>
              </w:rPr>
              <w:tab/>
            </w:r>
            <w:r>
              <w:rPr>
                <w:noProof/>
                <w:webHidden/>
              </w:rPr>
              <w:fldChar w:fldCharType="begin"/>
            </w:r>
            <w:r>
              <w:rPr>
                <w:noProof/>
                <w:webHidden/>
              </w:rPr>
              <w:instrText xml:space="preserve"> PAGEREF _Toc83903628 \h </w:instrText>
            </w:r>
          </w:ins>
          <w:r>
            <w:rPr>
              <w:noProof/>
              <w:webHidden/>
            </w:rPr>
          </w:r>
          <w:r>
            <w:rPr>
              <w:noProof/>
              <w:webHidden/>
            </w:rPr>
            <w:fldChar w:fldCharType="separate"/>
          </w:r>
          <w:ins w:id="149" w:author="Chantel Trivett" w:date="2021-09-30T14:12:00Z">
            <w:r>
              <w:rPr>
                <w:noProof/>
                <w:webHidden/>
              </w:rPr>
              <w:t>42</w:t>
            </w:r>
            <w:r>
              <w:rPr>
                <w:noProof/>
                <w:webHidden/>
              </w:rPr>
              <w:fldChar w:fldCharType="end"/>
            </w:r>
            <w:r w:rsidRPr="002948B5">
              <w:rPr>
                <w:rStyle w:val="Hyperlink"/>
                <w:noProof/>
              </w:rPr>
              <w:fldChar w:fldCharType="end"/>
            </w:r>
          </w:ins>
        </w:p>
        <w:p w14:paraId="0A16A5A7" w14:textId="5DDDEBAF" w:rsidR="00F71C7C" w:rsidRDefault="00F71C7C">
          <w:pPr>
            <w:pStyle w:val="TOC1"/>
            <w:rPr>
              <w:ins w:id="150" w:author="Chantel Trivett" w:date="2021-09-30T14:12:00Z"/>
              <w:rFonts w:eastAsiaTheme="minorEastAsia" w:cstheme="minorBidi"/>
              <w:b w:val="0"/>
              <w:bCs w:val="0"/>
              <w:caps w:val="0"/>
              <w:noProof/>
              <w:sz w:val="22"/>
              <w:szCs w:val="22"/>
              <w:lang w:eastAsia="en-CA"/>
            </w:rPr>
          </w:pPr>
          <w:ins w:id="15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"_Toc83903629"</w:instrText>
            </w:r>
            <w:r w:rsidRPr="002948B5">
              <w:rPr>
                <w:rStyle w:val="Hyperlink"/>
                <w:noProof/>
              </w:rPr>
              <w:instrText xml:space="preserve"> </w:instrText>
            </w:r>
            <w:r w:rsidRPr="002948B5">
              <w:rPr>
                <w:rStyle w:val="Hyperlink"/>
                <w:noProof/>
              </w:rPr>
              <w:fldChar w:fldCharType="separate"/>
            </w:r>
            <w:r w:rsidRPr="002948B5">
              <w:rPr>
                <w:rStyle w:val="Hyperlink"/>
                <w:noProof/>
              </w:rPr>
              <w:t>Prediction Results</w:t>
            </w:r>
            <w:r>
              <w:rPr>
                <w:noProof/>
                <w:webHidden/>
              </w:rPr>
              <w:tab/>
            </w:r>
            <w:r>
              <w:rPr>
                <w:noProof/>
                <w:webHidden/>
              </w:rPr>
              <w:fldChar w:fldCharType="begin"/>
            </w:r>
            <w:r>
              <w:rPr>
                <w:noProof/>
                <w:webHidden/>
              </w:rPr>
              <w:instrText xml:space="preserve"> PAGEREF _Toc83903629 \h </w:instrText>
            </w:r>
          </w:ins>
          <w:r>
            <w:rPr>
              <w:noProof/>
              <w:webHidden/>
            </w:rPr>
          </w:r>
          <w:r>
            <w:rPr>
              <w:noProof/>
              <w:webHidden/>
            </w:rPr>
            <w:fldChar w:fldCharType="separate"/>
          </w:r>
          <w:ins w:id="152" w:author="Chantel Trivett" w:date="2021-09-30T14:12:00Z">
            <w:r>
              <w:rPr>
                <w:noProof/>
                <w:webHidden/>
              </w:rPr>
              <w:t>43</w:t>
            </w:r>
            <w:r>
              <w:rPr>
                <w:noProof/>
                <w:webHidden/>
              </w:rPr>
              <w:fldChar w:fldCharType="end"/>
            </w:r>
            <w:r w:rsidRPr="002948B5">
              <w:rPr>
                <w:rStyle w:val="Hyperlink"/>
                <w:noProof/>
              </w:rPr>
              <w:fldChar w:fldCharType="end"/>
            </w:r>
          </w:ins>
        </w:p>
        <w:p w14:paraId="21DDB6FC" w14:textId="13C38799" w:rsidR="00F71C7C" w:rsidRDefault="00F71C7C">
          <w:pPr>
            <w:pStyle w:val="TOC2"/>
            <w:tabs>
              <w:tab w:val="right" w:leader="dot" w:pos="9465"/>
            </w:tabs>
            <w:rPr>
              <w:ins w:id="153" w:author="Chantel Trivett" w:date="2021-09-30T14:12:00Z"/>
              <w:rFonts w:eastAsiaTheme="minorEastAsia" w:cstheme="minorBidi"/>
              <w:smallCaps w:val="0"/>
              <w:noProof/>
              <w:sz w:val="22"/>
              <w:szCs w:val="22"/>
              <w:lang w:eastAsia="en-CA"/>
            </w:rPr>
          </w:pPr>
          <w:ins w:id="15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"_Toc83903630"</w:instrText>
            </w:r>
            <w:r w:rsidRPr="002948B5">
              <w:rPr>
                <w:rStyle w:val="Hyperlink"/>
                <w:noProof/>
              </w:rPr>
              <w:instrText xml:space="preserve"> </w:instrText>
            </w:r>
            <w:r w:rsidRPr="002948B5">
              <w:rPr>
                <w:rStyle w:val="Hyperlink"/>
                <w:noProof/>
              </w:rPr>
              <w:fldChar w:fldCharType="separate"/>
            </w:r>
            <w:r w:rsidRPr="002948B5">
              <w:rPr>
                <w:rStyle w:val="Hyperlink"/>
                <w:noProof/>
              </w:rPr>
              <w:t>Results Overview</w:t>
            </w:r>
            <w:r>
              <w:rPr>
                <w:noProof/>
                <w:webHidden/>
              </w:rPr>
              <w:tab/>
            </w:r>
            <w:r>
              <w:rPr>
                <w:noProof/>
                <w:webHidden/>
              </w:rPr>
              <w:fldChar w:fldCharType="begin"/>
            </w:r>
            <w:r>
              <w:rPr>
                <w:noProof/>
                <w:webHidden/>
              </w:rPr>
              <w:instrText xml:space="preserve"> PAGEREF _Toc83903630 \h </w:instrText>
            </w:r>
          </w:ins>
          <w:r>
            <w:rPr>
              <w:noProof/>
              <w:webHidden/>
            </w:rPr>
          </w:r>
          <w:r>
            <w:rPr>
              <w:noProof/>
              <w:webHidden/>
            </w:rPr>
            <w:fldChar w:fldCharType="separate"/>
          </w:r>
          <w:ins w:id="155" w:author="Chantel Trivett" w:date="2021-09-30T14:12:00Z">
            <w:r>
              <w:rPr>
                <w:noProof/>
                <w:webHidden/>
              </w:rPr>
              <w:t>43</w:t>
            </w:r>
            <w:r>
              <w:rPr>
                <w:noProof/>
                <w:webHidden/>
              </w:rPr>
              <w:fldChar w:fldCharType="end"/>
            </w:r>
            <w:r w:rsidRPr="002948B5">
              <w:rPr>
                <w:rStyle w:val="Hyperlink"/>
                <w:noProof/>
              </w:rPr>
              <w:fldChar w:fldCharType="end"/>
            </w:r>
          </w:ins>
        </w:p>
        <w:p w14:paraId="51C1A7AE" w14:textId="72A5939D" w:rsidR="00F71C7C" w:rsidRDefault="00F71C7C">
          <w:pPr>
            <w:pStyle w:val="TOC2"/>
            <w:tabs>
              <w:tab w:val="right" w:leader="dot" w:pos="9465"/>
            </w:tabs>
            <w:rPr>
              <w:ins w:id="156" w:author="Chantel Trivett" w:date="2021-09-30T14:12:00Z"/>
              <w:rFonts w:eastAsiaTheme="minorEastAsia" w:cstheme="minorBidi"/>
              <w:smallCaps w:val="0"/>
              <w:noProof/>
              <w:sz w:val="22"/>
              <w:szCs w:val="22"/>
              <w:lang w:eastAsia="en-CA"/>
            </w:rPr>
          </w:pPr>
          <w:ins w:id="15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"_Toc83903631"</w:instrText>
            </w:r>
            <w:r w:rsidRPr="002948B5">
              <w:rPr>
                <w:rStyle w:val="Hyperlink"/>
                <w:noProof/>
              </w:rPr>
              <w:instrText xml:space="preserve"> </w:instrText>
            </w:r>
            <w:r w:rsidRPr="002948B5">
              <w:rPr>
                <w:rStyle w:val="Hyperlink"/>
                <w:noProof/>
              </w:rPr>
              <w:fldChar w:fldCharType="separate"/>
            </w:r>
            <w:r w:rsidRPr="002948B5">
              <w:rPr>
                <w:rStyle w:val="Hyperlink"/>
                <w:noProof/>
              </w:rPr>
              <w:t>View Prediction Results</w:t>
            </w:r>
            <w:r>
              <w:rPr>
                <w:noProof/>
                <w:webHidden/>
              </w:rPr>
              <w:tab/>
            </w:r>
            <w:r>
              <w:rPr>
                <w:noProof/>
                <w:webHidden/>
              </w:rPr>
              <w:fldChar w:fldCharType="begin"/>
            </w:r>
            <w:r>
              <w:rPr>
                <w:noProof/>
                <w:webHidden/>
              </w:rPr>
              <w:instrText xml:space="preserve"> PAGEREF _Toc83903631 \h </w:instrText>
            </w:r>
          </w:ins>
          <w:r>
            <w:rPr>
              <w:noProof/>
              <w:webHidden/>
            </w:rPr>
          </w:r>
          <w:r>
            <w:rPr>
              <w:noProof/>
              <w:webHidden/>
            </w:rPr>
            <w:fldChar w:fldCharType="separate"/>
          </w:r>
          <w:ins w:id="158" w:author="Chantel Trivett" w:date="2021-09-30T14:12:00Z">
            <w:r>
              <w:rPr>
                <w:noProof/>
                <w:webHidden/>
              </w:rPr>
              <w:t>44</w:t>
            </w:r>
            <w:r>
              <w:rPr>
                <w:noProof/>
                <w:webHidden/>
              </w:rPr>
              <w:fldChar w:fldCharType="end"/>
            </w:r>
            <w:r w:rsidRPr="002948B5">
              <w:rPr>
                <w:rStyle w:val="Hyperlink"/>
                <w:noProof/>
              </w:rPr>
              <w:fldChar w:fldCharType="end"/>
            </w:r>
          </w:ins>
        </w:p>
        <w:p w14:paraId="0D4A98A7" w14:textId="49318FDE" w:rsidR="00F71C7C" w:rsidRDefault="00F71C7C">
          <w:pPr>
            <w:pStyle w:val="TOC3"/>
            <w:tabs>
              <w:tab w:val="right" w:leader="dot" w:pos="9465"/>
            </w:tabs>
            <w:rPr>
              <w:ins w:id="159" w:author="Chantel Trivett" w:date="2021-09-30T14:12:00Z"/>
              <w:rFonts w:eastAsiaTheme="minorEastAsia" w:cstheme="minorBidi"/>
              <w:i w:val="0"/>
              <w:iCs w:val="0"/>
              <w:noProof/>
              <w:sz w:val="22"/>
              <w:szCs w:val="22"/>
              <w:lang w:eastAsia="en-CA"/>
            </w:rPr>
          </w:pPr>
          <w:ins w:id="16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"_Toc83903632"</w:instrText>
            </w:r>
            <w:r w:rsidRPr="002948B5">
              <w:rPr>
                <w:rStyle w:val="Hyperlink"/>
                <w:noProof/>
              </w:rPr>
              <w:instrText xml:space="preserve"> </w:instrText>
            </w:r>
            <w:r w:rsidRPr="002948B5">
              <w:rPr>
                <w:rStyle w:val="Hyperlink"/>
                <w:noProof/>
              </w:rPr>
              <w:fldChar w:fldCharType="separate"/>
            </w:r>
            <w:r w:rsidRPr="002948B5">
              <w:rPr>
                <w:rStyle w:val="Hyperlink"/>
                <w:noProof/>
              </w:rPr>
              <w:t>Select test Sessions for review</w:t>
            </w:r>
            <w:r>
              <w:rPr>
                <w:noProof/>
                <w:webHidden/>
              </w:rPr>
              <w:tab/>
            </w:r>
            <w:r>
              <w:rPr>
                <w:noProof/>
                <w:webHidden/>
              </w:rPr>
              <w:fldChar w:fldCharType="begin"/>
            </w:r>
            <w:r>
              <w:rPr>
                <w:noProof/>
                <w:webHidden/>
              </w:rPr>
              <w:instrText xml:space="preserve"> PAGEREF _Toc83903632 \h </w:instrText>
            </w:r>
          </w:ins>
          <w:r>
            <w:rPr>
              <w:noProof/>
              <w:webHidden/>
            </w:rPr>
          </w:r>
          <w:r>
            <w:rPr>
              <w:noProof/>
              <w:webHidden/>
            </w:rPr>
            <w:fldChar w:fldCharType="separate"/>
          </w:r>
          <w:ins w:id="161" w:author="Chantel Trivett" w:date="2021-09-30T14:12:00Z">
            <w:r>
              <w:rPr>
                <w:noProof/>
                <w:webHidden/>
              </w:rPr>
              <w:t>44</w:t>
            </w:r>
            <w:r>
              <w:rPr>
                <w:noProof/>
                <w:webHidden/>
              </w:rPr>
              <w:fldChar w:fldCharType="end"/>
            </w:r>
            <w:r w:rsidRPr="002948B5">
              <w:rPr>
                <w:rStyle w:val="Hyperlink"/>
                <w:noProof/>
              </w:rPr>
              <w:fldChar w:fldCharType="end"/>
            </w:r>
          </w:ins>
        </w:p>
        <w:p w14:paraId="01CEFB5D" w14:textId="29FB87C2" w:rsidR="00F71C7C" w:rsidRDefault="00F71C7C">
          <w:pPr>
            <w:pStyle w:val="TOC3"/>
            <w:tabs>
              <w:tab w:val="right" w:leader="dot" w:pos="9465"/>
            </w:tabs>
            <w:rPr>
              <w:ins w:id="162" w:author="Chantel Trivett" w:date="2021-09-30T14:12:00Z"/>
              <w:rFonts w:eastAsiaTheme="minorEastAsia" w:cstheme="minorBidi"/>
              <w:i w:val="0"/>
              <w:iCs w:val="0"/>
              <w:noProof/>
              <w:sz w:val="22"/>
              <w:szCs w:val="22"/>
              <w:lang w:eastAsia="en-CA"/>
            </w:rPr>
          </w:pPr>
          <w:ins w:id="16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"_Toc83903633"</w:instrText>
            </w:r>
            <w:r w:rsidRPr="002948B5">
              <w:rPr>
                <w:rStyle w:val="Hyperlink"/>
                <w:noProof/>
              </w:rPr>
              <w:instrText xml:space="preserve"> </w:instrText>
            </w:r>
            <w:r w:rsidRPr="002948B5">
              <w:rPr>
                <w:rStyle w:val="Hyperlink"/>
                <w:noProof/>
              </w:rPr>
              <w:fldChar w:fldCharType="separate"/>
            </w:r>
            <w:r w:rsidRPr="002948B5">
              <w:rPr>
                <w:rStyle w:val="Hyperlink"/>
                <w:noProof/>
              </w:rPr>
              <w:t>View prediction results</w:t>
            </w:r>
            <w:r>
              <w:rPr>
                <w:noProof/>
                <w:webHidden/>
              </w:rPr>
              <w:tab/>
            </w:r>
            <w:r>
              <w:rPr>
                <w:noProof/>
                <w:webHidden/>
              </w:rPr>
              <w:fldChar w:fldCharType="begin"/>
            </w:r>
            <w:r>
              <w:rPr>
                <w:noProof/>
                <w:webHidden/>
              </w:rPr>
              <w:instrText xml:space="preserve"> PAGEREF _Toc83903633 \h </w:instrText>
            </w:r>
          </w:ins>
          <w:r>
            <w:rPr>
              <w:noProof/>
              <w:webHidden/>
            </w:rPr>
          </w:r>
          <w:r>
            <w:rPr>
              <w:noProof/>
              <w:webHidden/>
            </w:rPr>
            <w:fldChar w:fldCharType="separate"/>
          </w:r>
          <w:ins w:id="164" w:author="Chantel Trivett" w:date="2021-09-30T14:12:00Z">
            <w:r>
              <w:rPr>
                <w:noProof/>
                <w:webHidden/>
              </w:rPr>
              <w:t>46</w:t>
            </w:r>
            <w:r>
              <w:rPr>
                <w:noProof/>
                <w:webHidden/>
              </w:rPr>
              <w:fldChar w:fldCharType="end"/>
            </w:r>
            <w:r w:rsidRPr="002948B5">
              <w:rPr>
                <w:rStyle w:val="Hyperlink"/>
                <w:noProof/>
              </w:rPr>
              <w:fldChar w:fldCharType="end"/>
            </w:r>
          </w:ins>
        </w:p>
        <w:p w14:paraId="7C8DD734" w14:textId="3D5C5BAE" w:rsidR="00F71C7C" w:rsidRDefault="00F71C7C">
          <w:pPr>
            <w:pStyle w:val="TOC3"/>
            <w:tabs>
              <w:tab w:val="right" w:leader="dot" w:pos="9465"/>
            </w:tabs>
            <w:rPr>
              <w:ins w:id="165" w:author="Chantel Trivett" w:date="2021-09-30T14:12:00Z"/>
              <w:rFonts w:eastAsiaTheme="minorEastAsia" w:cstheme="minorBidi"/>
              <w:i w:val="0"/>
              <w:iCs w:val="0"/>
              <w:noProof/>
              <w:sz w:val="22"/>
              <w:szCs w:val="22"/>
              <w:lang w:eastAsia="en-CA"/>
            </w:rPr>
          </w:pPr>
          <w:ins w:id="16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"_Toc83903634"</w:instrText>
            </w:r>
            <w:r w:rsidRPr="002948B5">
              <w:rPr>
                <w:rStyle w:val="Hyperlink"/>
                <w:noProof/>
              </w:rPr>
              <w:instrText xml:space="preserve"> </w:instrText>
            </w:r>
            <w:r w:rsidRPr="002948B5">
              <w:rPr>
                <w:rStyle w:val="Hyperlink"/>
                <w:noProof/>
              </w:rPr>
              <w:fldChar w:fldCharType="separate"/>
            </w:r>
            <w:r w:rsidRPr="002948B5">
              <w:rPr>
                <w:rStyle w:val="Hyperlink"/>
                <w:noProof/>
              </w:rPr>
              <w:t>View ML Model accuracy and extractions for a root cause</w:t>
            </w:r>
            <w:r>
              <w:rPr>
                <w:noProof/>
                <w:webHidden/>
              </w:rPr>
              <w:tab/>
            </w:r>
            <w:r>
              <w:rPr>
                <w:noProof/>
                <w:webHidden/>
              </w:rPr>
              <w:fldChar w:fldCharType="begin"/>
            </w:r>
            <w:r>
              <w:rPr>
                <w:noProof/>
                <w:webHidden/>
              </w:rPr>
              <w:instrText xml:space="preserve"> PAGEREF _Toc83903634 \h </w:instrText>
            </w:r>
          </w:ins>
          <w:r>
            <w:rPr>
              <w:noProof/>
              <w:webHidden/>
            </w:rPr>
          </w:r>
          <w:r>
            <w:rPr>
              <w:noProof/>
              <w:webHidden/>
            </w:rPr>
            <w:fldChar w:fldCharType="separate"/>
          </w:r>
          <w:ins w:id="167" w:author="Chantel Trivett" w:date="2021-09-30T14:12:00Z">
            <w:r>
              <w:rPr>
                <w:noProof/>
                <w:webHidden/>
              </w:rPr>
              <w:t>47</w:t>
            </w:r>
            <w:r>
              <w:rPr>
                <w:noProof/>
                <w:webHidden/>
              </w:rPr>
              <w:fldChar w:fldCharType="end"/>
            </w:r>
            <w:r w:rsidRPr="002948B5">
              <w:rPr>
                <w:rStyle w:val="Hyperlink"/>
                <w:noProof/>
              </w:rPr>
              <w:fldChar w:fldCharType="end"/>
            </w:r>
          </w:ins>
        </w:p>
        <w:p w14:paraId="6885DD7A" w14:textId="5DF56093" w:rsidR="00F71C7C" w:rsidRDefault="00F71C7C">
          <w:pPr>
            <w:pStyle w:val="TOC2"/>
            <w:tabs>
              <w:tab w:val="right" w:leader="dot" w:pos="9465"/>
            </w:tabs>
            <w:rPr>
              <w:ins w:id="168" w:author="Chantel Trivett" w:date="2021-09-30T14:12:00Z"/>
              <w:rFonts w:eastAsiaTheme="minorEastAsia" w:cstheme="minorBidi"/>
              <w:smallCaps w:val="0"/>
              <w:noProof/>
              <w:sz w:val="22"/>
              <w:szCs w:val="22"/>
              <w:lang w:eastAsia="en-CA"/>
            </w:rPr>
          </w:pPr>
          <w:ins w:id="16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"_Toc83903635"</w:instrText>
            </w:r>
            <w:r w:rsidRPr="002948B5">
              <w:rPr>
                <w:rStyle w:val="Hyperlink"/>
                <w:noProof/>
              </w:rPr>
              <w:instrText xml:space="preserve"> </w:instrText>
            </w:r>
            <w:r w:rsidRPr="002948B5">
              <w:rPr>
                <w:rStyle w:val="Hyperlink"/>
                <w:noProof/>
              </w:rPr>
              <w:fldChar w:fldCharType="separate"/>
            </w:r>
            <w:r w:rsidRPr="002948B5">
              <w:rPr>
                <w:rStyle w:val="Hyperlink"/>
                <w:noProof/>
              </w:rPr>
              <w:t>Submit ML Prediction Feedback</w:t>
            </w:r>
            <w:r>
              <w:rPr>
                <w:noProof/>
                <w:webHidden/>
              </w:rPr>
              <w:tab/>
            </w:r>
            <w:r>
              <w:rPr>
                <w:noProof/>
                <w:webHidden/>
              </w:rPr>
              <w:fldChar w:fldCharType="begin"/>
            </w:r>
            <w:r>
              <w:rPr>
                <w:noProof/>
                <w:webHidden/>
              </w:rPr>
              <w:instrText xml:space="preserve"> PAGEREF _Toc83903635 \h </w:instrText>
            </w:r>
          </w:ins>
          <w:r>
            <w:rPr>
              <w:noProof/>
              <w:webHidden/>
            </w:rPr>
          </w:r>
          <w:r>
            <w:rPr>
              <w:noProof/>
              <w:webHidden/>
            </w:rPr>
            <w:fldChar w:fldCharType="separate"/>
          </w:r>
          <w:ins w:id="170" w:author="Chantel Trivett" w:date="2021-09-30T14:12:00Z">
            <w:r>
              <w:rPr>
                <w:noProof/>
                <w:webHidden/>
              </w:rPr>
              <w:t>48</w:t>
            </w:r>
            <w:r>
              <w:rPr>
                <w:noProof/>
                <w:webHidden/>
              </w:rPr>
              <w:fldChar w:fldCharType="end"/>
            </w:r>
            <w:r w:rsidRPr="002948B5">
              <w:rPr>
                <w:rStyle w:val="Hyperlink"/>
                <w:noProof/>
              </w:rPr>
              <w:fldChar w:fldCharType="end"/>
            </w:r>
          </w:ins>
        </w:p>
        <w:p w14:paraId="728E7E57" w14:textId="0ADEBF45" w:rsidR="00F71C7C" w:rsidRDefault="00F71C7C">
          <w:pPr>
            <w:pStyle w:val="TOC3"/>
            <w:tabs>
              <w:tab w:val="right" w:leader="dot" w:pos="9465"/>
            </w:tabs>
            <w:rPr>
              <w:ins w:id="171" w:author="Chantel Trivett" w:date="2021-09-30T14:12:00Z"/>
              <w:rFonts w:eastAsiaTheme="minorEastAsia" w:cstheme="minorBidi"/>
              <w:i w:val="0"/>
              <w:iCs w:val="0"/>
              <w:noProof/>
              <w:sz w:val="22"/>
              <w:szCs w:val="22"/>
              <w:lang w:eastAsia="en-CA"/>
            </w:rPr>
          </w:pPr>
          <w:ins w:id="17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"_Toc83903636"</w:instrText>
            </w:r>
            <w:r w:rsidRPr="002948B5">
              <w:rPr>
                <w:rStyle w:val="Hyperlink"/>
                <w:noProof/>
              </w:rPr>
              <w:instrText xml:space="preserve"> </w:instrText>
            </w:r>
            <w:r w:rsidRPr="002948B5">
              <w:rPr>
                <w:rStyle w:val="Hyperlink"/>
                <w:noProof/>
              </w:rPr>
              <w:fldChar w:fldCharType="separate"/>
            </w:r>
            <w:r w:rsidRPr="002948B5">
              <w:rPr>
                <w:rStyle w:val="Hyperlink"/>
                <w:noProof/>
              </w:rPr>
              <w:t>Feedback option 1: provide Confidence Level feedback</w:t>
            </w:r>
            <w:r>
              <w:rPr>
                <w:noProof/>
                <w:webHidden/>
              </w:rPr>
              <w:tab/>
            </w:r>
            <w:r>
              <w:rPr>
                <w:noProof/>
                <w:webHidden/>
              </w:rPr>
              <w:fldChar w:fldCharType="begin"/>
            </w:r>
            <w:r>
              <w:rPr>
                <w:noProof/>
                <w:webHidden/>
              </w:rPr>
              <w:instrText xml:space="preserve"> PAGEREF _Toc83903636 \h </w:instrText>
            </w:r>
          </w:ins>
          <w:r>
            <w:rPr>
              <w:noProof/>
              <w:webHidden/>
            </w:rPr>
          </w:r>
          <w:r>
            <w:rPr>
              <w:noProof/>
              <w:webHidden/>
            </w:rPr>
            <w:fldChar w:fldCharType="separate"/>
          </w:r>
          <w:ins w:id="173" w:author="Chantel Trivett" w:date="2021-09-30T14:12:00Z">
            <w:r>
              <w:rPr>
                <w:noProof/>
                <w:webHidden/>
              </w:rPr>
              <w:t>48</w:t>
            </w:r>
            <w:r>
              <w:rPr>
                <w:noProof/>
                <w:webHidden/>
              </w:rPr>
              <w:fldChar w:fldCharType="end"/>
            </w:r>
            <w:r w:rsidRPr="002948B5">
              <w:rPr>
                <w:rStyle w:val="Hyperlink"/>
                <w:noProof/>
              </w:rPr>
              <w:fldChar w:fldCharType="end"/>
            </w:r>
          </w:ins>
        </w:p>
        <w:p w14:paraId="5F91B475" w14:textId="20AFE3C1" w:rsidR="00F71C7C" w:rsidRDefault="00F71C7C">
          <w:pPr>
            <w:pStyle w:val="TOC3"/>
            <w:tabs>
              <w:tab w:val="right" w:leader="dot" w:pos="9465"/>
            </w:tabs>
            <w:rPr>
              <w:ins w:id="174" w:author="Chantel Trivett" w:date="2021-09-30T14:12:00Z"/>
              <w:rFonts w:eastAsiaTheme="minorEastAsia" w:cstheme="minorBidi"/>
              <w:i w:val="0"/>
              <w:iCs w:val="0"/>
              <w:noProof/>
              <w:sz w:val="22"/>
              <w:szCs w:val="22"/>
              <w:lang w:eastAsia="en-CA"/>
            </w:rPr>
          </w:pPr>
          <w:ins w:id="17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"_Toc83903637"</w:instrText>
            </w:r>
            <w:r w:rsidRPr="002948B5">
              <w:rPr>
                <w:rStyle w:val="Hyperlink"/>
                <w:noProof/>
              </w:rPr>
              <w:instrText xml:space="preserve"> </w:instrText>
            </w:r>
            <w:r w:rsidRPr="002948B5">
              <w:rPr>
                <w:rStyle w:val="Hyperlink"/>
                <w:noProof/>
              </w:rPr>
              <w:fldChar w:fldCharType="separate"/>
            </w:r>
            <w:r w:rsidRPr="002948B5">
              <w:rPr>
                <w:rStyle w:val="Hyperlink"/>
                <w:noProof/>
              </w:rPr>
              <w:t>Feedback option 2: Challenge the Root Cause</w:t>
            </w:r>
            <w:r>
              <w:rPr>
                <w:noProof/>
                <w:webHidden/>
              </w:rPr>
              <w:tab/>
            </w:r>
            <w:r>
              <w:rPr>
                <w:noProof/>
                <w:webHidden/>
              </w:rPr>
              <w:fldChar w:fldCharType="begin"/>
            </w:r>
            <w:r>
              <w:rPr>
                <w:noProof/>
                <w:webHidden/>
              </w:rPr>
              <w:instrText xml:space="preserve"> PAGEREF _Toc83903637 \h </w:instrText>
            </w:r>
          </w:ins>
          <w:r>
            <w:rPr>
              <w:noProof/>
              <w:webHidden/>
            </w:rPr>
          </w:r>
          <w:r>
            <w:rPr>
              <w:noProof/>
              <w:webHidden/>
            </w:rPr>
            <w:fldChar w:fldCharType="separate"/>
          </w:r>
          <w:ins w:id="176" w:author="Chantel Trivett" w:date="2021-09-30T14:12:00Z">
            <w:r>
              <w:rPr>
                <w:noProof/>
                <w:webHidden/>
              </w:rPr>
              <w:t>49</w:t>
            </w:r>
            <w:r>
              <w:rPr>
                <w:noProof/>
                <w:webHidden/>
              </w:rPr>
              <w:fldChar w:fldCharType="end"/>
            </w:r>
            <w:r w:rsidRPr="002948B5">
              <w:rPr>
                <w:rStyle w:val="Hyperlink"/>
                <w:noProof/>
              </w:rPr>
              <w:fldChar w:fldCharType="end"/>
            </w:r>
          </w:ins>
        </w:p>
        <w:p w14:paraId="73C4D939" w14:textId="35C420BF" w:rsidR="00F71C7C" w:rsidRDefault="00F71C7C">
          <w:pPr>
            <w:pStyle w:val="TOC3"/>
            <w:tabs>
              <w:tab w:val="right" w:leader="dot" w:pos="9465"/>
            </w:tabs>
            <w:rPr>
              <w:ins w:id="177" w:author="Chantel Trivett" w:date="2021-09-30T14:12:00Z"/>
              <w:rFonts w:eastAsiaTheme="minorEastAsia" w:cstheme="minorBidi"/>
              <w:i w:val="0"/>
              <w:iCs w:val="0"/>
              <w:noProof/>
              <w:sz w:val="22"/>
              <w:szCs w:val="22"/>
              <w:lang w:eastAsia="en-CA"/>
            </w:rPr>
          </w:pPr>
          <w:ins w:id="17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"_Toc83903638"</w:instrText>
            </w:r>
            <w:r w:rsidRPr="002948B5">
              <w:rPr>
                <w:rStyle w:val="Hyperlink"/>
                <w:noProof/>
              </w:rPr>
              <w:instrText xml:space="preserve"> </w:instrText>
            </w:r>
            <w:r w:rsidRPr="002948B5">
              <w:rPr>
                <w:rStyle w:val="Hyperlink"/>
                <w:noProof/>
              </w:rPr>
              <w:fldChar w:fldCharType="separate"/>
            </w:r>
            <w:r w:rsidRPr="002948B5">
              <w:rPr>
                <w:rStyle w:val="Hyperlink"/>
                <w:noProof/>
              </w:rPr>
              <w:t>Send Finalized Feedback</w:t>
            </w:r>
            <w:r>
              <w:rPr>
                <w:noProof/>
                <w:webHidden/>
              </w:rPr>
              <w:tab/>
            </w:r>
            <w:r>
              <w:rPr>
                <w:noProof/>
                <w:webHidden/>
              </w:rPr>
              <w:fldChar w:fldCharType="begin"/>
            </w:r>
            <w:r>
              <w:rPr>
                <w:noProof/>
                <w:webHidden/>
              </w:rPr>
              <w:instrText xml:space="preserve"> PAGEREF _Toc83903638 \h </w:instrText>
            </w:r>
          </w:ins>
          <w:r>
            <w:rPr>
              <w:noProof/>
              <w:webHidden/>
            </w:rPr>
          </w:r>
          <w:r>
            <w:rPr>
              <w:noProof/>
              <w:webHidden/>
            </w:rPr>
            <w:fldChar w:fldCharType="separate"/>
          </w:r>
          <w:ins w:id="179" w:author="Chantel Trivett" w:date="2021-09-30T14:12:00Z">
            <w:r>
              <w:rPr>
                <w:noProof/>
                <w:webHidden/>
              </w:rPr>
              <w:t>50</w:t>
            </w:r>
            <w:r>
              <w:rPr>
                <w:noProof/>
                <w:webHidden/>
              </w:rPr>
              <w:fldChar w:fldCharType="end"/>
            </w:r>
            <w:r w:rsidRPr="002948B5">
              <w:rPr>
                <w:rStyle w:val="Hyperlink"/>
                <w:noProof/>
              </w:rPr>
              <w:fldChar w:fldCharType="end"/>
            </w:r>
          </w:ins>
        </w:p>
        <w:p w14:paraId="61CE4F0C" w14:textId="31E2A7AB" w:rsidR="00F71C7C" w:rsidRDefault="00F71C7C">
          <w:pPr>
            <w:pStyle w:val="TOC1"/>
            <w:rPr>
              <w:ins w:id="180" w:author="Chantel Trivett" w:date="2021-09-30T14:12:00Z"/>
              <w:rFonts w:eastAsiaTheme="minorEastAsia" w:cstheme="minorBidi"/>
              <w:b w:val="0"/>
              <w:bCs w:val="0"/>
              <w:caps w:val="0"/>
              <w:noProof/>
              <w:sz w:val="22"/>
              <w:szCs w:val="22"/>
              <w:lang w:eastAsia="en-CA"/>
            </w:rPr>
          </w:pPr>
          <w:ins w:id="18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"_Toc83903639"</w:instrText>
            </w:r>
            <w:r w:rsidRPr="002948B5">
              <w:rPr>
                <w:rStyle w:val="Hyperlink"/>
                <w:noProof/>
              </w:rPr>
              <w:instrText xml:space="preserve"> </w:instrText>
            </w:r>
            <w:r w:rsidRPr="002948B5">
              <w:rPr>
                <w:rStyle w:val="Hyperlink"/>
                <w:noProof/>
              </w:rPr>
              <w:fldChar w:fldCharType="separate"/>
            </w:r>
            <w:r w:rsidRPr="002948B5">
              <w:rPr>
                <w:rStyle w:val="Hyperlink"/>
                <w:noProof/>
              </w:rPr>
              <w:t>How to Analyse Predictions</w:t>
            </w:r>
            <w:r>
              <w:rPr>
                <w:noProof/>
                <w:webHidden/>
              </w:rPr>
              <w:tab/>
            </w:r>
            <w:r>
              <w:rPr>
                <w:noProof/>
                <w:webHidden/>
              </w:rPr>
              <w:fldChar w:fldCharType="begin"/>
            </w:r>
            <w:r>
              <w:rPr>
                <w:noProof/>
                <w:webHidden/>
              </w:rPr>
              <w:instrText xml:space="preserve"> PAGEREF _Toc83903639 \h </w:instrText>
            </w:r>
          </w:ins>
          <w:r>
            <w:rPr>
              <w:noProof/>
              <w:webHidden/>
            </w:rPr>
          </w:r>
          <w:r>
            <w:rPr>
              <w:noProof/>
              <w:webHidden/>
            </w:rPr>
            <w:fldChar w:fldCharType="separate"/>
          </w:r>
          <w:ins w:id="182" w:author="Chantel Trivett" w:date="2021-09-30T14:12:00Z">
            <w:r>
              <w:rPr>
                <w:noProof/>
                <w:webHidden/>
              </w:rPr>
              <w:t>50</w:t>
            </w:r>
            <w:r>
              <w:rPr>
                <w:noProof/>
                <w:webHidden/>
              </w:rPr>
              <w:fldChar w:fldCharType="end"/>
            </w:r>
            <w:r w:rsidRPr="002948B5">
              <w:rPr>
                <w:rStyle w:val="Hyperlink"/>
                <w:noProof/>
              </w:rPr>
              <w:fldChar w:fldCharType="end"/>
            </w:r>
          </w:ins>
        </w:p>
        <w:p w14:paraId="42BB7C91" w14:textId="7FBF63AE" w:rsidR="00F71C7C" w:rsidRDefault="00F71C7C">
          <w:pPr>
            <w:pStyle w:val="TOC2"/>
            <w:tabs>
              <w:tab w:val="right" w:leader="dot" w:pos="9465"/>
            </w:tabs>
            <w:rPr>
              <w:ins w:id="183" w:author="Chantel Trivett" w:date="2021-09-30T14:12:00Z"/>
              <w:rFonts w:eastAsiaTheme="minorEastAsia" w:cstheme="minorBidi"/>
              <w:smallCaps w:val="0"/>
              <w:noProof/>
              <w:sz w:val="22"/>
              <w:szCs w:val="22"/>
              <w:lang w:eastAsia="en-CA"/>
            </w:rPr>
          </w:pPr>
          <w:ins w:id="18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"_Toc83903640"</w:instrText>
            </w:r>
            <w:r w:rsidRPr="002948B5">
              <w:rPr>
                <w:rStyle w:val="Hyperlink"/>
                <w:noProof/>
              </w:rPr>
              <w:instrText xml:space="preserve"> </w:instrText>
            </w:r>
            <w:r w:rsidRPr="002948B5">
              <w:rPr>
                <w:rStyle w:val="Hyperlink"/>
                <w:noProof/>
              </w:rPr>
              <w:fldChar w:fldCharType="separate"/>
            </w:r>
            <w:r w:rsidRPr="002948B5">
              <w:rPr>
                <w:rStyle w:val="Hyperlink"/>
                <w:noProof/>
              </w:rPr>
              <w:t>CCNR or CCBS</w:t>
            </w:r>
            <w:r>
              <w:rPr>
                <w:noProof/>
                <w:webHidden/>
              </w:rPr>
              <w:tab/>
            </w:r>
            <w:r>
              <w:rPr>
                <w:noProof/>
                <w:webHidden/>
              </w:rPr>
              <w:fldChar w:fldCharType="begin"/>
            </w:r>
            <w:r>
              <w:rPr>
                <w:noProof/>
                <w:webHidden/>
              </w:rPr>
              <w:instrText xml:space="preserve"> PAGEREF _Toc83903640 \h </w:instrText>
            </w:r>
          </w:ins>
          <w:r>
            <w:rPr>
              <w:noProof/>
              <w:webHidden/>
            </w:rPr>
          </w:r>
          <w:r>
            <w:rPr>
              <w:noProof/>
              <w:webHidden/>
            </w:rPr>
            <w:fldChar w:fldCharType="separate"/>
          </w:r>
          <w:ins w:id="185" w:author="Chantel Trivett" w:date="2021-09-30T14:12:00Z">
            <w:r>
              <w:rPr>
                <w:noProof/>
                <w:webHidden/>
              </w:rPr>
              <w:t>50</w:t>
            </w:r>
            <w:r>
              <w:rPr>
                <w:noProof/>
                <w:webHidden/>
              </w:rPr>
              <w:fldChar w:fldCharType="end"/>
            </w:r>
            <w:r w:rsidRPr="002948B5">
              <w:rPr>
                <w:rStyle w:val="Hyperlink"/>
                <w:noProof/>
              </w:rPr>
              <w:fldChar w:fldCharType="end"/>
            </w:r>
          </w:ins>
        </w:p>
        <w:p w14:paraId="2DA68E29" w14:textId="6497CDC4" w:rsidR="00F71C7C" w:rsidRDefault="00F71C7C">
          <w:pPr>
            <w:pStyle w:val="TOC2"/>
            <w:tabs>
              <w:tab w:val="right" w:leader="dot" w:pos="9465"/>
            </w:tabs>
            <w:rPr>
              <w:ins w:id="186" w:author="Chantel Trivett" w:date="2021-09-30T14:12:00Z"/>
              <w:rFonts w:eastAsiaTheme="minorEastAsia" w:cstheme="minorBidi"/>
              <w:smallCaps w:val="0"/>
              <w:noProof/>
              <w:sz w:val="22"/>
              <w:szCs w:val="22"/>
              <w:lang w:eastAsia="en-CA"/>
            </w:rPr>
          </w:pPr>
          <w:ins w:id="187"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"_Toc83903641"</w:instrText>
            </w:r>
            <w:r w:rsidRPr="002948B5">
              <w:rPr>
                <w:rStyle w:val="Hyperlink"/>
                <w:noProof/>
              </w:rPr>
              <w:instrText xml:space="preserve"> </w:instrText>
            </w:r>
            <w:r w:rsidRPr="002948B5">
              <w:rPr>
                <w:rStyle w:val="Hyperlink"/>
                <w:noProof/>
              </w:rPr>
              <w:fldChar w:fldCharType="separate"/>
            </w:r>
            <w:r w:rsidRPr="002948B5">
              <w:rPr>
                <w:rStyle w:val="Hyperlink"/>
                <w:noProof/>
              </w:rPr>
              <w:t>Success Flow of CCNR</w:t>
            </w:r>
            <w:r>
              <w:rPr>
                <w:noProof/>
                <w:webHidden/>
              </w:rPr>
              <w:tab/>
            </w:r>
            <w:r>
              <w:rPr>
                <w:noProof/>
                <w:webHidden/>
              </w:rPr>
              <w:fldChar w:fldCharType="begin"/>
            </w:r>
            <w:r>
              <w:rPr>
                <w:noProof/>
                <w:webHidden/>
              </w:rPr>
              <w:instrText xml:space="preserve"> PAGEREF _Toc83903641 \h </w:instrText>
            </w:r>
          </w:ins>
          <w:r>
            <w:rPr>
              <w:noProof/>
              <w:webHidden/>
            </w:rPr>
          </w:r>
          <w:r>
            <w:rPr>
              <w:noProof/>
              <w:webHidden/>
            </w:rPr>
            <w:fldChar w:fldCharType="separate"/>
          </w:r>
          <w:ins w:id="188" w:author="Chantel Trivett" w:date="2021-09-30T14:12:00Z">
            <w:r>
              <w:rPr>
                <w:noProof/>
                <w:webHidden/>
              </w:rPr>
              <w:t>50</w:t>
            </w:r>
            <w:r>
              <w:rPr>
                <w:noProof/>
                <w:webHidden/>
              </w:rPr>
              <w:fldChar w:fldCharType="end"/>
            </w:r>
            <w:r w:rsidRPr="002948B5">
              <w:rPr>
                <w:rStyle w:val="Hyperlink"/>
                <w:noProof/>
              </w:rPr>
              <w:fldChar w:fldCharType="end"/>
            </w:r>
          </w:ins>
        </w:p>
        <w:p w14:paraId="69A8794F" w14:textId="36431C26" w:rsidR="00F71C7C" w:rsidRDefault="00F71C7C">
          <w:pPr>
            <w:pStyle w:val="TOC2"/>
            <w:tabs>
              <w:tab w:val="right" w:leader="dot" w:pos="9465"/>
            </w:tabs>
            <w:rPr>
              <w:ins w:id="189" w:author="Chantel Trivett" w:date="2021-09-30T14:12:00Z"/>
              <w:rFonts w:eastAsiaTheme="minorEastAsia" w:cstheme="minorBidi"/>
              <w:smallCaps w:val="0"/>
              <w:noProof/>
              <w:sz w:val="22"/>
              <w:szCs w:val="22"/>
              <w:lang w:eastAsia="en-CA"/>
            </w:rPr>
          </w:pPr>
          <w:ins w:id="190"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"_Toc83903642"</w:instrText>
            </w:r>
            <w:r w:rsidRPr="002948B5">
              <w:rPr>
                <w:rStyle w:val="Hyperlink"/>
                <w:noProof/>
              </w:rPr>
              <w:instrText xml:space="preserve"> </w:instrText>
            </w:r>
            <w:r w:rsidRPr="002948B5">
              <w:rPr>
                <w:rStyle w:val="Hyperlink"/>
                <w:noProof/>
              </w:rPr>
              <w:fldChar w:fldCharType="separate"/>
            </w:r>
            <w:r w:rsidRPr="002948B5">
              <w:rPr>
                <w:rStyle w:val="Hyperlink"/>
                <w:noProof/>
              </w:rPr>
              <w:t>Failed Flow of CCNR</w:t>
            </w:r>
            <w:r>
              <w:rPr>
                <w:noProof/>
                <w:webHidden/>
              </w:rPr>
              <w:tab/>
            </w:r>
            <w:r>
              <w:rPr>
                <w:noProof/>
                <w:webHidden/>
              </w:rPr>
              <w:fldChar w:fldCharType="begin"/>
            </w:r>
            <w:r>
              <w:rPr>
                <w:noProof/>
                <w:webHidden/>
              </w:rPr>
              <w:instrText xml:space="preserve"> PAGEREF _Toc83903642 \h </w:instrText>
            </w:r>
          </w:ins>
          <w:r>
            <w:rPr>
              <w:noProof/>
              <w:webHidden/>
            </w:rPr>
          </w:r>
          <w:r>
            <w:rPr>
              <w:noProof/>
              <w:webHidden/>
            </w:rPr>
            <w:fldChar w:fldCharType="separate"/>
          </w:r>
          <w:ins w:id="191" w:author="Chantel Trivett" w:date="2021-09-30T14:12:00Z">
            <w:r>
              <w:rPr>
                <w:noProof/>
                <w:webHidden/>
              </w:rPr>
              <w:t>51</w:t>
            </w:r>
            <w:r>
              <w:rPr>
                <w:noProof/>
                <w:webHidden/>
              </w:rPr>
              <w:fldChar w:fldCharType="end"/>
            </w:r>
            <w:r w:rsidRPr="002948B5">
              <w:rPr>
                <w:rStyle w:val="Hyperlink"/>
                <w:noProof/>
              </w:rPr>
              <w:fldChar w:fldCharType="end"/>
            </w:r>
          </w:ins>
        </w:p>
        <w:p w14:paraId="7F42B14C" w14:textId="0D698AB9" w:rsidR="00F71C7C" w:rsidRDefault="00F71C7C">
          <w:pPr>
            <w:pStyle w:val="TOC2"/>
            <w:tabs>
              <w:tab w:val="right" w:leader="dot" w:pos="9465"/>
            </w:tabs>
            <w:rPr>
              <w:ins w:id="192" w:author="Chantel Trivett" w:date="2021-09-30T14:12:00Z"/>
              <w:rFonts w:eastAsiaTheme="minorEastAsia" w:cstheme="minorBidi"/>
              <w:smallCaps w:val="0"/>
              <w:noProof/>
              <w:sz w:val="22"/>
              <w:szCs w:val="22"/>
              <w:lang w:eastAsia="en-CA"/>
            </w:rPr>
          </w:pPr>
          <w:ins w:id="193"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"_Toc83903643"</w:instrText>
            </w:r>
            <w:r w:rsidRPr="002948B5">
              <w:rPr>
                <w:rStyle w:val="Hyperlink"/>
                <w:noProof/>
              </w:rPr>
              <w:instrText xml:space="preserve"> </w:instrText>
            </w:r>
            <w:r w:rsidRPr="002948B5">
              <w:rPr>
                <w:rStyle w:val="Hyperlink"/>
                <w:noProof/>
              </w:rPr>
              <w:fldChar w:fldCharType="separate"/>
            </w:r>
            <w:r w:rsidRPr="002948B5">
              <w:rPr>
                <w:rStyle w:val="Hyperlink"/>
                <w:noProof/>
              </w:rPr>
              <w:t>WRONG PIN</w:t>
            </w:r>
            <w:r>
              <w:rPr>
                <w:noProof/>
                <w:webHidden/>
              </w:rPr>
              <w:tab/>
            </w:r>
            <w:r>
              <w:rPr>
                <w:noProof/>
                <w:webHidden/>
              </w:rPr>
              <w:fldChar w:fldCharType="begin"/>
            </w:r>
            <w:r>
              <w:rPr>
                <w:noProof/>
                <w:webHidden/>
              </w:rPr>
              <w:instrText xml:space="preserve"> PAGEREF _Toc83903643 \h </w:instrText>
            </w:r>
          </w:ins>
          <w:r>
            <w:rPr>
              <w:noProof/>
              <w:webHidden/>
            </w:rPr>
          </w:r>
          <w:r>
            <w:rPr>
              <w:noProof/>
              <w:webHidden/>
            </w:rPr>
            <w:fldChar w:fldCharType="separate"/>
          </w:r>
          <w:ins w:id="194" w:author="Chantel Trivett" w:date="2021-09-30T14:12:00Z">
            <w:r>
              <w:rPr>
                <w:noProof/>
                <w:webHidden/>
              </w:rPr>
              <w:t>53</w:t>
            </w:r>
            <w:r>
              <w:rPr>
                <w:noProof/>
                <w:webHidden/>
              </w:rPr>
              <w:fldChar w:fldCharType="end"/>
            </w:r>
            <w:r w:rsidRPr="002948B5">
              <w:rPr>
                <w:rStyle w:val="Hyperlink"/>
                <w:noProof/>
              </w:rPr>
              <w:fldChar w:fldCharType="end"/>
            </w:r>
          </w:ins>
        </w:p>
        <w:p w14:paraId="3C98BC80" w14:textId="4C52E3A1" w:rsidR="00F71C7C" w:rsidRDefault="00F71C7C">
          <w:pPr>
            <w:pStyle w:val="TOC2"/>
            <w:tabs>
              <w:tab w:val="right" w:leader="dot" w:pos="9465"/>
            </w:tabs>
            <w:rPr>
              <w:ins w:id="195" w:author="Chantel Trivett" w:date="2021-09-30T14:12:00Z"/>
              <w:rFonts w:eastAsiaTheme="minorEastAsia" w:cstheme="minorBidi"/>
              <w:smallCaps w:val="0"/>
              <w:noProof/>
              <w:sz w:val="22"/>
              <w:szCs w:val="22"/>
              <w:lang w:eastAsia="en-CA"/>
            </w:rPr>
          </w:pPr>
          <w:ins w:id="196"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"_Toc83903644"</w:instrText>
            </w:r>
            <w:r w:rsidRPr="002948B5">
              <w:rPr>
                <w:rStyle w:val="Hyperlink"/>
                <w:noProof/>
              </w:rPr>
              <w:instrText xml:space="preserve"> </w:instrText>
            </w:r>
            <w:r w:rsidRPr="002948B5">
              <w:rPr>
                <w:rStyle w:val="Hyperlink"/>
                <w:noProof/>
              </w:rPr>
              <w:fldChar w:fldCharType="separate"/>
            </w:r>
            <w:r w:rsidRPr="002948B5">
              <w:rPr>
                <w:rStyle w:val="Hyperlink"/>
                <w:noProof/>
              </w:rPr>
              <w:t>UE CANCEL</w:t>
            </w:r>
            <w:r>
              <w:rPr>
                <w:noProof/>
                <w:webHidden/>
              </w:rPr>
              <w:tab/>
            </w:r>
            <w:r>
              <w:rPr>
                <w:noProof/>
                <w:webHidden/>
              </w:rPr>
              <w:fldChar w:fldCharType="begin"/>
            </w:r>
            <w:r>
              <w:rPr>
                <w:noProof/>
                <w:webHidden/>
              </w:rPr>
              <w:instrText xml:space="preserve"> PAGEREF _Toc83903644 \h </w:instrText>
            </w:r>
          </w:ins>
          <w:r>
            <w:rPr>
              <w:noProof/>
              <w:webHidden/>
            </w:rPr>
          </w:r>
          <w:r>
            <w:rPr>
              <w:noProof/>
              <w:webHidden/>
            </w:rPr>
            <w:fldChar w:fldCharType="separate"/>
          </w:r>
          <w:ins w:id="197" w:author="Chantel Trivett" w:date="2021-09-30T14:12:00Z">
            <w:r>
              <w:rPr>
                <w:noProof/>
                <w:webHidden/>
              </w:rPr>
              <w:t>53</w:t>
            </w:r>
            <w:r>
              <w:rPr>
                <w:noProof/>
                <w:webHidden/>
              </w:rPr>
              <w:fldChar w:fldCharType="end"/>
            </w:r>
            <w:r w:rsidRPr="002948B5">
              <w:rPr>
                <w:rStyle w:val="Hyperlink"/>
                <w:noProof/>
              </w:rPr>
              <w:fldChar w:fldCharType="end"/>
            </w:r>
          </w:ins>
        </w:p>
        <w:p w14:paraId="4A845922" w14:textId="18AAD5C1" w:rsidR="00F71C7C" w:rsidRDefault="00F71C7C">
          <w:pPr>
            <w:pStyle w:val="TOC2"/>
            <w:tabs>
              <w:tab w:val="right" w:leader="dot" w:pos="9465"/>
            </w:tabs>
            <w:rPr>
              <w:ins w:id="198" w:author="Chantel Trivett" w:date="2021-09-30T14:12:00Z"/>
              <w:rFonts w:eastAsiaTheme="minorEastAsia" w:cstheme="minorBidi"/>
              <w:smallCaps w:val="0"/>
              <w:noProof/>
              <w:sz w:val="22"/>
              <w:szCs w:val="22"/>
              <w:lang w:eastAsia="en-CA"/>
            </w:rPr>
          </w:pPr>
          <w:ins w:id="199"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"_Toc83903645"</w:instrText>
            </w:r>
            <w:r w:rsidRPr="002948B5">
              <w:rPr>
                <w:rStyle w:val="Hyperlink"/>
                <w:noProof/>
              </w:rPr>
              <w:instrText xml:space="preserve"> </w:instrText>
            </w:r>
            <w:r w:rsidRPr="002948B5">
              <w:rPr>
                <w:rStyle w:val="Hyperlink"/>
                <w:noProof/>
              </w:rPr>
              <w:fldChar w:fldCharType="separate"/>
            </w:r>
            <w:r w:rsidRPr="002948B5">
              <w:rPr>
                <w:rStyle w:val="Hyperlink"/>
                <w:noProof/>
              </w:rPr>
              <w:t>sip491-P-CSCF-RequestPending</w:t>
            </w:r>
            <w:r>
              <w:rPr>
                <w:noProof/>
                <w:webHidden/>
              </w:rPr>
              <w:tab/>
            </w:r>
            <w:r>
              <w:rPr>
                <w:noProof/>
                <w:webHidden/>
              </w:rPr>
              <w:fldChar w:fldCharType="begin"/>
            </w:r>
            <w:r>
              <w:rPr>
                <w:noProof/>
                <w:webHidden/>
              </w:rPr>
              <w:instrText xml:space="preserve"> PAGEREF _Toc83903645 \h </w:instrText>
            </w:r>
          </w:ins>
          <w:r>
            <w:rPr>
              <w:noProof/>
              <w:webHidden/>
            </w:rPr>
          </w:r>
          <w:r>
            <w:rPr>
              <w:noProof/>
              <w:webHidden/>
            </w:rPr>
            <w:fldChar w:fldCharType="separate"/>
          </w:r>
          <w:ins w:id="200" w:author="Chantel Trivett" w:date="2021-09-30T14:12:00Z">
            <w:r>
              <w:rPr>
                <w:noProof/>
                <w:webHidden/>
              </w:rPr>
              <w:t>54</w:t>
            </w:r>
            <w:r>
              <w:rPr>
                <w:noProof/>
                <w:webHidden/>
              </w:rPr>
              <w:fldChar w:fldCharType="end"/>
            </w:r>
            <w:r w:rsidRPr="002948B5">
              <w:rPr>
                <w:rStyle w:val="Hyperlink"/>
                <w:noProof/>
              </w:rPr>
              <w:fldChar w:fldCharType="end"/>
            </w:r>
          </w:ins>
        </w:p>
        <w:p w14:paraId="525C5700" w14:textId="68456EB6" w:rsidR="00F71C7C" w:rsidRDefault="00F71C7C">
          <w:pPr>
            <w:pStyle w:val="TOC2"/>
            <w:tabs>
              <w:tab w:val="right" w:leader="dot" w:pos="9465"/>
            </w:tabs>
            <w:rPr>
              <w:ins w:id="201" w:author="Chantel Trivett" w:date="2021-09-30T14:12:00Z"/>
              <w:rFonts w:eastAsiaTheme="minorEastAsia" w:cstheme="minorBidi"/>
              <w:smallCaps w:val="0"/>
              <w:noProof/>
              <w:sz w:val="22"/>
              <w:szCs w:val="22"/>
              <w:lang w:eastAsia="en-CA"/>
            </w:rPr>
          </w:pPr>
          <w:ins w:id="202"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"_Toc83903646"</w:instrText>
            </w:r>
            <w:r w:rsidRPr="002948B5">
              <w:rPr>
                <w:rStyle w:val="Hyperlink"/>
                <w:noProof/>
              </w:rPr>
              <w:instrText xml:space="preserve"> </w:instrText>
            </w:r>
            <w:r w:rsidRPr="002948B5">
              <w:rPr>
                <w:rStyle w:val="Hyperlink"/>
                <w:noProof/>
              </w:rPr>
              <w:fldChar w:fldCharType="separate"/>
            </w:r>
            <w:r w:rsidRPr="002948B5">
              <w:rPr>
                <w:rStyle w:val="Hyperlink"/>
                <w:noProof/>
              </w:rPr>
              <w:t>sip480-MTAS-MisConfig-CBC&amp;CFO</w:t>
            </w:r>
            <w:r>
              <w:rPr>
                <w:noProof/>
                <w:webHidden/>
              </w:rPr>
              <w:tab/>
            </w:r>
            <w:r>
              <w:rPr>
                <w:noProof/>
                <w:webHidden/>
              </w:rPr>
              <w:fldChar w:fldCharType="begin"/>
            </w:r>
            <w:r>
              <w:rPr>
                <w:noProof/>
                <w:webHidden/>
              </w:rPr>
              <w:instrText xml:space="preserve"> PAGEREF _Toc83903646 \h </w:instrText>
            </w:r>
          </w:ins>
          <w:r>
            <w:rPr>
              <w:noProof/>
              <w:webHidden/>
            </w:rPr>
          </w:r>
          <w:r>
            <w:rPr>
              <w:noProof/>
              <w:webHidden/>
            </w:rPr>
            <w:fldChar w:fldCharType="separate"/>
          </w:r>
          <w:ins w:id="203" w:author="Chantel Trivett" w:date="2021-09-30T14:12:00Z">
            <w:r>
              <w:rPr>
                <w:noProof/>
                <w:webHidden/>
              </w:rPr>
              <w:t>56</w:t>
            </w:r>
            <w:r>
              <w:rPr>
                <w:noProof/>
                <w:webHidden/>
              </w:rPr>
              <w:fldChar w:fldCharType="end"/>
            </w:r>
            <w:r w:rsidRPr="002948B5">
              <w:rPr>
                <w:rStyle w:val="Hyperlink"/>
                <w:noProof/>
              </w:rPr>
              <w:fldChar w:fldCharType="end"/>
            </w:r>
          </w:ins>
        </w:p>
        <w:p w14:paraId="3B82792F" w14:textId="030EEC20" w:rsidR="00F71C7C" w:rsidRDefault="00F71C7C">
          <w:pPr>
            <w:pStyle w:val="TOC2"/>
            <w:tabs>
              <w:tab w:val="right" w:leader="dot" w:pos="9465"/>
            </w:tabs>
            <w:rPr>
              <w:ins w:id="204" w:author="Chantel Trivett" w:date="2021-09-30T14:12:00Z"/>
              <w:rFonts w:eastAsiaTheme="minorEastAsia" w:cstheme="minorBidi"/>
              <w:smallCaps w:val="0"/>
              <w:noProof/>
              <w:sz w:val="22"/>
              <w:szCs w:val="22"/>
              <w:lang w:eastAsia="en-CA"/>
            </w:rPr>
          </w:pPr>
          <w:ins w:id="205"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"_Toc83903647"</w:instrText>
            </w:r>
            <w:r w:rsidRPr="002948B5">
              <w:rPr>
                <w:rStyle w:val="Hyperlink"/>
                <w:noProof/>
              </w:rPr>
              <w:instrText xml:space="preserve"> </w:instrText>
            </w:r>
            <w:r w:rsidRPr="002948B5">
              <w:rPr>
                <w:rStyle w:val="Hyperlink"/>
                <w:noProof/>
              </w:rPr>
              <w:fldChar w:fldCharType="separate"/>
            </w:r>
            <w:r w:rsidRPr="002948B5">
              <w:rPr>
                <w:rStyle w:val="Hyperlink"/>
                <w:noProof/>
              </w:rPr>
              <w:t>sip504-P-CSCF-ServerTimeOut</w:t>
            </w:r>
            <w:r>
              <w:rPr>
                <w:noProof/>
                <w:webHidden/>
              </w:rPr>
              <w:tab/>
            </w:r>
            <w:r>
              <w:rPr>
                <w:noProof/>
                <w:webHidden/>
              </w:rPr>
              <w:fldChar w:fldCharType="begin"/>
            </w:r>
            <w:r>
              <w:rPr>
                <w:noProof/>
                <w:webHidden/>
              </w:rPr>
              <w:instrText xml:space="preserve"> PAGEREF _Toc83903647 \h </w:instrText>
            </w:r>
          </w:ins>
          <w:r>
            <w:rPr>
              <w:noProof/>
              <w:webHidden/>
            </w:rPr>
          </w:r>
          <w:r>
            <w:rPr>
              <w:noProof/>
              <w:webHidden/>
            </w:rPr>
            <w:fldChar w:fldCharType="separate"/>
          </w:r>
          <w:ins w:id="206" w:author="Chantel Trivett" w:date="2021-09-30T14:12:00Z">
            <w:r>
              <w:rPr>
                <w:noProof/>
                <w:webHidden/>
              </w:rPr>
              <w:t>58</w:t>
            </w:r>
            <w:r>
              <w:rPr>
                <w:noProof/>
                <w:webHidden/>
              </w:rPr>
              <w:fldChar w:fldCharType="end"/>
            </w:r>
            <w:r w:rsidRPr="002948B5">
              <w:rPr>
                <w:rStyle w:val="Hyperlink"/>
                <w:noProof/>
              </w:rPr>
              <w:fldChar w:fldCharType="end"/>
            </w:r>
          </w:ins>
        </w:p>
        <w:p w14:paraId="176FE647" w14:textId="5B1DD534" w:rsidR="00F71C7C" w:rsidRDefault="00F71C7C">
          <w:pPr>
            <w:pStyle w:val="TOC2"/>
            <w:tabs>
              <w:tab w:val="right" w:leader="dot" w:pos="9465"/>
            </w:tabs>
            <w:rPr>
              <w:ins w:id="207" w:author="Chantel Trivett" w:date="2021-09-30T14:12:00Z"/>
              <w:rFonts w:eastAsiaTheme="minorEastAsia" w:cstheme="minorBidi"/>
              <w:smallCaps w:val="0"/>
              <w:noProof/>
              <w:sz w:val="22"/>
              <w:szCs w:val="22"/>
              <w:lang w:eastAsia="en-CA"/>
            </w:rPr>
          </w:pPr>
          <w:ins w:id="208"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"_Toc83903648"</w:instrText>
            </w:r>
            <w:r w:rsidRPr="002948B5">
              <w:rPr>
                <w:rStyle w:val="Hyperlink"/>
                <w:noProof/>
              </w:rPr>
              <w:instrText xml:space="preserve"> </w:instrText>
            </w:r>
            <w:r w:rsidRPr="002948B5">
              <w:rPr>
                <w:rStyle w:val="Hyperlink"/>
                <w:noProof/>
              </w:rPr>
              <w:fldChar w:fldCharType="separate"/>
            </w:r>
            <w:r w:rsidRPr="002948B5">
              <w:rPr>
                <w:rStyle w:val="Hyperlink"/>
                <w:noProof/>
              </w:rPr>
              <w:t>Labels/classes available on the VoIP model</w:t>
            </w:r>
            <w:r>
              <w:rPr>
                <w:noProof/>
                <w:webHidden/>
              </w:rPr>
              <w:tab/>
            </w:r>
            <w:r>
              <w:rPr>
                <w:noProof/>
                <w:webHidden/>
              </w:rPr>
              <w:fldChar w:fldCharType="begin"/>
            </w:r>
            <w:r>
              <w:rPr>
                <w:noProof/>
                <w:webHidden/>
              </w:rPr>
              <w:instrText xml:space="preserve"> PAGEREF _Toc83903648 \h </w:instrText>
            </w:r>
          </w:ins>
          <w:r>
            <w:rPr>
              <w:noProof/>
              <w:webHidden/>
            </w:rPr>
          </w:r>
          <w:r>
            <w:rPr>
              <w:noProof/>
              <w:webHidden/>
            </w:rPr>
            <w:fldChar w:fldCharType="separate"/>
          </w:r>
          <w:ins w:id="209" w:author="Chantel Trivett" w:date="2021-09-30T14:12:00Z">
            <w:r>
              <w:rPr>
                <w:noProof/>
                <w:webHidden/>
              </w:rPr>
              <w:t>58</w:t>
            </w:r>
            <w:r>
              <w:rPr>
                <w:noProof/>
                <w:webHidden/>
              </w:rPr>
              <w:fldChar w:fldCharType="end"/>
            </w:r>
            <w:r w:rsidRPr="002948B5">
              <w:rPr>
                <w:rStyle w:val="Hyperlink"/>
                <w:noProof/>
              </w:rPr>
              <w:fldChar w:fldCharType="end"/>
            </w:r>
          </w:ins>
        </w:p>
        <w:p w14:paraId="3AE20257" w14:textId="5027D3AA" w:rsidR="00F71C7C" w:rsidRDefault="00F71C7C">
          <w:pPr>
            <w:pStyle w:val="TOC1"/>
            <w:rPr>
              <w:ins w:id="210" w:author="Chantel Trivett" w:date="2021-09-30T14:12:00Z"/>
              <w:rFonts w:eastAsiaTheme="minorEastAsia" w:cstheme="minorBidi"/>
              <w:b w:val="0"/>
              <w:bCs w:val="0"/>
              <w:caps w:val="0"/>
              <w:noProof/>
              <w:sz w:val="22"/>
              <w:szCs w:val="22"/>
              <w:lang w:eastAsia="en-CA"/>
            </w:rPr>
          </w:pPr>
          <w:ins w:id="211"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"_Toc83903649"</w:instrText>
            </w:r>
            <w:r w:rsidRPr="002948B5">
              <w:rPr>
                <w:rStyle w:val="Hyperlink"/>
                <w:noProof/>
              </w:rPr>
              <w:instrText xml:space="preserve"> </w:instrText>
            </w:r>
            <w:r w:rsidRPr="002948B5">
              <w:rPr>
                <w:rStyle w:val="Hyperlink"/>
                <w:noProof/>
              </w:rPr>
              <w:fldChar w:fldCharType="separate"/>
            </w:r>
            <w:r w:rsidRPr="002948B5">
              <w:rPr>
                <w:rStyle w:val="Hyperlink"/>
                <w:noProof/>
              </w:rPr>
              <w:t>Extractions View</w:t>
            </w:r>
            <w:r>
              <w:rPr>
                <w:noProof/>
                <w:webHidden/>
              </w:rPr>
              <w:tab/>
            </w:r>
            <w:r>
              <w:rPr>
                <w:noProof/>
                <w:webHidden/>
              </w:rPr>
              <w:fldChar w:fldCharType="begin"/>
            </w:r>
            <w:r>
              <w:rPr>
                <w:noProof/>
                <w:webHidden/>
              </w:rPr>
              <w:instrText xml:space="preserve"> PAGEREF _Toc83903649 \h </w:instrText>
            </w:r>
          </w:ins>
          <w:r>
            <w:rPr>
              <w:noProof/>
              <w:webHidden/>
            </w:rPr>
          </w:r>
          <w:r>
            <w:rPr>
              <w:noProof/>
              <w:webHidden/>
            </w:rPr>
            <w:fldChar w:fldCharType="separate"/>
          </w:r>
          <w:ins w:id="212" w:author="Chantel Trivett" w:date="2021-09-30T14:12:00Z">
            <w:r>
              <w:rPr>
                <w:noProof/>
                <w:webHidden/>
              </w:rPr>
              <w:t>61</w:t>
            </w:r>
            <w:r>
              <w:rPr>
                <w:noProof/>
                <w:webHidden/>
              </w:rPr>
              <w:fldChar w:fldCharType="end"/>
            </w:r>
            <w:r w:rsidRPr="002948B5">
              <w:rPr>
                <w:rStyle w:val="Hyperlink"/>
                <w:noProof/>
              </w:rPr>
              <w:fldChar w:fldCharType="end"/>
            </w:r>
          </w:ins>
        </w:p>
        <w:p w14:paraId="0B80A790" w14:textId="04D2DF12" w:rsidR="00F71C7C" w:rsidRDefault="00F71C7C">
          <w:pPr>
            <w:pStyle w:val="TOC3"/>
            <w:tabs>
              <w:tab w:val="right" w:leader="dot" w:pos="9465"/>
            </w:tabs>
            <w:rPr>
              <w:ins w:id="213" w:author="Chantel Trivett" w:date="2021-09-30T14:12:00Z"/>
              <w:rFonts w:eastAsiaTheme="minorEastAsia" w:cstheme="minorBidi"/>
              <w:i w:val="0"/>
              <w:iCs w:val="0"/>
              <w:noProof/>
              <w:sz w:val="22"/>
              <w:szCs w:val="22"/>
              <w:lang w:eastAsia="en-CA"/>
            </w:rPr>
          </w:pPr>
          <w:ins w:id="214" w:author="Chantel Trivett" w:date="2021-09-30T14:12:00Z">
            <w:r w:rsidRPr="002948B5">
              <w:rPr>
                <w:rStyle w:val="Hyperlink"/>
                <w:noProof/>
              </w:rPr>
              <w:fldChar w:fldCharType="begin"/>
            </w:r>
            <w:r w:rsidRPr="002948B5">
              <w:rPr>
                <w:rStyle w:val="Hyperlink"/>
                <w:noProof/>
              </w:rPr>
              <w:instrText xml:space="preserve"> </w:instrText>
            </w:r>
            <w:r>
              <w:rPr>
                <w:noProof/>
              </w:rPr>
              <w:instrText>HYPERLINK \l "_Toc83903650"</w:instrText>
            </w:r>
            <w:r w:rsidRPr="002948B5">
              <w:rPr>
                <w:rStyle w:val="Hyperlink"/>
                <w:noProof/>
              </w:rPr>
              <w:instrText xml:space="preserve"> </w:instrText>
            </w:r>
            <w:r w:rsidRPr="002948B5">
              <w:rPr>
                <w:rStyle w:val="Hyperlink"/>
                <w:noProof/>
              </w:rPr>
              <w:fldChar w:fldCharType="separate"/>
            </w:r>
            <w:r w:rsidRPr="002948B5">
              <w:rPr>
                <w:rStyle w:val="Hyperlink"/>
                <w:noProof/>
              </w:rPr>
              <w:t>View and filter Extractions</w:t>
            </w:r>
            <w:r>
              <w:rPr>
                <w:noProof/>
                <w:webHidden/>
              </w:rPr>
              <w:tab/>
            </w:r>
            <w:r>
              <w:rPr>
                <w:noProof/>
                <w:webHidden/>
              </w:rPr>
              <w:fldChar w:fldCharType="begin"/>
            </w:r>
            <w:r>
              <w:rPr>
                <w:noProof/>
                <w:webHidden/>
              </w:rPr>
              <w:instrText xml:space="preserve"> PAGEREF _Toc83903650 \h </w:instrText>
            </w:r>
          </w:ins>
          <w:r>
            <w:rPr>
              <w:noProof/>
              <w:webHidden/>
            </w:rPr>
          </w:r>
          <w:r>
            <w:rPr>
              <w:noProof/>
              <w:webHidden/>
            </w:rPr>
            <w:fldChar w:fldCharType="separate"/>
          </w:r>
          <w:ins w:id="215" w:author="Chantel Trivett" w:date="2021-09-30T14:12:00Z">
            <w:r>
              <w:rPr>
                <w:noProof/>
                <w:webHidden/>
              </w:rPr>
              <w:t>62</w:t>
            </w:r>
            <w:r>
              <w:rPr>
                <w:noProof/>
                <w:webHidden/>
              </w:rPr>
              <w:fldChar w:fldCharType="end"/>
            </w:r>
            <w:r w:rsidRPr="002948B5">
              <w:rPr>
                <w:rStyle w:val="Hyperlink"/>
                <w:noProof/>
              </w:rPr>
              <w:fldChar w:fldCharType="end"/>
            </w:r>
          </w:ins>
        </w:p>
        <w:p w14:paraId="48B53116" w14:textId="61A8FEA0" w:rsidR="00F81E46" w:rsidDel="00F71C7C" w:rsidRDefault="00F81E46">
          <w:pPr>
            <w:pStyle w:val="TOC1"/>
            <w:rPr>
              <w:del w:id="216" w:author="Chantel Trivett" w:date="2021-09-30T14:12:00Z"/>
              <w:rFonts w:eastAsiaTheme="minorEastAsia" w:cstheme="minorBidi"/>
              <w:b w:val="0"/>
              <w:bCs w:val="0"/>
              <w:caps w:val="0"/>
              <w:noProof/>
              <w:sz w:val="22"/>
              <w:szCs w:val="22"/>
              <w:lang w:eastAsia="en-CA"/>
            </w:rPr>
          </w:pPr>
          <w:del w:id="217" w:author="Chantel Trivett" w:date="2021-09-30T14:12:00Z">
            <w:r w:rsidRPr="00F71C7C" w:rsidDel="00F71C7C">
              <w:rPr>
                <w:rPrChange w:id="218" w:author="Chantel Trivett" w:date="2021-09-30T14:12:00Z">
                  <w:rPr>
                    <w:rStyle w:val="Hyperlink"/>
                    <w:b w:val="0"/>
                    <w:bCs w:val="0"/>
                    <w:caps w:val="0"/>
                    <w:noProof/>
                  </w:rPr>
                </w:rPrChange>
              </w:rPr>
              <w:delText>Introduction</w:delText>
            </w:r>
            <w:r w:rsidDel="00F71C7C">
              <w:rPr>
                <w:noProof/>
                <w:webHidden/>
              </w:rPr>
              <w:tab/>
            </w:r>
            <w:r w:rsidR="00370669" w:rsidDel="00F71C7C">
              <w:rPr>
                <w:noProof/>
                <w:webHidden/>
              </w:rPr>
              <w:delText>3</w:delText>
            </w:r>
          </w:del>
        </w:p>
        <w:p w14:paraId="6A2904F6" w14:textId="3E80EC5C" w:rsidR="00F81E46" w:rsidDel="00F71C7C" w:rsidRDefault="00F81E46">
          <w:pPr>
            <w:pStyle w:val="TOC2"/>
            <w:tabs>
              <w:tab w:val="right" w:leader="dot" w:pos="9465"/>
            </w:tabs>
            <w:rPr>
              <w:del w:id="219" w:author="Chantel Trivett" w:date="2021-09-30T14:12:00Z"/>
              <w:rFonts w:eastAsiaTheme="minorEastAsia" w:cstheme="minorBidi"/>
              <w:smallCaps w:val="0"/>
              <w:noProof/>
              <w:sz w:val="22"/>
              <w:szCs w:val="22"/>
              <w:lang w:eastAsia="en-CA"/>
            </w:rPr>
          </w:pPr>
          <w:del w:id="220" w:author="Chantel Trivett" w:date="2021-09-30T14:12:00Z">
            <w:r w:rsidRPr="00F71C7C" w:rsidDel="00F71C7C">
              <w:rPr>
                <w:rPrChange w:id="221" w:author="Chantel Trivett" w:date="2021-09-30T14:12:00Z">
                  <w:rPr>
                    <w:rStyle w:val="Hyperlink"/>
                    <w:smallCaps w:val="0"/>
                    <w:noProof/>
                  </w:rPr>
                </w:rPrChange>
              </w:rPr>
              <w:delText>System Description</w:delText>
            </w:r>
            <w:r w:rsidDel="00F71C7C">
              <w:rPr>
                <w:noProof/>
                <w:webHidden/>
              </w:rPr>
              <w:tab/>
            </w:r>
            <w:r w:rsidR="00370669" w:rsidDel="00F71C7C">
              <w:rPr>
                <w:noProof/>
                <w:webHidden/>
              </w:rPr>
              <w:delText>3</w:delText>
            </w:r>
          </w:del>
        </w:p>
        <w:p w14:paraId="42B047C1" w14:textId="137B3450" w:rsidR="00F81E46" w:rsidDel="00F71C7C" w:rsidRDefault="00F81E46">
          <w:pPr>
            <w:pStyle w:val="TOC2"/>
            <w:tabs>
              <w:tab w:val="right" w:leader="dot" w:pos="9465"/>
            </w:tabs>
            <w:rPr>
              <w:del w:id="222" w:author="Chantel Trivett" w:date="2021-09-30T14:12:00Z"/>
              <w:rFonts w:eastAsiaTheme="minorEastAsia" w:cstheme="minorBidi"/>
              <w:smallCaps w:val="0"/>
              <w:noProof/>
              <w:sz w:val="22"/>
              <w:szCs w:val="22"/>
              <w:lang w:eastAsia="en-CA"/>
            </w:rPr>
          </w:pPr>
          <w:del w:id="223" w:author="Chantel Trivett" w:date="2021-09-30T14:12:00Z">
            <w:r w:rsidRPr="00F71C7C" w:rsidDel="00F71C7C">
              <w:rPr>
                <w:rPrChange w:id="224" w:author="Chantel Trivett" w:date="2021-09-30T14:12:00Z">
                  <w:rPr>
                    <w:rStyle w:val="Hyperlink"/>
                    <w:smallCaps w:val="0"/>
                    <w:noProof/>
                  </w:rPr>
                </w:rPrChange>
              </w:rPr>
              <w:delText>Key Features</w:delText>
            </w:r>
            <w:r w:rsidDel="00F71C7C">
              <w:rPr>
                <w:noProof/>
                <w:webHidden/>
              </w:rPr>
              <w:tab/>
            </w:r>
            <w:r w:rsidR="00370669" w:rsidDel="00F71C7C">
              <w:rPr>
                <w:noProof/>
                <w:webHidden/>
              </w:rPr>
              <w:delText>3</w:delText>
            </w:r>
          </w:del>
        </w:p>
        <w:p w14:paraId="7FBD90A6" w14:textId="30BBD342" w:rsidR="00F81E46" w:rsidDel="00F71C7C" w:rsidRDefault="00F81E46">
          <w:pPr>
            <w:pStyle w:val="TOC2"/>
            <w:tabs>
              <w:tab w:val="right" w:leader="dot" w:pos="9465"/>
            </w:tabs>
            <w:rPr>
              <w:del w:id="225" w:author="Chantel Trivett" w:date="2021-09-30T14:12:00Z"/>
              <w:rFonts w:eastAsiaTheme="minorEastAsia" w:cstheme="minorBidi"/>
              <w:smallCaps w:val="0"/>
              <w:noProof/>
              <w:sz w:val="22"/>
              <w:szCs w:val="22"/>
              <w:lang w:eastAsia="en-CA"/>
            </w:rPr>
          </w:pPr>
          <w:del w:id="226" w:author="Chantel Trivett" w:date="2021-09-30T14:12:00Z">
            <w:r w:rsidRPr="00F71C7C" w:rsidDel="00F71C7C">
              <w:rPr>
                <w:rPrChange w:id="227" w:author="Chantel Trivett" w:date="2021-09-30T14:12:00Z">
                  <w:rPr>
                    <w:rStyle w:val="Hyperlink"/>
                    <w:smallCaps w:val="0"/>
                    <w:noProof/>
                  </w:rPr>
                </w:rPrChange>
              </w:rPr>
              <w:delText>About This Guide</w:delText>
            </w:r>
            <w:r w:rsidDel="00F71C7C">
              <w:rPr>
                <w:noProof/>
                <w:webHidden/>
              </w:rPr>
              <w:tab/>
            </w:r>
            <w:r w:rsidR="00370669" w:rsidDel="00F71C7C">
              <w:rPr>
                <w:noProof/>
                <w:webHidden/>
              </w:rPr>
              <w:delText>3</w:delText>
            </w:r>
          </w:del>
        </w:p>
        <w:p w14:paraId="266332D5" w14:textId="399A0963" w:rsidR="00F81E46" w:rsidDel="00F71C7C" w:rsidRDefault="00F81E46">
          <w:pPr>
            <w:pStyle w:val="TOC1"/>
            <w:rPr>
              <w:del w:id="228" w:author="Chantel Trivett" w:date="2021-09-30T14:12:00Z"/>
              <w:rFonts w:eastAsiaTheme="minorEastAsia" w:cstheme="minorBidi"/>
              <w:b w:val="0"/>
              <w:bCs w:val="0"/>
              <w:caps w:val="0"/>
              <w:noProof/>
              <w:sz w:val="22"/>
              <w:szCs w:val="22"/>
              <w:lang w:eastAsia="en-CA"/>
            </w:rPr>
          </w:pPr>
          <w:del w:id="229" w:author="Chantel Trivett" w:date="2021-09-30T14:12:00Z">
            <w:r w:rsidRPr="00F71C7C" w:rsidDel="00F71C7C">
              <w:rPr>
                <w:rPrChange w:id="230" w:author="Chantel Trivett" w:date="2021-09-30T14:12:00Z">
                  <w:rPr>
                    <w:rStyle w:val="Hyperlink"/>
                    <w:b w:val="0"/>
                    <w:bCs w:val="0"/>
                    <w:caps w:val="0"/>
                    <w:noProof/>
                  </w:rPr>
                </w:rPrChange>
              </w:rPr>
              <w:delText>Signing In</w:delText>
            </w:r>
            <w:r w:rsidDel="00F71C7C">
              <w:rPr>
                <w:noProof/>
                <w:webHidden/>
              </w:rPr>
              <w:tab/>
            </w:r>
            <w:r w:rsidR="00370669" w:rsidDel="00F71C7C">
              <w:rPr>
                <w:noProof/>
                <w:webHidden/>
              </w:rPr>
              <w:delText>4</w:delText>
            </w:r>
          </w:del>
        </w:p>
        <w:p w14:paraId="46A1D90A" w14:textId="354393CD" w:rsidR="00F81E46" w:rsidDel="00F71C7C" w:rsidRDefault="00F81E46">
          <w:pPr>
            <w:pStyle w:val="TOC2"/>
            <w:tabs>
              <w:tab w:val="right" w:leader="dot" w:pos="9465"/>
            </w:tabs>
            <w:rPr>
              <w:del w:id="231" w:author="Chantel Trivett" w:date="2021-09-30T14:12:00Z"/>
              <w:rFonts w:eastAsiaTheme="minorEastAsia" w:cstheme="minorBidi"/>
              <w:smallCaps w:val="0"/>
              <w:noProof/>
              <w:sz w:val="22"/>
              <w:szCs w:val="22"/>
              <w:lang w:eastAsia="en-CA"/>
            </w:rPr>
          </w:pPr>
          <w:del w:id="232" w:author="Chantel Trivett" w:date="2021-09-30T14:12:00Z">
            <w:r w:rsidRPr="00F71C7C" w:rsidDel="00F71C7C">
              <w:rPr>
                <w:rPrChange w:id="233" w:author="Chantel Trivett" w:date="2021-09-30T14:12:00Z">
                  <w:rPr>
                    <w:rStyle w:val="Hyperlink"/>
                    <w:smallCaps w:val="0"/>
                    <w:noProof/>
                  </w:rPr>
                </w:rPrChange>
              </w:rPr>
              <w:delText>Password Setup</w:delText>
            </w:r>
            <w:r w:rsidDel="00F71C7C">
              <w:rPr>
                <w:noProof/>
                <w:webHidden/>
              </w:rPr>
              <w:tab/>
            </w:r>
            <w:r w:rsidR="00370669" w:rsidDel="00F71C7C">
              <w:rPr>
                <w:noProof/>
                <w:webHidden/>
              </w:rPr>
              <w:delText>4</w:delText>
            </w:r>
          </w:del>
        </w:p>
        <w:p w14:paraId="4A102F4C" w14:textId="47722C47" w:rsidR="00F81E46" w:rsidDel="00F71C7C" w:rsidRDefault="00F81E46">
          <w:pPr>
            <w:pStyle w:val="TOC2"/>
            <w:tabs>
              <w:tab w:val="right" w:leader="dot" w:pos="9465"/>
            </w:tabs>
            <w:rPr>
              <w:del w:id="234" w:author="Chantel Trivett" w:date="2021-09-30T14:12:00Z"/>
              <w:rFonts w:eastAsiaTheme="minorEastAsia" w:cstheme="minorBidi"/>
              <w:smallCaps w:val="0"/>
              <w:noProof/>
              <w:sz w:val="22"/>
              <w:szCs w:val="22"/>
              <w:lang w:eastAsia="en-CA"/>
            </w:rPr>
          </w:pPr>
          <w:del w:id="235" w:author="Chantel Trivett" w:date="2021-09-30T14:12:00Z">
            <w:r w:rsidRPr="00F71C7C" w:rsidDel="00F71C7C">
              <w:rPr>
                <w:rPrChange w:id="236" w:author="Chantel Trivett" w:date="2021-09-30T14:12:00Z">
                  <w:rPr>
                    <w:rStyle w:val="Hyperlink"/>
                    <w:smallCaps w:val="0"/>
                    <w:noProof/>
                  </w:rPr>
                </w:rPrChange>
              </w:rPr>
              <w:delText>Password Recovery</w:delText>
            </w:r>
            <w:r w:rsidDel="00F71C7C">
              <w:rPr>
                <w:noProof/>
                <w:webHidden/>
              </w:rPr>
              <w:tab/>
            </w:r>
            <w:r w:rsidR="00370669" w:rsidDel="00F71C7C">
              <w:rPr>
                <w:noProof/>
                <w:webHidden/>
              </w:rPr>
              <w:delText>4</w:delText>
            </w:r>
          </w:del>
        </w:p>
        <w:p w14:paraId="69F34834" w14:textId="2E32EAB5" w:rsidR="00F81E46" w:rsidDel="00F71C7C" w:rsidRDefault="00F81E46">
          <w:pPr>
            <w:pStyle w:val="TOC2"/>
            <w:tabs>
              <w:tab w:val="right" w:leader="dot" w:pos="9465"/>
            </w:tabs>
            <w:rPr>
              <w:del w:id="237" w:author="Chantel Trivett" w:date="2021-09-30T14:12:00Z"/>
              <w:rFonts w:eastAsiaTheme="minorEastAsia" w:cstheme="minorBidi"/>
              <w:smallCaps w:val="0"/>
              <w:noProof/>
              <w:sz w:val="22"/>
              <w:szCs w:val="22"/>
              <w:lang w:eastAsia="en-CA"/>
            </w:rPr>
          </w:pPr>
          <w:del w:id="238" w:author="Chantel Trivett" w:date="2021-09-30T14:12:00Z">
            <w:r w:rsidRPr="00F71C7C" w:rsidDel="00F71C7C">
              <w:rPr>
                <w:rPrChange w:id="239" w:author="Chantel Trivett" w:date="2021-09-30T14:12:00Z">
                  <w:rPr>
                    <w:rStyle w:val="Hyperlink"/>
                    <w:smallCaps w:val="0"/>
                    <w:noProof/>
                  </w:rPr>
                </w:rPrChange>
              </w:rPr>
              <w:delText>Logging In</w:delText>
            </w:r>
            <w:r w:rsidDel="00F71C7C">
              <w:rPr>
                <w:noProof/>
                <w:webHidden/>
              </w:rPr>
              <w:tab/>
            </w:r>
            <w:r w:rsidR="00370669" w:rsidDel="00F71C7C">
              <w:rPr>
                <w:noProof/>
                <w:webHidden/>
              </w:rPr>
              <w:delText>5</w:delText>
            </w:r>
          </w:del>
        </w:p>
        <w:p w14:paraId="3525EBAD" w14:textId="67832340" w:rsidR="00F81E46" w:rsidDel="00F71C7C" w:rsidRDefault="00F81E46">
          <w:pPr>
            <w:pStyle w:val="TOC1"/>
            <w:rPr>
              <w:del w:id="240" w:author="Chantel Trivett" w:date="2021-09-30T14:12:00Z"/>
              <w:rFonts w:eastAsiaTheme="minorEastAsia" w:cstheme="minorBidi"/>
              <w:b w:val="0"/>
              <w:bCs w:val="0"/>
              <w:caps w:val="0"/>
              <w:noProof/>
              <w:sz w:val="22"/>
              <w:szCs w:val="22"/>
              <w:lang w:eastAsia="en-CA"/>
            </w:rPr>
          </w:pPr>
          <w:del w:id="241" w:author="Chantel Trivett" w:date="2021-09-30T14:12:00Z">
            <w:r w:rsidRPr="00F71C7C" w:rsidDel="00F71C7C">
              <w:rPr>
                <w:rPrChange w:id="242" w:author="Chantel Trivett" w:date="2021-09-30T14:12:00Z">
                  <w:rPr>
                    <w:rStyle w:val="Hyperlink"/>
                    <w:b w:val="0"/>
                    <w:bCs w:val="0"/>
                    <w:caps w:val="0"/>
                    <w:noProof/>
                  </w:rPr>
                </w:rPrChange>
              </w:rPr>
              <w:delText>Landing Page</w:delText>
            </w:r>
            <w:r w:rsidDel="00F71C7C">
              <w:rPr>
                <w:noProof/>
                <w:webHidden/>
              </w:rPr>
              <w:tab/>
            </w:r>
            <w:r w:rsidR="00370669" w:rsidDel="00F71C7C">
              <w:rPr>
                <w:noProof/>
                <w:webHidden/>
              </w:rPr>
              <w:delText>5</w:delText>
            </w:r>
          </w:del>
        </w:p>
        <w:p w14:paraId="0ACF1E33" w14:textId="3755AEA7" w:rsidR="00F81E46" w:rsidDel="00F71C7C" w:rsidRDefault="00F81E46">
          <w:pPr>
            <w:pStyle w:val="TOC2"/>
            <w:tabs>
              <w:tab w:val="right" w:leader="dot" w:pos="9465"/>
            </w:tabs>
            <w:rPr>
              <w:del w:id="243" w:author="Chantel Trivett" w:date="2021-09-30T14:12:00Z"/>
              <w:rFonts w:eastAsiaTheme="minorEastAsia" w:cstheme="minorBidi"/>
              <w:smallCaps w:val="0"/>
              <w:noProof/>
              <w:sz w:val="22"/>
              <w:szCs w:val="22"/>
              <w:lang w:eastAsia="en-CA"/>
            </w:rPr>
          </w:pPr>
          <w:del w:id="244" w:author="Chantel Trivett" w:date="2021-09-30T14:12:00Z">
            <w:r w:rsidRPr="00F71C7C" w:rsidDel="00F71C7C">
              <w:rPr>
                <w:rPrChange w:id="245" w:author="Chantel Trivett" w:date="2021-09-30T14:12:00Z">
                  <w:rPr>
                    <w:rStyle w:val="Hyperlink"/>
                    <w:smallCaps w:val="0"/>
                    <w:noProof/>
                  </w:rPr>
                </w:rPrChange>
              </w:rPr>
              <w:delText>Passed vs. Failed Pie Chart</w:delText>
            </w:r>
            <w:r w:rsidDel="00F71C7C">
              <w:rPr>
                <w:noProof/>
                <w:webHidden/>
              </w:rPr>
              <w:tab/>
            </w:r>
            <w:r w:rsidR="00370669" w:rsidDel="00F71C7C">
              <w:rPr>
                <w:noProof/>
                <w:webHidden/>
              </w:rPr>
              <w:delText>6</w:delText>
            </w:r>
          </w:del>
        </w:p>
        <w:p w14:paraId="46C62F8B" w14:textId="1DE207AA" w:rsidR="00F81E46" w:rsidDel="00F71C7C" w:rsidRDefault="00F81E46">
          <w:pPr>
            <w:pStyle w:val="TOC2"/>
            <w:tabs>
              <w:tab w:val="right" w:leader="dot" w:pos="9465"/>
            </w:tabs>
            <w:rPr>
              <w:del w:id="246" w:author="Chantel Trivett" w:date="2021-09-30T14:12:00Z"/>
              <w:rFonts w:eastAsiaTheme="minorEastAsia" w:cstheme="minorBidi"/>
              <w:smallCaps w:val="0"/>
              <w:noProof/>
              <w:sz w:val="22"/>
              <w:szCs w:val="22"/>
              <w:lang w:eastAsia="en-CA"/>
            </w:rPr>
          </w:pPr>
          <w:del w:id="247" w:author="Chantel Trivett" w:date="2021-09-30T14:12:00Z">
            <w:r w:rsidRPr="00F71C7C" w:rsidDel="00F71C7C">
              <w:rPr>
                <w:rPrChange w:id="248" w:author="Chantel Trivett" w:date="2021-09-30T14:12:00Z">
                  <w:rPr>
                    <w:rStyle w:val="Hyperlink"/>
                    <w:smallCaps w:val="0"/>
                    <w:noProof/>
                  </w:rPr>
                </w:rPrChange>
              </w:rPr>
              <w:delText>Parsing Information</w:delText>
            </w:r>
            <w:r w:rsidDel="00F71C7C">
              <w:rPr>
                <w:noProof/>
                <w:webHidden/>
              </w:rPr>
              <w:tab/>
            </w:r>
            <w:r w:rsidR="00370669" w:rsidDel="00F71C7C">
              <w:rPr>
                <w:noProof/>
                <w:webHidden/>
              </w:rPr>
              <w:delText>7</w:delText>
            </w:r>
          </w:del>
        </w:p>
        <w:p w14:paraId="3C1AB6FF" w14:textId="37597FBC" w:rsidR="00F81E46" w:rsidDel="00F71C7C" w:rsidRDefault="00F81E46">
          <w:pPr>
            <w:pStyle w:val="TOC2"/>
            <w:tabs>
              <w:tab w:val="right" w:leader="dot" w:pos="9465"/>
            </w:tabs>
            <w:rPr>
              <w:del w:id="249" w:author="Chantel Trivett" w:date="2021-09-30T14:12:00Z"/>
              <w:rFonts w:eastAsiaTheme="minorEastAsia" w:cstheme="minorBidi"/>
              <w:smallCaps w:val="0"/>
              <w:noProof/>
              <w:sz w:val="22"/>
              <w:szCs w:val="22"/>
              <w:lang w:eastAsia="en-CA"/>
            </w:rPr>
          </w:pPr>
          <w:del w:id="250" w:author="Chantel Trivett" w:date="2021-09-30T14:12:00Z">
            <w:r w:rsidRPr="00F71C7C" w:rsidDel="00F71C7C">
              <w:rPr>
                <w:rPrChange w:id="251" w:author="Chantel Trivett" w:date="2021-09-30T14:12:00Z">
                  <w:rPr>
                    <w:rStyle w:val="Hyperlink"/>
                    <w:smallCaps w:val="0"/>
                    <w:noProof/>
                  </w:rPr>
                </w:rPrChange>
              </w:rPr>
              <w:delText>Tests Awaiting Review</w:delText>
            </w:r>
            <w:r w:rsidDel="00F71C7C">
              <w:rPr>
                <w:noProof/>
                <w:webHidden/>
              </w:rPr>
              <w:tab/>
            </w:r>
            <w:r w:rsidR="00370669" w:rsidDel="00F71C7C">
              <w:rPr>
                <w:noProof/>
                <w:webHidden/>
              </w:rPr>
              <w:delText>8</w:delText>
            </w:r>
          </w:del>
        </w:p>
        <w:p w14:paraId="67EB23C2" w14:textId="7A0935B9" w:rsidR="00F81E46" w:rsidDel="00F71C7C" w:rsidRDefault="00F81E46">
          <w:pPr>
            <w:pStyle w:val="TOC2"/>
            <w:tabs>
              <w:tab w:val="right" w:leader="dot" w:pos="9465"/>
            </w:tabs>
            <w:rPr>
              <w:del w:id="252" w:author="Chantel Trivett" w:date="2021-09-30T14:12:00Z"/>
              <w:rFonts w:eastAsiaTheme="minorEastAsia" w:cstheme="minorBidi"/>
              <w:smallCaps w:val="0"/>
              <w:noProof/>
              <w:sz w:val="22"/>
              <w:szCs w:val="22"/>
              <w:lang w:eastAsia="en-CA"/>
            </w:rPr>
          </w:pPr>
          <w:del w:id="253" w:author="Chantel Trivett" w:date="2021-09-30T14:12:00Z">
            <w:r w:rsidRPr="00F71C7C" w:rsidDel="00F71C7C">
              <w:rPr>
                <w:rPrChange w:id="254" w:author="Chantel Trivett" w:date="2021-09-30T14:12:00Z">
                  <w:rPr>
                    <w:rStyle w:val="Hyperlink"/>
                    <w:smallCaps w:val="0"/>
                    <w:noProof/>
                  </w:rPr>
                </w:rPrChange>
              </w:rPr>
              <w:delText>Weekly Top 10 Root Causes</w:delText>
            </w:r>
            <w:r w:rsidDel="00F71C7C">
              <w:rPr>
                <w:noProof/>
                <w:webHidden/>
              </w:rPr>
              <w:tab/>
            </w:r>
            <w:r w:rsidR="00370669" w:rsidDel="00F71C7C">
              <w:rPr>
                <w:noProof/>
                <w:webHidden/>
              </w:rPr>
              <w:delText>9</w:delText>
            </w:r>
          </w:del>
        </w:p>
        <w:p w14:paraId="42C7C27C" w14:textId="206C08D1" w:rsidR="00F81E46" w:rsidDel="00F71C7C" w:rsidRDefault="00F81E46">
          <w:pPr>
            <w:pStyle w:val="TOC2"/>
            <w:tabs>
              <w:tab w:val="right" w:leader="dot" w:pos="9465"/>
            </w:tabs>
            <w:rPr>
              <w:del w:id="255" w:author="Chantel Trivett" w:date="2021-09-30T14:12:00Z"/>
              <w:rFonts w:eastAsiaTheme="minorEastAsia" w:cstheme="minorBidi"/>
              <w:smallCaps w:val="0"/>
              <w:noProof/>
              <w:sz w:val="22"/>
              <w:szCs w:val="22"/>
              <w:lang w:eastAsia="en-CA"/>
            </w:rPr>
          </w:pPr>
          <w:del w:id="256" w:author="Chantel Trivett" w:date="2021-09-30T14:12:00Z">
            <w:r w:rsidRPr="00F71C7C" w:rsidDel="00F71C7C">
              <w:rPr>
                <w:rPrChange w:id="257" w:author="Chantel Trivett" w:date="2021-09-30T14:12:00Z">
                  <w:rPr>
                    <w:rStyle w:val="Hyperlink"/>
                    <w:smallCaps w:val="0"/>
                    <w:noProof/>
                  </w:rPr>
                </w:rPrChange>
              </w:rPr>
              <w:delText>Tests Trend</w:delText>
            </w:r>
            <w:r w:rsidDel="00F71C7C">
              <w:rPr>
                <w:noProof/>
                <w:webHidden/>
              </w:rPr>
              <w:tab/>
            </w:r>
            <w:r w:rsidR="00370669" w:rsidDel="00F71C7C">
              <w:rPr>
                <w:noProof/>
                <w:webHidden/>
              </w:rPr>
              <w:delText>9</w:delText>
            </w:r>
          </w:del>
        </w:p>
        <w:p w14:paraId="047CF64D" w14:textId="7B9881D5" w:rsidR="00F81E46" w:rsidDel="00F71C7C" w:rsidRDefault="00F81E46">
          <w:pPr>
            <w:pStyle w:val="TOC1"/>
            <w:rPr>
              <w:del w:id="258" w:author="Chantel Trivett" w:date="2021-09-30T14:12:00Z"/>
              <w:rFonts w:eastAsiaTheme="minorEastAsia" w:cstheme="minorBidi"/>
              <w:b w:val="0"/>
              <w:bCs w:val="0"/>
              <w:caps w:val="0"/>
              <w:noProof/>
              <w:sz w:val="22"/>
              <w:szCs w:val="22"/>
              <w:lang w:eastAsia="en-CA"/>
            </w:rPr>
          </w:pPr>
          <w:del w:id="259" w:author="Chantel Trivett" w:date="2021-09-30T14:12:00Z">
            <w:r w:rsidRPr="00F71C7C" w:rsidDel="00F71C7C">
              <w:rPr>
                <w:rPrChange w:id="260" w:author="Chantel Trivett" w:date="2021-09-30T14:12:00Z">
                  <w:rPr>
                    <w:rStyle w:val="Hyperlink"/>
                    <w:b w:val="0"/>
                    <w:bCs w:val="0"/>
                    <w:caps w:val="0"/>
                    <w:noProof/>
                  </w:rPr>
                </w:rPrChange>
              </w:rPr>
              <w:delText>Data/Integration Requirements</w:delText>
            </w:r>
            <w:r w:rsidDel="00F71C7C">
              <w:rPr>
                <w:noProof/>
                <w:webHidden/>
              </w:rPr>
              <w:tab/>
            </w:r>
            <w:r w:rsidR="00370669" w:rsidDel="00F71C7C">
              <w:rPr>
                <w:noProof/>
                <w:webHidden/>
              </w:rPr>
              <w:delText>10</w:delText>
            </w:r>
          </w:del>
        </w:p>
        <w:p w14:paraId="4901A6FD" w14:textId="57CC5E11" w:rsidR="00F81E46" w:rsidDel="00F71C7C" w:rsidRDefault="00F81E46">
          <w:pPr>
            <w:pStyle w:val="TOC2"/>
            <w:tabs>
              <w:tab w:val="right" w:leader="dot" w:pos="9465"/>
            </w:tabs>
            <w:rPr>
              <w:del w:id="261" w:author="Chantel Trivett" w:date="2021-09-30T14:12:00Z"/>
              <w:rFonts w:eastAsiaTheme="minorEastAsia" w:cstheme="minorBidi"/>
              <w:smallCaps w:val="0"/>
              <w:noProof/>
              <w:sz w:val="22"/>
              <w:szCs w:val="22"/>
              <w:lang w:eastAsia="en-CA"/>
            </w:rPr>
          </w:pPr>
          <w:del w:id="262" w:author="Chantel Trivett" w:date="2021-09-30T14:12:00Z">
            <w:r w:rsidRPr="00F71C7C" w:rsidDel="00F71C7C">
              <w:rPr>
                <w:rPrChange w:id="263" w:author="Chantel Trivett" w:date="2021-09-30T14:12:00Z">
                  <w:rPr>
                    <w:rStyle w:val="Hyperlink"/>
                    <w:smallCaps w:val="0"/>
                    <w:noProof/>
                  </w:rPr>
                </w:rPrChange>
              </w:rPr>
              <w:delText>What Kind of Data does AGILITY Need?</w:delText>
            </w:r>
            <w:r w:rsidDel="00F71C7C">
              <w:rPr>
                <w:noProof/>
                <w:webHidden/>
              </w:rPr>
              <w:tab/>
            </w:r>
            <w:r w:rsidR="00370669" w:rsidDel="00F71C7C">
              <w:rPr>
                <w:noProof/>
                <w:webHidden/>
              </w:rPr>
              <w:delText>10</w:delText>
            </w:r>
          </w:del>
        </w:p>
        <w:p w14:paraId="5F700888" w14:textId="3C90B7C9" w:rsidR="00F81E46" w:rsidDel="00F71C7C" w:rsidRDefault="00F81E46">
          <w:pPr>
            <w:pStyle w:val="TOC2"/>
            <w:tabs>
              <w:tab w:val="right" w:leader="dot" w:pos="9465"/>
            </w:tabs>
            <w:rPr>
              <w:del w:id="264" w:author="Chantel Trivett" w:date="2021-09-30T14:12:00Z"/>
              <w:rFonts w:eastAsiaTheme="minorEastAsia" w:cstheme="minorBidi"/>
              <w:smallCaps w:val="0"/>
              <w:noProof/>
              <w:sz w:val="22"/>
              <w:szCs w:val="22"/>
              <w:lang w:eastAsia="en-CA"/>
            </w:rPr>
          </w:pPr>
          <w:del w:id="265" w:author="Chantel Trivett" w:date="2021-09-30T14:12:00Z">
            <w:r w:rsidRPr="00F71C7C" w:rsidDel="00F71C7C">
              <w:rPr>
                <w:rPrChange w:id="266" w:author="Chantel Trivett" w:date="2021-09-30T14:12:00Z">
                  <w:rPr>
                    <w:rStyle w:val="Hyperlink"/>
                    <w:smallCaps w:val="0"/>
                    <w:noProof/>
                  </w:rPr>
                </w:rPrChange>
              </w:rPr>
              <w:delText>What Data does Prediction Use?</w:delText>
            </w:r>
            <w:r w:rsidDel="00F71C7C">
              <w:rPr>
                <w:noProof/>
                <w:webHidden/>
              </w:rPr>
              <w:tab/>
            </w:r>
            <w:r w:rsidR="00370669" w:rsidDel="00F71C7C">
              <w:rPr>
                <w:noProof/>
                <w:webHidden/>
              </w:rPr>
              <w:delText>10</w:delText>
            </w:r>
          </w:del>
        </w:p>
        <w:p w14:paraId="68043454" w14:textId="6E1BCB73" w:rsidR="00F81E46" w:rsidDel="00F71C7C" w:rsidRDefault="00F81E46">
          <w:pPr>
            <w:pStyle w:val="TOC3"/>
            <w:tabs>
              <w:tab w:val="right" w:leader="dot" w:pos="9465"/>
            </w:tabs>
            <w:rPr>
              <w:del w:id="267" w:author="Chantel Trivett" w:date="2021-09-30T14:12:00Z"/>
              <w:rFonts w:eastAsiaTheme="minorEastAsia" w:cstheme="minorBidi"/>
              <w:i w:val="0"/>
              <w:iCs w:val="0"/>
              <w:noProof/>
              <w:sz w:val="22"/>
              <w:szCs w:val="22"/>
              <w:lang w:eastAsia="en-CA"/>
            </w:rPr>
          </w:pPr>
          <w:del w:id="268" w:author="Chantel Trivett" w:date="2021-09-30T14:12:00Z">
            <w:r w:rsidRPr="00F71C7C" w:rsidDel="00F71C7C">
              <w:rPr>
                <w:rPrChange w:id="269" w:author="Chantel Trivett" w:date="2021-09-30T14:12:00Z">
                  <w:rPr>
                    <w:rStyle w:val="Hyperlink"/>
                    <w:i w:val="0"/>
                    <w:iCs w:val="0"/>
                    <w:noProof/>
                  </w:rPr>
                </w:rPrChange>
              </w:rPr>
              <w:delText>Single pcap(ng) file in a directory</w:delText>
            </w:r>
            <w:r w:rsidDel="00F71C7C">
              <w:rPr>
                <w:noProof/>
                <w:webHidden/>
              </w:rPr>
              <w:tab/>
            </w:r>
            <w:r w:rsidR="00370669" w:rsidDel="00F71C7C">
              <w:rPr>
                <w:noProof/>
                <w:webHidden/>
              </w:rPr>
              <w:delText>10</w:delText>
            </w:r>
          </w:del>
        </w:p>
        <w:p w14:paraId="04585C14" w14:textId="004B91C1" w:rsidR="00F81E46" w:rsidDel="00F71C7C" w:rsidRDefault="00F81E46">
          <w:pPr>
            <w:pStyle w:val="TOC3"/>
            <w:tabs>
              <w:tab w:val="right" w:leader="dot" w:pos="9465"/>
            </w:tabs>
            <w:rPr>
              <w:del w:id="270" w:author="Chantel Trivett" w:date="2021-09-30T14:12:00Z"/>
              <w:rFonts w:eastAsiaTheme="minorEastAsia" w:cstheme="minorBidi"/>
              <w:i w:val="0"/>
              <w:iCs w:val="0"/>
              <w:noProof/>
              <w:sz w:val="22"/>
              <w:szCs w:val="22"/>
              <w:lang w:eastAsia="en-CA"/>
            </w:rPr>
          </w:pPr>
          <w:del w:id="271" w:author="Chantel Trivett" w:date="2021-09-30T14:12:00Z">
            <w:r w:rsidRPr="00F71C7C" w:rsidDel="00F71C7C">
              <w:rPr>
                <w:rPrChange w:id="272" w:author="Chantel Trivett" w:date="2021-09-30T14:12:00Z">
                  <w:rPr>
                    <w:rStyle w:val="Hyperlink"/>
                    <w:i w:val="0"/>
                    <w:iCs w:val="0"/>
                    <w:noProof/>
                  </w:rPr>
                </w:rPrChange>
              </w:rPr>
              <w:delText>Multiple pcap(ng) files in a single directory</w:delText>
            </w:r>
            <w:r w:rsidDel="00F71C7C">
              <w:rPr>
                <w:noProof/>
                <w:webHidden/>
              </w:rPr>
              <w:tab/>
            </w:r>
            <w:r w:rsidR="00370669" w:rsidDel="00F71C7C">
              <w:rPr>
                <w:noProof/>
                <w:webHidden/>
              </w:rPr>
              <w:delText>10</w:delText>
            </w:r>
          </w:del>
        </w:p>
        <w:p w14:paraId="4CD10B69" w14:textId="7E3A495F" w:rsidR="00F81E46" w:rsidDel="00F71C7C" w:rsidRDefault="00F81E46">
          <w:pPr>
            <w:pStyle w:val="TOC3"/>
            <w:tabs>
              <w:tab w:val="right" w:leader="dot" w:pos="9465"/>
            </w:tabs>
            <w:rPr>
              <w:del w:id="273" w:author="Chantel Trivett" w:date="2021-09-30T14:12:00Z"/>
              <w:rFonts w:eastAsiaTheme="minorEastAsia" w:cstheme="minorBidi"/>
              <w:i w:val="0"/>
              <w:iCs w:val="0"/>
              <w:noProof/>
              <w:sz w:val="22"/>
              <w:szCs w:val="22"/>
              <w:lang w:eastAsia="en-CA"/>
            </w:rPr>
          </w:pPr>
          <w:del w:id="274" w:author="Chantel Trivett" w:date="2021-09-30T14:12:00Z">
            <w:r w:rsidRPr="00F71C7C" w:rsidDel="00F71C7C">
              <w:rPr>
                <w:rPrChange w:id="275" w:author="Chantel Trivett" w:date="2021-09-30T14:12:00Z">
                  <w:rPr>
                    <w:rStyle w:val="Hyperlink"/>
                    <w:i w:val="0"/>
                    <w:iCs w:val="0"/>
                    <w:noProof/>
                  </w:rPr>
                </w:rPrChange>
              </w:rPr>
              <w:delText>Multiple directories in an archive</w:delText>
            </w:r>
            <w:r w:rsidDel="00F71C7C">
              <w:rPr>
                <w:noProof/>
                <w:webHidden/>
              </w:rPr>
              <w:tab/>
            </w:r>
            <w:r w:rsidR="00370669" w:rsidDel="00F71C7C">
              <w:rPr>
                <w:noProof/>
                <w:webHidden/>
              </w:rPr>
              <w:delText>11</w:delText>
            </w:r>
          </w:del>
        </w:p>
        <w:p w14:paraId="0AAF9211" w14:textId="69B7BF09" w:rsidR="00F81E46" w:rsidDel="00F71C7C" w:rsidRDefault="00F81E46">
          <w:pPr>
            <w:pStyle w:val="TOC2"/>
            <w:tabs>
              <w:tab w:val="right" w:leader="dot" w:pos="9465"/>
            </w:tabs>
            <w:rPr>
              <w:del w:id="276" w:author="Chantel Trivett" w:date="2021-09-30T14:12:00Z"/>
              <w:rFonts w:eastAsiaTheme="minorEastAsia" w:cstheme="minorBidi"/>
              <w:smallCaps w:val="0"/>
              <w:noProof/>
              <w:sz w:val="22"/>
              <w:szCs w:val="22"/>
              <w:lang w:eastAsia="en-CA"/>
            </w:rPr>
          </w:pPr>
          <w:del w:id="277" w:author="Chantel Trivett" w:date="2021-09-30T14:12:00Z">
            <w:r w:rsidRPr="00F71C7C" w:rsidDel="00F71C7C">
              <w:rPr>
                <w:rPrChange w:id="278" w:author="Chantel Trivett" w:date="2021-09-30T14:12:00Z">
                  <w:rPr>
                    <w:rStyle w:val="Hyperlink"/>
                    <w:smallCaps w:val="0"/>
                    <w:noProof/>
                  </w:rPr>
                </w:rPrChange>
              </w:rPr>
              <w:delText>How about Data for Training?</w:delText>
            </w:r>
            <w:r w:rsidDel="00F71C7C">
              <w:rPr>
                <w:noProof/>
                <w:webHidden/>
              </w:rPr>
              <w:tab/>
            </w:r>
            <w:r w:rsidR="00370669" w:rsidDel="00F71C7C">
              <w:rPr>
                <w:noProof/>
                <w:webHidden/>
              </w:rPr>
              <w:delText>11</w:delText>
            </w:r>
          </w:del>
        </w:p>
        <w:p w14:paraId="0C833E44" w14:textId="26FA4DCC" w:rsidR="00F81E46" w:rsidDel="00F71C7C" w:rsidRDefault="00F81E46">
          <w:pPr>
            <w:pStyle w:val="TOC2"/>
            <w:tabs>
              <w:tab w:val="right" w:leader="dot" w:pos="9465"/>
            </w:tabs>
            <w:rPr>
              <w:del w:id="279" w:author="Chantel Trivett" w:date="2021-09-30T14:12:00Z"/>
              <w:rFonts w:eastAsiaTheme="minorEastAsia" w:cstheme="minorBidi"/>
              <w:smallCaps w:val="0"/>
              <w:noProof/>
              <w:sz w:val="22"/>
              <w:szCs w:val="22"/>
              <w:lang w:eastAsia="en-CA"/>
            </w:rPr>
          </w:pPr>
          <w:del w:id="280" w:author="Chantel Trivett" w:date="2021-09-30T14:12:00Z">
            <w:r w:rsidRPr="00F71C7C" w:rsidDel="00F71C7C">
              <w:rPr>
                <w:rPrChange w:id="281" w:author="Chantel Trivett" w:date="2021-09-30T14:12:00Z">
                  <w:rPr>
                    <w:rStyle w:val="Hyperlink"/>
                    <w:smallCaps w:val="0"/>
                    <w:noProof/>
                  </w:rPr>
                </w:rPrChange>
              </w:rPr>
              <w:delText>How to Handle Encrypted Data?</w:delText>
            </w:r>
            <w:r w:rsidDel="00F71C7C">
              <w:rPr>
                <w:noProof/>
                <w:webHidden/>
              </w:rPr>
              <w:tab/>
            </w:r>
            <w:r w:rsidR="00370669" w:rsidDel="00F71C7C">
              <w:rPr>
                <w:noProof/>
                <w:webHidden/>
              </w:rPr>
              <w:delText>13</w:delText>
            </w:r>
          </w:del>
        </w:p>
        <w:p w14:paraId="21F87100" w14:textId="10990AC7" w:rsidR="00F81E46" w:rsidDel="00F71C7C" w:rsidRDefault="00F81E46">
          <w:pPr>
            <w:pStyle w:val="TOC2"/>
            <w:tabs>
              <w:tab w:val="right" w:leader="dot" w:pos="9465"/>
            </w:tabs>
            <w:rPr>
              <w:del w:id="282" w:author="Chantel Trivett" w:date="2021-09-30T14:12:00Z"/>
              <w:rFonts w:eastAsiaTheme="minorEastAsia" w:cstheme="minorBidi"/>
              <w:smallCaps w:val="0"/>
              <w:noProof/>
              <w:sz w:val="22"/>
              <w:szCs w:val="22"/>
              <w:lang w:eastAsia="en-CA"/>
            </w:rPr>
          </w:pPr>
          <w:del w:id="283" w:author="Chantel Trivett" w:date="2021-09-30T14:12:00Z">
            <w:r w:rsidRPr="00F71C7C" w:rsidDel="00F71C7C">
              <w:rPr>
                <w:rPrChange w:id="284" w:author="Chantel Trivett" w:date="2021-09-30T14:12:00Z">
                  <w:rPr>
                    <w:rStyle w:val="Hyperlink"/>
                    <w:smallCaps w:val="0"/>
                    <w:noProof/>
                  </w:rPr>
                </w:rPrChange>
              </w:rPr>
              <w:delText>How Big is the Training Dataset?</w:delText>
            </w:r>
            <w:r w:rsidDel="00F71C7C">
              <w:rPr>
                <w:noProof/>
                <w:webHidden/>
              </w:rPr>
              <w:tab/>
            </w:r>
            <w:r w:rsidR="00370669" w:rsidDel="00F71C7C">
              <w:rPr>
                <w:noProof/>
                <w:webHidden/>
              </w:rPr>
              <w:delText>14</w:delText>
            </w:r>
          </w:del>
        </w:p>
        <w:p w14:paraId="5313CC9D" w14:textId="5179F0E4" w:rsidR="00F81E46" w:rsidDel="00F71C7C" w:rsidRDefault="00F81E46">
          <w:pPr>
            <w:pStyle w:val="TOC2"/>
            <w:tabs>
              <w:tab w:val="right" w:leader="dot" w:pos="9465"/>
            </w:tabs>
            <w:rPr>
              <w:del w:id="285" w:author="Chantel Trivett" w:date="2021-09-30T14:12:00Z"/>
              <w:rFonts w:eastAsiaTheme="minorEastAsia" w:cstheme="minorBidi"/>
              <w:smallCaps w:val="0"/>
              <w:noProof/>
              <w:sz w:val="22"/>
              <w:szCs w:val="22"/>
              <w:lang w:eastAsia="en-CA"/>
            </w:rPr>
          </w:pPr>
          <w:del w:id="286" w:author="Chantel Trivett" w:date="2021-09-30T14:12:00Z">
            <w:r w:rsidRPr="00F71C7C" w:rsidDel="00F71C7C">
              <w:rPr>
                <w:rPrChange w:id="287" w:author="Chantel Trivett" w:date="2021-09-30T14:12:00Z">
                  <w:rPr>
                    <w:rStyle w:val="Hyperlink"/>
                    <w:smallCaps w:val="0"/>
                    <w:noProof/>
                  </w:rPr>
                </w:rPrChange>
              </w:rPr>
              <w:delText>What Other Data Can Be Useful?</w:delText>
            </w:r>
            <w:r w:rsidDel="00F71C7C">
              <w:rPr>
                <w:noProof/>
                <w:webHidden/>
              </w:rPr>
              <w:tab/>
            </w:r>
            <w:r w:rsidR="00370669" w:rsidDel="00F71C7C">
              <w:rPr>
                <w:noProof/>
                <w:webHidden/>
              </w:rPr>
              <w:delText>14</w:delText>
            </w:r>
          </w:del>
        </w:p>
        <w:p w14:paraId="399D850B" w14:textId="5BC5C39C" w:rsidR="00F81E46" w:rsidDel="00F71C7C" w:rsidRDefault="00F81E46">
          <w:pPr>
            <w:pStyle w:val="TOC1"/>
            <w:rPr>
              <w:del w:id="288" w:author="Chantel Trivett" w:date="2021-09-30T14:12:00Z"/>
              <w:rFonts w:eastAsiaTheme="minorEastAsia" w:cstheme="minorBidi"/>
              <w:b w:val="0"/>
              <w:bCs w:val="0"/>
              <w:caps w:val="0"/>
              <w:noProof/>
              <w:sz w:val="22"/>
              <w:szCs w:val="22"/>
              <w:lang w:eastAsia="en-CA"/>
            </w:rPr>
          </w:pPr>
          <w:del w:id="289" w:author="Chantel Trivett" w:date="2021-09-30T14:12:00Z">
            <w:r w:rsidRPr="00F71C7C" w:rsidDel="00F71C7C">
              <w:rPr>
                <w:rPrChange w:id="290" w:author="Chantel Trivett" w:date="2021-09-30T14:12:00Z">
                  <w:rPr>
                    <w:rStyle w:val="Hyperlink"/>
                    <w:b w:val="0"/>
                    <w:bCs w:val="0"/>
                    <w:caps w:val="0"/>
                    <w:noProof/>
                  </w:rPr>
                </w:rPrChange>
              </w:rPr>
              <w:delText>Automatic Predictions</w:delText>
            </w:r>
            <w:r w:rsidDel="00F71C7C">
              <w:rPr>
                <w:noProof/>
                <w:webHidden/>
              </w:rPr>
              <w:tab/>
            </w:r>
            <w:r w:rsidR="00370669" w:rsidDel="00F71C7C">
              <w:rPr>
                <w:noProof/>
                <w:webHidden/>
              </w:rPr>
              <w:delText>14</w:delText>
            </w:r>
          </w:del>
        </w:p>
        <w:p w14:paraId="6B05C0F3" w14:textId="485403F5" w:rsidR="00F81E46" w:rsidDel="00F71C7C" w:rsidRDefault="00F81E46">
          <w:pPr>
            <w:pStyle w:val="TOC2"/>
            <w:tabs>
              <w:tab w:val="right" w:leader="dot" w:pos="9465"/>
            </w:tabs>
            <w:rPr>
              <w:del w:id="291" w:author="Chantel Trivett" w:date="2021-09-30T14:12:00Z"/>
              <w:rFonts w:eastAsiaTheme="minorEastAsia" w:cstheme="minorBidi"/>
              <w:smallCaps w:val="0"/>
              <w:noProof/>
              <w:sz w:val="22"/>
              <w:szCs w:val="22"/>
              <w:lang w:eastAsia="en-CA"/>
            </w:rPr>
          </w:pPr>
          <w:del w:id="292" w:author="Chantel Trivett" w:date="2021-09-30T14:12:00Z">
            <w:r w:rsidRPr="00F71C7C" w:rsidDel="00F71C7C">
              <w:rPr>
                <w:rPrChange w:id="293" w:author="Chantel Trivett" w:date="2021-09-30T14:12:00Z">
                  <w:rPr>
                    <w:rStyle w:val="Hyperlink"/>
                    <w:smallCaps w:val="0"/>
                    <w:noProof/>
                  </w:rPr>
                </w:rPrChange>
              </w:rPr>
              <w:delText>Automatic File Upload</w:delText>
            </w:r>
            <w:r w:rsidDel="00F71C7C">
              <w:rPr>
                <w:noProof/>
                <w:webHidden/>
              </w:rPr>
              <w:tab/>
            </w:r>
            <w:r w:rsidR="00370669" w:rsidDel="00F71C7C">
              <w:rPr>
                <w:noProof/>
                <w:webHidden/>
              </w:rPr>
              <w:delText>14</w:delText>
            </w:r>
          </w:del>
        </w:p>
        <w:p w14:paraId="56C80ED4" w14:textId="11494A14" w:rsidR="00F81E46" w:rsidDel="00F71C7C" w:rsidRDefault="00F81E46">
          <w:pPr>
            <w:pStyle w:val="TOC3"/>
            <w:tabs>
              <w:tab w:val="right" w:leader="dot" w:pos="9465"/>
            </w:tabs>
            <w:rPr>
              <w:del w:id="294" w:author="Chantel Trivett" w:date="2021-09-30T14:12:00Z"/>
              <w:rFonts w:eastAsiaTheme="minorEastAsia" w:cstheme="minorBidi"/>
              <w:i w:val="0"/>
              <w:iCs w:val="0"/>
              <w:noProof/>
              <w:sz w:val="22"/>
              <w:szCs w:val="22"/>
              <w:lang w:eastAsia="en-CA"/>
            </w:rPr>
          </w:pPr>
          <w:del w:id="295" w:author="Chantel Trivett" w:date="2021-09-30T14:12:00Z">
            <w:r w:rsidRPr="00F71C7C" w:rsidDel="00F71C7C">
              <w:rPr>
                <w:rPrChange w:id="296" w:author="Chantel Trivett" w:date="2021-09-30T14:12:00Z">
                  <w:rPr>
                    <w:rStyle w:val="Hyperlink"/>
                    <w:i w:val="0"/>
                    <w:iCs w:val="0"/>
                    <w:noProof/>
                  </w:rPr>
                </w:rPrChange>
              </w:rPr>
              <w:delText>GCS Bucket</w:delText>
            </w:r>
            <w:r w:rsidDel="00F71C7C">
              <w:rPr>
                <w:noProof/>
                <w:webHidden/>
              </w:rPr>
              <w:tab/>
            </w:r>
            <w:r w:rsidR="00370669" w:rsidDel="00F71C7C">
              <w:rPr>
                <w:noProof/>
                <w:webHidden/>
              </w:rPr>
              <w:delText>15</w:delText>
            </w:r>
          </w:del>
        </w:p>
        <w:p w14:paraId="53EDD23A" w14:textId="7712CA4E" w:rsidR="00F81E46" w:rsidDel="00F71C7C" w:rsidRDefault="00F81E46">
          <w:pPr>
            <w:pStyle w:val="TOC3"/>
            <w:tabs>
              <w:tab w:val="right" w:leader="dot" w:pos="9465"/>
            </w:tabs>
            <w:rPr>
              <w:del w:id="297" w:author="Chantel Trivett" w:date="2021-09-30T14:12:00Z"/>
              <w:rFonts w:eastAsiaTheme="minorEastAsia" w:cstheme="minorBidi"/>
              <w:i w:val="0"/>
              <w:iCs w:val="0"/>
              <w:noProof/>
              <w:sz w:val="22"/>
              <w:szCs w:val="22"/>
              <w:lang w:eastAsia="en-CA"/>
            </w:rPr>
          </w:pPr>
          <w:del w:id="298" w:author="Chantel Trivett" w:date="2021-09-30T14:12:00Z">
            <w:r w:rsidRPr="00F71C7C" w:rsidDel="00F71C7C">
              <w:rPr>
                <w:rPrChange w:id="299" w:author="Chantel Trivett" w:date="2021-09-30T14:12:00Z">
                  <w:rPr>
                    <w:rStyle w:val="Hyperlink"/>
                    <w:i w:val="0"/>
                    <w:iCs w:val="0"/>
                    <w:noProof/>
                  </w:rPr>
                </w:rPrChange>
              </w:rPr>
              <w:delText>sftp/scp Server</w:delText>
            </w:r>
            <w:r w:rsidDel="00F71C7C">
              <w:rPr>
                <w:noProof/>
                <w:webHidden/>
              </w:rPr>
              <w:tab/>
            </w:r>
            <w:r w:rsidR="00370669" w:rsidDel="00F71C7C">
              <w:rPr>
                <w:noProof/>
                <w:webHidden/>
              </w:rPr>
              <w:delText>15</w:delText>
            </w:r>
          </w:del>
        </w:p>
        <w:p w14:paraId="65A6D488" w14:textId="632F755A" w:rsidR="00F81E46" w:rsidDel="00F71C7C" w:rsidRDefault="00F81E46">
          <w:pPr>
            <w:pStyle w:val="TOC3"/>
            <w:tabs>
              <w:tab w:val="right" w:leader="dot" w:pos="9465"/>
            </w:tabs>
            <w:rPr>
              <w:del w:id="300" w:author="Chantel Trivett" w:date="2021-09-30T14:12:00Z"/>
              <w:rFonts w:eastAsiaTheme="minorEastAsia" w:cstheme="minorBidi"/>
              <w:i w:val="0"/>
              <w:iCs w:val="0"/>
              <w:noProof/>
              <w:sz w:val="22"/>
              <w:szCs w:val="22"/>
              <w:lang w:eastAsia="en-CA"/>
            </w:rPr>
          </w:pPr>
          <w:del w:id="301" w:author="Chantel Trivett" w:date="2021-09-30T14:12:00Z">
            <w:r w:rsidRPr="00F71C7C" w:rsidDel="00F71C7C">
              <w:rPr>
                <w:rPrChange w:id="302" w:author="Chantel Trivett" w:date="2021-09-30T14:12:00Z">
                  <w:rPr>
                    <w:rStyle w:val="Hyperlink"/>
                    <w:i w:val="0"/>
                    <w:iCs w:val="0"/>
                    <w:noProof/>
                  </w:rPr>
                </w:rPrChange>
              </w:rPr>
              <w:delText>Steps</w:delText>
            </w:r>
            <w:r w:rsidDel="00F71C7C">
              <w:rPr>
                <w:noProof/>
                <w:webHidden/>
              </w:rPr>
              <w:tab/>
            </w:r>
            <w:r w:rsidR="00370669" w:rsidDel="00F71C7C">
              <w:rPr>
                <w:noProof/>
                <w:webHidden/>
              </w:rPr>
              <w:delText>15</w:delText>
            </w:r>
          </w:del>
        </w:p>
        <w:p w14:paraId="4C3460F6" w14:textId="01C7D656" w:rsidR="00F81E46" w:rsidDel="00F71C7C" w:rsidRDefault="00F81E46">
          <w:pPr>
            <w:pStyle w:val="TOC1"/>
            <w:rPr>
              <w:del w:id="303" w:author="Chantel Trivett" w:date="2021-09-30T14:12:00Z"/>
              <w:rFonts w:eastAsiaTheme="minorEastAsia" w:cstheme="minorBidi"/>
              <w:b w:val="0"/>
              <w:bCs w:val="0"/>
              <w:caps w:val="0"/>
              <w:noProof/>
              <w:sz w:val="22"/>
              <w:szCs w:val="22"/>
              <w:lang w:eastAsia="en-CA"/>
            </w:rPr>
          </w:pPr>
          <w:del w:id="304" w:author="Chantel Trivett" w:date="2021-09-30T14:12:00Z">
            <w:r w:rsidRPr="00F71C7C" w:rsidDel="00F71C7C">
              <w:rPr>
                <w:rPrChange w:id="305" w:author="Chantel Trivett" w:date="2021-09-30T14:12:00Z">
                  <w:rPr>
                    <w:rStyle w:val="Hyperlink"/>
                    <w:b w:val="0"/>
                    <w:bCs w:val="0"/>
                    <w:caps w:val="0"/>
                    <w:noProof/>
                  </w:rPr>
                </w:rPrChange>
              </w:rPr>
              <w:delText>Manual Predictions</w:delText>
            </w:r>
            <w:r w:rsidDel="00F71C7C">
              <w:rPr>
                <w:noProof/>
                <w:webHidden/>
              </w:rPr>
              <w:tab/>
            </w:r>
            <w:r w:rsidR="00370669" w:rsidDel="00F71C7C">
              <w:rPr>
                <w:noProof/>
                <w:webHidden/>
              </w:rPr>
              <w:delText>16</w:delText>
            </w:r>
          </w:del>
        </w:p>
        <w:p w14:paraId="1078AB5D" w14:textId="2CC3B001" w:rsidR="00F81E46" w:rsidDel="00F71C7C" w:rsidRDefault="00F81E46">
          <w:pPr>
            <w:pStyle w:val="TOC2"/>
            <w:tabs>
              <w:tab w:val="right" w:leader="dot" w:pos="9465"/>
            </w:tabs>
            <w:rPr>
              <w:del w:id="306" w:author="Chantel Trivett" w:date="2021-09-30T14:12:00Z"/>
              <w:rFonts w:eastAsiaTheme="minorEastAsia" w:cstheme="minorBidi"/>
              <w:smallCaps w:val="0"/>
              <w:noProof/>
              <w:sz w:val="22"/>
              <w:szCs w:val="22"/>
              <w:lang w:eastAsia="en-CA"/>
            </w:rPr>
          </w:pPr>
          <w:del w:id="307" w:author="Chantel Trivett" w:date="2021-09-30T14:12:00Z">
            <w:r w:rsidRPr="00F71C7C" w:rsidDel="00F71C7C">
              <w:rPr>
                <w:rPrChange w:id="308" w:author="Chantel Trivett" w:date="2021-09-30T14:12:00Z">
                  <w:rPr>
                    <w:rStyle w:val="Hyperlink"/>
                    <w:smallCaps w:val="0"/>
                    <w:noProof/>
                  </w:rPr>
                </w:rPrChange>
              </w:rPr>
              <w:delText>Manual File Upload</w:delText>
            </w:r>
            <w:r w:rsidDel="00F71C7C">
              <w:rPr>
                <w:noProof/>
                <w:webHidden/>
              </w:rPr>
              <w:tab/>
            </w:r>
            <w:r w:rsidR="00370669" w:rsidDel="00F71C7C">
              <w:rPr>
                <w:noProof/>
                <w:webHidden/>
              </w:rPr>
              <w:delText>16</w:delText>
            </w:r>
          </w:del>
        </w:p>
        <w:p w14:paraId="0052DB24" w14:textId="56534D59" w:rsidR="00F81E46" w:rsidDel="00F71C7C" w:rsidRDefault="00F81E46">
          <w:pPr>
            <w:pStyle w:val="TOC3"/>
            <w:tabs>
              <w:tab w:val="right" w:leader="dot" w:pos="9465"/>
            </w:tabs>
            <w:rPr>
              <w:del w:id="309" w:author="Chantel Trivett" w:date="2021-09-30T14:12:00Z"/>
              <w:rFonts w:eastAsiaTheme="minorEastAsia" w:cstheme="minorBidi"/>
              <w:i w:val="0"/>
              <w:iCs w:val="0"/>
              <w:noProof/>
              <w:sz w:val="22"/>
              <w:szCs w:val="22"/>
              <w:lang w:eastAsia="en-CA"/>
            </w:rPr>
          </w:pPr>
          <w:del w:id="310" w:author="Chantel Trivett" w:date="2021-09-30T14:12:00Z">
            <w:r w:rsidRPr="00F71C7C" w:rsidDel="00F71C7C">
              <w:rPr>
                <w:rPrChange w:id="311" w:author="Chantel Trivett" w:date="2021-09-30T14:12:00Z">
                  <w:rPr>
                    <w:rStyle w:val="Hyperlink"/>
                    <w:i w:val="0"/>
                    <w:iCs w:val="0"/>
                    <w:noProof/>
                  </w:rPr>
                </w:rPrChange>
              </w:rPr>
              <w:delText>File Structure</w:delText>
            </w:r>
            <w:r w:rsidDel="00F71C7C">
              <w:rPr>
                <w:noProof/>
                <w:webHidden/>
              </w:rPr>
              <w:tab/>
            </w:r>
            <w:r w:rsidR="00370669" w:rsidDel="00F71C7C">
              <w:rPr>
                <w:noProof/>
                <w:webHidden/>
              </w:rPr>
              <w:delText>16</w:delText>
            </w:r>
          </w:del>
        </w:p>
        <w:p w14:paraId="05ADAB14" w14:textId="144B13E3" w:rsidR="00F81E46" w:rsidDel="00F71C7C" w:rsidRDefault="00F81E46">
          <w:pPr>
            <w:pStyle w:val="TOC3"/>
            <w:tabs>
              <w:tab w:val="right" w:leader="dot" w:pos="9465"/>
            </w:tabs>
            <w:rPr>
              <w:del w:id="312" w:author="Chantel Trivett" w:date="2021-09-30T14:12:00Z"/>
              <w:rFonts w:eastAsiaTheme="minorEastAsia" w:cstheme="minorBidi"/>
              <w:i w:val="0"/>
              <w:iCs w:val="0"/>
              <w:noProof/>
              <w:sz w:val="22"/>
              <w:szCs w:val="22"/>
              <w:lang w:eastAsia="en-CA"/>
            </w:rPr>
          </w:pPr>
          <w:del w:id="313" w:author="Chantel Trivett" w:date="2021-09-30T14:12:00Z">
            <w:r w:rsidRPr="00F71C7C" w:rsidDel="00F71C7C">
              <w:rPr>
                <w:rPrChange w:id="314" w:author="Chantel Trivett" w:date="2021-09-30T14:12:00Z">
                  <w:rPr>
                    <w:rStyle w:val="Hyperlink"/>
                    <w:i w:val="0"/>
                    <w:iCs w:val="0"/>
                    <w:noProof/>
                  </w:rPr>
                </w:rPrChange>
              </w:rPr>
              <w:delText>Example</w:delText>
            </w:r>
            <w:r w:rsidDel="00F71C7C">
              <w:rPr>
                <w:noProof/>
                <w:webHidden/>
              </w:rPr>
              <w:tab/>
            </w:r>
            <w:r w:rsidR="00370669" w:rsidDel="00F71C7C">
              <w:rPr>
                <w:noProof/>
                <w:webHidden/>
              </w:rPr>
              <w:delText>17</w:delText>
            </w:r>
          </w:del>
        </w:p>
        <w:p w14:paraId="7288DE2E" w14:textId="7F5142CC" w:rsidR="00F81E46" w:rsidDel="00F71C7C" w:rsidRDefault="00F81E46">
          <w:pPr>
            <w:pStyle w:val="TOC1"/>
            <w:rPr>
              <w:del w:id="315" w:author="Chantel Trivett" w:date="2021-09-30T14:12:00Z"/>
              <w:rFonts w:eastAsiaTheme="minorEastAsia" w:cstheme="minorBidi"/>
              <w:b w:val="0"/>
              <w:bCs w:val="0"/>
              <w:caps w:val="0"/>
              <w:noProof/>
              <w:sz w:val="22"/>
              <w:szCs w:val="22"/>
              <w:lang w:eastAsia="en-CA"/>
            </w:rPr>
          </w:pPr>
          <w:del w:id="316" w:author="Chantel Trivett" w:date="2021-09-30T14:12:00Z">
            <w:r w:rsidRPr="00F71C7C" w:rsidDel="00F71C7C">
              <w:rPr>
                <w:rPrChange w:id="317" w:author="Chantel Trivett" w:date="2021-09-30T14:12:00Z">
                  <w:rPr>
                    <w:rStyle w:val="Hyperlink"/>
                    <w:b w:val="0"/>
                    <w:bCs w:val="0"/>
                    <w:caps w:val="0"/>
                    <w:noProof/>
                  </w:rPr>
                </w:rPrChange>
              </w:rPr>
              <w:delText>Sessions Monitoring</w:delText>
            </w:r>
            <w:r w:rsidDel="00F71C7C">
              <w:rPr>
                <w:noProof/>
                <w:webHidden/>
              </w:rPr>
              <w:tab/>
            </w:r>
            <w:r w:rsidR="00370669" w:rsidDel="00F71C7C">
              <w:rPr>
                <w:noProof/>
                <w:webHidden/>
              </w:rPr>
              <w:delText>19</w:delText>
            </w:r>
          </w:del>
        </w:p>
        <w:p w14:paraId="07C0709A" w14:textId="55DCA35D" w:rsidR="00F81E46" w:rsidDel="00F71C7C" w:rsidRDefault="00F81E46">
          <w:pPr>
            <w:pStyle w:val="TOC1"/>
            <w:rPr>
              <w:del w:id="318" w:author="Chantel Trivett" w:date="2021-09-30T14:12:00Z"/>
              <w:rFonts w:eastAsiaTheme="minorEastAsia" w:cstheme="minorBidi"/>
              <w:b w:val="0"/>
              <w:bCs w:val="0"/>
              <w:caps w:val="0"/>
              <w:noProof/>
              <w:sz w:val="22"/>
              <w:szCs w:val="22"/>
              <w:lang w:eastAsia="en-CA"/>
            </w:rPr>
          </w:pPr>
          <w:del w:id="319" w:author="Chantel Trivett" w:date="2021-09-30T14:12:00Z">
            <w:r w:rsidRPr="00F71C7C" w:rsidDel="00F71C7C">
              <w:rPr>
                <w:rPrChange w:id="320" w:author="Chantel Trivett" w:date="2021-09-30T14:12:00Z">
                  <w:rPr>
                    <w:rStyle w:val="Hyperlink"/>
                    <w:b w:val="0"/>
                    <w:bCs w:val="0"/>
                    <w:caps w:val="0"/>
                    <w:noProof/>
                  </w:rPr>
                </w:rPrChange>
              </w:rPr>
              <w:delText>Notifications</w:delText>
            </w:r>
            <w:r w:rsidDel="00F71C7C">
              <w:rPr>
                <w:noProof/>
                <w:webHidden/>
              </w:rPr>
              <w:tab/>
            </w:r>
            <w:r w:rsidR="00370669" w:rsidDel="00F71C7C">
              <w:rPr>
                <w:noProof/>
                <w:webHidden/>
              </w:rPr>
              <w:delText>22</w:delText>
            </w:r>
          </w:del>
        </w:p>
        <w:p w14:paraId="7CAC8834" w14:textId="686FD592" w:rsidR="00F81E46" w:rsidDel="00F71C7C" w:rsidRDefault="00F81E46">
          <w:pPr>
            <w:pStyle w:val="TOC1"/>
            <w:rPr>
              <w:del w:id="321" w:author="Chantel Trivett" w:date="2021-09-30T14:12:00Z"/>
              <w:rFonts w:eastAsiaTheme="minorEastAsia" w:cstheme="minorBidi"/>
              <w:b w:val="0"/>
              <w:bCs w:val="0"/>
              <w:caps w:val="0"/>
              <w:noProof/>
              <w:sz w:val="22"/>
              <w:szCs w:val="22"/>
              <w:lang w:eastAsia="en-CA"/>
            </w:rPr>
          </w:pPr>
          <w:del w:id="322" w:author="Chantel Trivett" w:date="2021-09-30T14:12:00Z">
            <w:r w:rsidRPr="00F71C7C" w:rsidDel="00F71C7C">
              <w:rPr>
                <w:rPrChange w:id="323" w:author="Chantel Trivett" w:date="2021-09-30T14:12:00Z">
                  <w:rPr>
                    <w:rStyle w:val="Hyperlink"/>
                    <w:b w:val="0"/>
                    <w:bCs w:val="0"/>
                    <w:caps w:val="0"/>
                    <w:noProof/>
                  </w:rPr>
                </w:rPrChange>
              </w:rPr>
              <w:delText>Results View</w:delText>
            </w:r>
            <w:r w:rsidDel="00F71C7C">
              <w:rPr>
                <w:noProof/>
                <w:webHidden/>
              </w:rPr>
              <w:tab/>
            </w:r>
            <w:r w:rsidR="00370669" w:rsidDel="00F71C7C">
              <w:rPr>
                <w:noProof/>
                <w:webHidden/>
              </w:rPr>
              <w:delText>24</w:delText>
            </w:r>
          </w:del>
        </w:p>
        <w:p w14:paraId="01F21EF1" w14:textId="2DF8A6A2" w:rsidR="00F81E46" w:rsidDel="00F71C7C" w:rsidRDefault="00F81E46">
          <w:pPr>
            <w:pStyle w:val="TOC2"/>
            <w:tabs>
              <w:tab w:val="right" w:leader="dot" w:pos="9465"/>
            </w:tabs>
            <w:rPr>
              <w:del w:id="324" w:author="Chantel Trivett" w:date="2021-09-30T14:12:00Z"/>
              <w:rFonts w:eastAsiaTheme="minorEastAsia" w:cstheme="minorBidi"/>
              <w:smallCaps w:val="0"/>
              <w:noProof/>
              <w:sz w:val="22"/>
              <w:szCs w:val="22"/>
              <w:lang w:eastAsia="en-CA"/>
            </w:rPr>
          </w:pPr>
          <w:del w:id="325" w:author="Chantel Trivett" w:date="2021-09-30T14:12:00Z">
            <w:r w:rsidRPr="00F71C7C" w:rsidDel="00F71C7C">
              <w:rPr>
                <w:rPrChange w:id="326" w:author="Chantel Trivett" w:date="2021-09-30T14:12:00Z">
                  <w:rPr>
                    <w:rStyle w:val="Hyperlink"/>
                    <w:smallCaps w:val="0"/>
                    <w:noProof/>
                  </w:rPr>
                </w:rPrChange>
              </w:rPr>
              <w:delText>Expanded View</w:delText>
            </w:r>
            <w:r w:rsidDel="00F71C7C">
              <w:rPr>
                <w:noProof/>
                <w:webHidden/>
              </w:rPr>
              <w:tab/>
            </w:r>
            <w:r w:rsidR="00370669" w:rsidDel="00F71C7C">
              <w:rPr>
                <w:noProof/>
                <w:webHidden/>
              </w:rPr>
              <w:delText>25</w:delText>
            </w:r>
          </w:del>
        </w:p>
        <w:p w14:paraId="4099B454" w14:textId="5A676021" w:rsidR="00F81E46" w:rsidDel="00F71C7C" w:rsidRDefault="00F81E46">
          <w:pPr>
            <w:pStyle w:val="TOC2"/>
            <w:tabs>
              <w:tab w:val="right" w:leader="dot" w:pos="9465"/>
            </w:tabs>
            <w:rPr>
              <w:del w:id="327" w:author="Chantel Trivett" w:date="2021-09-30T14:12:00Z"/>
              <w:rFonts w:eastAsiaTheme="minorEastAsia" w:cstheme="minorBidi"/>
              <w:smallCaps w:val="0"/>
              <w:noProof/>
              <w:sz w:val="22"/>
              <w:szCs w:val="22"/>
              <w:lang w:eastAsia="en-CA"/>
            </w:rPr>
          </w:pPr>
          <w:del w:id="328" w:author="Chantel Trivett" w:date="2021-09-30T14:12:00Z">
            <w:r w:rsidRPr="00F71C7C" w:rsidDel="00F71C7C">
              <w:rPr>
                <w:rPrChange w:id="329" w:author="Chantel Trivett" w:date="2021-09-30T14:12:00Z">
                  <w:rPr>
                    <w:rStyle w:val="Hyperlink"/>
                    <w:smallCaps w:val="0"/>
                    <w:noProof/>
                  </w:rPr>
                </w:rPrChange>
              </w:rPr>
              <w:delText>How to Analyse Predictions</w:delText>
            </w:r>
            <w:r w:rsidDel="00F71C7C">
              <w:rPr>
                <w:noProof/>
                <w:webHidden/>
              </w:rPr>
              <w:tab/>
            </w:r>
            <w:r w:rsidR="00370669" w:rsidDel="00F71C7C">
              <w:rPr>
                <w:noProof/>
                <w:webHidden/>
              </w:rPr>
              <w:delText>26</w:delText>
            </w:r>
          </w:del>
        </w:p>
        <w:p w14:paraId="63A7DDDF" w14:textId="2F19645F" w:rsidR="00F81E46" w:rsidDel="00F71C7C" w:rsidRDefault="00F81E46">
          <w:pPr>
            <w:pStyle w:val="TOC3"/>
            <w:tabs>
              <w:tab w:val="right" w:leader="dot" w:pos="9465"/>
            </w:tabs>
            <w:rPr>
              <w:del w:id="330" w:author="Chantel Trivett" w:date="2021-09-30T14:12:00Z"/>
              <w:rFonts w:eastAsiaTheme="minorEastAsia" w:cstheme="minorBidi"/>
              <w:i w:val="0"/>
              <w:iCs w:val="0"/>
              <w:noProof/>
              <w:sz w:val="22"/>
              <w:szCs w:val="22"/>
              <w:lang w:eastAsia="en-CA"/>
            </w:rPr>
          </w:pPr>
          <w:del w:id="331" w:author="Chantel Trivett" w:date="2021-09-30T14:12:00Z">
            <w:r w:rsidRPr="00F71C7C" w:rsidDel="00F71C7C">
              <w:rPr>
                <w:rPrChange w:id="332" w:author="Chantel Trivett" w:date="2021-09-30T14:12:00Z">
                  <w:rPr>
                    <w:rStyle w:val="Hyperlink"/>
                    <w:i w:val="0"/>
                    <w:iCs w:val="0"/>
                    <w:noProof/>
                  </w:rPr>
                </w:rPrChange>
              </w:rPr>
              <w:delText>CCNR or CCBS</w:delText>
            </w:r>
            <w:r w:rsidDel="00F71C7C">
              <w:rPr>
                <w:noProof/>
                <w:webHidden/>
              </w:rPr>
              <w:tab/>
            </w:r>
            <w:r w:rsidR="00370669" w:rsidDel="00F71C7C">
              <w:rPr>
                <w:noProof/>
                <w:webHidden/>
              </w:rPr>
              <w:delText>26</w:delText>
            </w:r>
          </w:del>
        </w:p>
        <w:p w14:paraId="39F79F4F" w14:textId="40284556" w:rsidR="00F81E46" w:rsidDel="00F71C7C" w:rsidRDefault="00F81E46">
          <w:pPr>
            <w:pStyle w:val="TOC3"/>
            <w:tabs>
              <w:tab w:val="right" w:leader="dot" w:pos="9465"/>
            </w:tabs>
            <w:rPr>
              <w:del w:id="333" w:author="Chantel Trivett" w:date="2021-09-30T14:12:00Z"/>
              <w:rFonts w:eastAsiaTheme="minorEastAsia" w:cstheme="minorBidi"/>
              <w:i w:val="0"/>
              <w:iCs w:val="0"/>
              <w:noProof/>
              <w:sz w:val="22"/>
              <w:szCs w:val="22"/>
              <w:lang w:eastAsia="en-CA"/>
            </w:rPr>
          </w:pPr>
          <w:del w:id="334" w:author="Chantel Trivett" w:date="2021-09-30T14:12:00Z">
            <w:r w:rsidRPr="00F71C7C" w:rsidDel="00F71C7C">
              <w:rPr>
                <w:rPrChange w:id="335" w:author="Chantel Trivett" w:date="2021-09-30T14:12:00Z">
                  <w:rPr>
                    <w:rStyle w:val="Hyperlink"/>
                    <w:i w:val="0"/>
                    <w:iCs w:val="0"/>
                    <w:noProof/>
                  </w:rPr>
                </w:rPrChange>
              </w:rPr>
              <w:delText>Success Flow of CCNR</w:delText>
            </w:r>
            <w:r w:rsidDel="00F71C7C">
              <w:rPr>
                <w:noProof/>
                <w:webHidden/>
              </w:rPr>
              <w:tab/>
            </w:r>
            <w:r w:rsidR="00370669" w:rsidDel="00F71C7C">
              <w:rPr>
                <w:noProof/>
                <w:webHidden/>
              </w:rPr>
              <w:delText>27</w:delText>
            </w:r>
          </w:del>
        </w:p>
        <w:p w14:paraId="6BA777BB" w14:textId="31A452A7" w:rsidR="00F81E46" w:rsidDel="00F71C7C" w:rsidRDefault="00F81E46">
          <w:pPr>
            <w:pStyle w:val="TOC3"/>
            <w:tabs>
              <w:tab w:val="right" w:leader="dot" w:pos="9465"/>
            </w:tabs>
            <w:rPr>
              <w:del w:id="336" w:author="Chantel Trivett" w:date="2021-09-30T14:12:00Z"/>
              <w:rFonts w:eastAsiaTheme="minorEastAsia" w:cstheme="minorBidi"/>
              <w:i w:val="0"/>
              <w:iCs w:val="0"/>
              <w:noProof/>
              <w:sz w:val="22"/>
              <w:szCs w:val="22"/>
              <w:lang w:eastAsia="en-CA"/>
            </w:rPr>
          </w:pPr>
          <w:del w:id="337" w:author="Chantel Trivett" w:date="2021-09-30T14:12:00Z">
            <w:r w:rsidRPr="00F71C7C" w:rsidDel="00F71C7C">
              <w:rPr>
                <w:rPrChange w:id="338" w:author="Chantel Trivett" w:date="2021-09-30T14:12:00Z">
                  <w:rPr>
                    <w:rStyle w:val="Hyperlink"/>
                    <w:rFonts w:eastAsia="Arial"/>
                    <w:i w:val="0"/>
                    <w:iCs w:val="0"/>
                    <w:noProof/>
                  </w:rPr>
                </w:rPrChange>
              </w:rPr>
              <w:delText>Failed Flow of CCNR</w:delText>
            </w:r>
            <w:r w:rsidDel="00F71C7C">
              <w:rPr>
                <w:noProof/>
                <w:webHidden/>
              </w:rPr>
              <w:tab/>
            </w:r>
            <w:r w:rsidR="00370669" w:rsidDel="00F71C7C">
              <w:rPr>
                <w:noProof/>
                <w:webHidden/>
              </w:rPr>
              <w:delText>28</w:delText>
            </w:r>
          </w:del>
        </w:p>
        <w:p w14:paraId="12A93F91" w14:textId="20B7C78E" w:rsidR="00F81E46" w:rsidDel="00F71C7C" w:rsidRDefault="00F81E46">
          <w:pPr>
            <w:pStyle w:val="TOC3"/>
            <w:tabs>
              <w:tab w:val="right" w:leader="dot" w:pos="9465"/>
            </w:tabs>
            <w:rPr>
              <w:del w:id="339" w:author="Chantel Trivett" w:date="2021-09-30T14:12:00Z"/>
              <w:rFonts w:eastAsiaTheme="minorEastAsia" w:cstheme="minorBidi"/>
              <w:i w:val="0"/>
              <w:iCs w:val="0"/>
              <w:noProof/>
              <w:sz w:val="22"/>
              <w:szCs w:val="22"/>
              <w:lang w:eastAsia="en-CA"/>
            </w:rPr>
          </w:pPr>
          <w:del w:id="340" w:author="Chantel Trivett" w:date="2021-09-30T14:12:00Z">
            <w:r w:rsidRPr="00F71C7C" w:rsidDel="00F71C7C">
              <w:rPr>
                <w:rPrChange w:id="341" w:author="Chantel Trivett" w:date="2021-09-30T14:12:00Z">
                  <w:rPr>
                    <w:rStyle w:val="Hyperlink"/>
                    <w:i w:val="0"/>
                    <w:iCs w:val="0"/>
                    <w:noProof/>
                  </w:rPr>
                </w:rPrChange>
              </w:rPr>
              <w:delText>WRONG PIN</w:delText>
            </w:r>
            <w:r w:rsidDel="00F71C7C">
              <w:rPr>
                <w:noProof/>
                <w:webHidden/>
              </w:rPr>
              <w:tab/>
            </w:r>
            <w:r w:rsidR="00370669" w:rsidDel="00F71C7C">
              <w:rPr>
                <w:noProof/>
                <w:webHidden/>
              </w:rPr>
              <w:delText>29</w:delText>
            </w:r>
          </w:del>
        </w:p>
        <w:p w14:paraId="01F85042" w14:textId="568D0B72" w:rsidR="00F81E46" w:rsidDel="00F71C7C" w:rsidRDefault="00F81E46">
          <w:pPr>
            <w:pStyle w:val="TOC3"/>
            <w:tabs>
              <w:tab w:val="right" w:leader="dot" w:pos="9465"/>
            </w:tabs>
            <w:rPr>
              <w:del w:id="342" w:author="Chantel Trivett" w:date="2021-09-30T14:12:00Z"/>
              <w:rFonts w:eastAsiaTheme="minorEastAsia" w:cstheme="minorBidi"/>
              <w:i w:val="0"/>
              <w:iCs w:val="0"/>
              <w:noProof/>
              <w:sz w:val="22"/>
              <w:szCs w:val="22"/>
              <w:lang w:eastAsia="en-CA"/>
            </w:rPr>
          </w:pPr>
          <w:del w:id="343" w:author="Chantel Trivett" w:date="2021-09-30T14:12:00Z">
            <w:r w:rsidRPr="00F71C7C" w:rsidDel="00F71C7C">
              <w:rPr>
                <w:rPrChange w:id="344" w:author="Chantel Trivett" w:date="2021-09-30T14:12:00Z">
                  <w:rPr>
                    <w:rStyle w:val="Hyperlink"/>
                    <w:i w:val="0"/>
                    <w:iCs w:val="0"/>
                    <w:noProof/>
                  </w:rPr>
                </w:rPrChange>
              </w:rPr>
              <w:delText>UE CANCEL</w:delText>
            </w:r>
            <w:r w:rsidDel="00F71C7C">
              <w:rPr>
                <w:noProof/>
                <w:webHidden/>
              </w:rPr>
              <w:tab/>
            </w:r>
            <w:r w:rsidR="00370669" w:rsidDel="00F71C7C">
              <w:rPr>
                <w:noProof/>
                <w:webHidden/>
              </w:rPr>
              <w:delText>30</w:delText>
            </w:r>
          </w:del>
        </w:p>
        <w:p w14:paraId="2E2B9865" w14:textId="5D9F30F0" w:rsidR="00F81E46" w:rsidDel="00F71C7C" w:rsidRDefault="00F81E46">
          <w:pPr>
            <w:pStyle w:val="TOC3"/>
            <w:tabs>
              <w:tab w:val="right" w:leader="dot" w:pos="9465"/>
            </w:tabs>
            <w:rPr>
              <w:del w:id="345" w:author="Chantel Trivett" w:date="2021-09-30T14:12:00Z"/>
              <w:rFonts w:eastAsiaTheme="minorEastAsia" w:cstheme="minorBidi"/>
              <w:i w:val="0"/>
              <w:iCs w:val="0"/>
              <w:noProof/>
              <w:sz w:val="22"/>
              <w:szCs w:val="22"/>
              <w:lang w:eastAsia="en-CA"/>
            </w:rPr>
          </w:pPr>
          <w:del w:id="346" w:author="Chantel Trivett" w:date="2021-09-30T14:12:00Z">
            <w:r w:rsidRPr="00F71C7C" w:rsidDel="00F71C7C">
              <w:rPr>
                <w:rPrChange w:id="347" w:author="Chantel Trivett" w:date="2021-09-30T14:12:00Z">
                  <w:rPr>
                    <w:rStyle w:val="Hyperlink"/>
                    <w:i w:val="0"/>
                    <w:iCs w:val="0"/>
                    <w:noProof/>
                  </w:rPr>
                </w:rPrChange>
              </w:rPr>
              <w:delText>sip491-P-CSCF-RequestPending</w:delText>
            </w:r>
            <w:r w:rsidDel="00F71C7C">
              <w:rPr>
                <w:noProof/>
                <w:webHidden/>
              </w:rPr>
              <w:tab/>
            </w:r>
            <w:r w:rsidR="00370669" w:rsidDel="00F71C7C">
              <w:rPr>
                <w:noProof/>
                <w:webHidden/>
              </w:rPr>
              <w:delText>31</w:delText>
            </w:r>
          </w:del>
        </w:p>
        <w:p w14:paraId="598218CF" w14:textId="2AA5EF2F" w:rsidR="00F81E46" w:rsidDel="00F71C7C" w:rsidRDefault="00F81E46">
          <w:pPr>
            <w:pStyle w:val="TOC3"/>
            <w:tabs>
              <w:tab w:val="right" w:leader="dot" w:pos="9465"/>
            </w:tabs>
            <w:rPr>
              <w:del w:id="348" w:author="Chantel Trivett" w:date="2021-09-30T14:12:00Z"/>
              <w:rFonts w:eastAsiaTheme="minorEastAsia" w:cstheme="minorBidi"/>
              <w:i w:val="0"/>
              <w:iCs w:val="0"/>
              <w:noProof/>
              <w:sz w:val="22"/>
              <w:szCs w:val="22"/>
              <w:lang w:eastAsia="en-CA"/>
            </w:rPr>
          </w:pPr>
          <w:del w:id="349" w:author="Chantel Trivett" w:date="2021-09-30T14:12:00Z">
            <w:r w:rsidRPr="00F71C7C" w:rsidDel="00F71C7C">
              <w:rPr>
                <w:rPrChange w:id="350" w:author="Chantel Trivett" w:date="2021-09-30T14:12:00Z">
                  <w:rPr>
                    <w:rStyle w:val="Hyperlink"/>
                    <w:i w:val="0"/>
                    <w:iCs w:val="0"/>
                    <w:noProof/>
                  </w:rPr>
                </w:rPrChange>
              </w:rPr>
              <w:delText>sip480-MTAS-MisConfig-CBC&amp;CFO</w:delText>
            </w:r>
            <w:r w:rsidDel="00F71C7C">
              <w:rPr>
                <w:noProof/>
                <w:webHidden/>
              </w:rPr>
              <w:tab/>
            </w:r>
            <w:r w:rsidR="00370669" w:rsidDel="00F71C7C">
              <w:rPr>
                <w:noProof/>
                <w:webHidden/>
              </w:rPr>
              <w:delText>33</w:delText>
            </w:r>
          </w:del>
        </w:p>
        <w:p w14:paraId="6EFE9DEE" w14:textId="6A331453" w:rsidR="00F81E46" w:rsidDel="00F71C7C" w:rsidRDefault="00F81E46">
          <w:pPr>
            <w:pStyle w:val="TOC3"/>
            <w:tabs>
              <w:tab w:val="right" w:leader="dot" w:pos="9465"/>
            </w:tabs>
            <w:rPr>
              <w:del w:id="351" w:author="Chantel Trivett" w:date="2021-09-30T14:12:00Z"/>
              <w:rFonts w:eastAsiaTheme="minorEastAsia" w:cstheme="minorBidi"/>
              <w:i w:val="0"/>
              <w:iCs w:val="0"/>
              <w:noProof/>
              <w:sz w:val="22"/>
              <w:szCs w:val="22"/>
              <w:lang w:eastAsia="en-CA"/>
            </w:rPr>
          </w:pPr>
          <w:del w:id="352" w:author="Chantel Trivett" w:date="2021-09-30T14:12:00Z">
            <w:r w:rsidRPr="00F71C7C" w:rsidDel="00F71C7C">
              <w:rPr>
                <w:rPrChange w:id="353" w:author="Chantel Trivett" w:date="2021-09-30T14:12:00Z">
                  <w:rPr>
                    <w:rStyle w:val="Hyperlink"/>
                    <w:rFonts w:eastAsia="Arial"/>
                    <w:i w:val="0"/>
                    <w:iCs w:val="0"/>
                    <w:noProof/>
                  </w:rPr>
                </w:rPrChange>
              </w:rPr>
              <w:delText>sip504-P-CSCF-ServerTimeOut</w:delText>
            </w:r>
            <w:r w:rsidDel="00F71C7C">
              <w:rPr>
                <w:noProof/>
                <w:webHidden/>
              </w:rPr>
              <w:tab/>
            </w:r>
            <w:r w:rsidR="00370669" w:rsidDel="00F71C7C">
              <w:rPr>
                <w:noProof/>
                <w:webHidden/>
              </w:rPr>
              <w:delText>34</w:delText>
            </w:r>
          </w:del>
        </w:p>
        <w:p w14:paraId="38FDA068" w14:textId="00148996" w:rsidR="00F81E46" w:rsidDel="00F71C7C" w:rsidRDefault="00F81E46">
          <w:pPr>
            <w:pStyle w:val="TOC3"/>
            <w:tabs>
              <w:tab w:val="right" w:leader="dot" w:pos="9465"/>
            </w:tabs>
            <w:rPr>
              <w:del w:id="354" w:author="Chantel Trivett" w:date="2021-09-30T14:12:00Z"/>
              <w:rFonts w:eastAsiaTheme="minorEastAsia" w:cstheme="minorBidi"/>
              <w:i w:val="0"/>
              <w:iCs w:val="0"/>
              <w:noProof/>
              <w:sz w:val="22"/>
              <w:szCs w:val="22"/>
              <w:lang w:eastAsia="en-CA"/>
            </w:rPr>
          </w:pPr>
          <w:del w:id="355" w:author="Chantel Trivett" w:date="2021-09-30T14:12:00Z">
            <w:r w:rsidRPr="00F71C7C" w:rsidDel="00F71C7C">
              <w:rPr>
                <w:rPrChange w:id="356" w:author="Chantel Trivett" w:date="2021-09-30T14:12:00Z">
                  <w:rPr>
                    <w:rStyle w:val="Hyperlink"/>
                    <w:i w:val="0"/>
                    <w:iCs w:val="0"/>
                    <w:noProof/>
                  </w:rPr>
                </w:rPrChange>
              </w:rPr>
              <w:delText>Labels/classes available on the VoIP model</w:delText>
            </w:r>
            <w:r w:rsidDel="00F71C7C">
              <w:rPr>
                <w:noProof/>
                <w:webHidden/>
              </w:rPr>
              <w:tab/>
            </w:r>
            <w:r w:rsidR="00370669" w:rsidDel="00F71C7C">
              <w:rPr>
                <w:noProof/>
                <w:webHidden/>
              </w:rPr>
              <w:delText>34</w:delText>
            </w:r>
          </w:del>
        </w:p>
        <w:p w14:paraId="74FF93D0" w14:textId="764A14C4" w:rsidR="00F81E46" w:rsidDel="00F71C7C" w:rsidRDefault="00F81E46">
          <w:pPr>
            <w:pStyle w:val="TOC1"/>
            <w:rPr>
              <w:del w:id="357" w:author="Chantel Trivett" w:date="2021-09-30T14:12:00Z"/>
              <w:rFonts w:eastAsiaTheme="minorEastAsia" w:cstheme="minorBidi"/>
              <w:b w:val="0"/>
              <w:bCs w:val="0"/>
              <w:caps w:val="0"/>
              <w:noProof/>
              <w:sz w:val="22"/>
              <w:szCs w:val="22"/>
              <w:lang w:eastAsia="en-CA"/>
            </w:rPr>
          </w:pPr>
          <w:del w:id="358" w:author="Chantel Trivett" w:date="2021-09-30T14:12:00Z">
            <w:r w:rsidRPr="00F71C7C" w:rsidDel="00F71C7C">
              <w:rPr>
                <w:rPrChange w:id="359" w:author="Chantel Trivett" w:date="2021-09-30T14:12:00Z">
                  <w:rPr>
                    <w:rStyle w:val="Hyperlink"/>
                    <w:b w:val="0"/>
                    <w:bCs w:val="0"/>
                    <w:caps w:val="0"/>
                    <w:noProof/>
                  </w:rPr>
                </w:rPrChange>
              </w:rPr>
              <w:delText>Extractions View</w:delText>
            </w:r>
            <w:r w:rsidDel="00F71C7C">
              <w:rPr>
                <w:noProof/>
                <w:webHidden/>
              </w:rPr>
              <w:tab/>
            </w:r>
            <w:r w:rsidR="00370669" w:rsidDel="00F71C7C">
              <w:rPr>
                <w:noProof/>
                <w:webHidden/>
              </w:rPr>
              <w:delText>38</w:delText>
            </w:r>
          </w:del>
        </w:p>
        <w:p w14:paraId="0BD69132" w14:textId="5BF9EA30" w:rsidR="00F81E46" w:rsidDel="00F71C7C" w:rsidRDefault="00F81E46">
          <w:pPr>
            <w:pStyle w:val="TOC1"/>
            <w:rPr>
              <w:del w:id="360" w:author="Chantel Trivett" w:date="2021-09-30T14:12:00Z"/>
              <w:rFonts w:eastAsiaTheme="minorEastAsia" w:cstheme="minorBidi"/>
              <w:b w:val="0"/>
              <w:bCs w:val="0"/>
              <w:caps w:val="0"/>
              <w:noProof/>
              <w:sz w:val="22"/>
              <w:szCs w:val="22"/>
              <w:lang w:eastAsia="en-CA"/>
            </w:rPr>
          </w:pPr>
          <w:del w:id="361" w:author="Chantel Trivett" w:date="2021-09-30T14:12:00Z">
            <w:r w:rsidRPr="00F71C7C" w:rsidDel="00F71C7C">
              <w:rPr>
                <w:rPrChange w:id="362" w:author="Chantel Trivett" w:date="2021-09-30T14:12:00Z">
                  <w:rPr>
                    <w:rStyle w:val="Hyperlink"/>
                    <w:b w:val="0"/>
                    <w:bCs w:val="0"/>
                    <w:caps w:val="0"/>
                    <w:noProof/>
                  </w:rPr>
                </w:rPrChange>
              </w:rPr>
              <w:delText>Data Types Checklist</w:delText>
            </w:r>
            <w:r w:rsidDel="00F71C7C">
              <w:rPr>
                <w:noProof/>
                <w:webHidden/>
              </w:rPr>
              <w:tab/>
            </w:r>
            <w:r w:rsidR="00370669" w:rsidDel="00F71C7C">
              <w:rPr>
                <w:noProof/>
                <w:webHidden/>
              </w:rPr>
              <w:delText>39</w:delText>
            </w:r>
          </w:del>
        </w:p>
        <w:p w14:paraId="2E183709" w14:textId="418CDDBE" w:rsidR="00B41BE2" w:rsidDel="005D0D03" w:rsidRDefault="0009731F" w:rsidP="00F95937">
          <w:pPr>
            <w:rPr>
              <w:del w:id="363" w:author="Chantel Trivett" w:date="2021-09-30T14:12:00Z"/>
            </w:rPr>
          </w:pPr>
          <w:r>
            <w:rPr>
              <w:rFonts w:asciiTheme="minorHAnsi" w:hAnsiTheme="minorHAnsi" w:cstheme="minorHAnsi"/>
              <w:b/>
              <w:bCs/>
              <w:caps/>
              <w:sz w:val="20"/>
              <w:szCs w:val="20"/>
            </w:rPr>
            <w:fldChar w:fldCharType="end"/>
          </w:r>
        </w:p>
      </w:sdtContent>
    </w:sdt>
    <w:p w14:paraId="6D6E6AE8" w14:textId="77777777" w:rsidR="00EC5F9B" w:rsidRPr="00EC5F9B" w:rsidRDefault="00EC5F9B" w:rsidP="00EC5F9B"/>
    <w:p w14:paraId="26CE17E5" w14:textId="21FEF1EF" w:rsidR="00190DD9" w:rsidRDefault="00190DD9">
      <w:pPr>
        <w:rPr>
          <w:ins w:id="364" w:author="Chantel Trivett" w:date="2021-09-30T14:08:00Z"/>
        </w:rPr>
      </w:pPr>
      <w:r>
        <w:br w:type="page"/>
      </w:r>
    </w:p>
    <w:p w14:paraId="07635449" w14:textId="04E865F3" w:rsidR="00F775D2" w:rsidRDefault="00F775D2">
      <w:pPr>
        <w:pStyle w:val="TableofFigures"/>
        <w:tabs>
          <w:tab w:val="right" w:leader="dot" w:pos="9465"/>
        </w:tabs>
        <w:rPr>
          <w:ins w:id="365" w:author="Chantel Trivett" w:date="2021-09-30T14:09:00Z"/>
          <w:noProof/>
        </w:rPr>
      </w:pPr>
      <w:ins w:id="366" w:author="Chantel Trivett" w:date="2021-09-30T14:09:00Z">
        <w:r>
          <w:rPr>
            <w:rFonts w:eastAsia="Times New Roman"/>
            <w:b/>
            <w:bCs/>
            <w:kern w:val="36"/>
            <w:sz w:val="48"/>
            <w:szCs w:val="48"/>
          </w:rPr>
          <w:fldChar w:fldCharType="begin"/>
        </w:r>
        <w:r>
          <w:rPr>
            <w:rFonts w:eastAsia="Times New Roman"/>
            <w:b/>
            <w:bCs/>
            <w:kern w:val="36"/>
            <w:sz w:val="48"/>
            <w:szCs w:val="48"/>
          </w:rPr>
          <w:instrText xml:space="preserve"> TOC \h \z \c "Figure" </w:instrText>
        </w:r>
      </w:ins>
      <w:r>
        <w:rPr>
          <w:rFonts w:eastAsia="Times New Roman"/>
          <w:b/>
          <w:bCs/>
          <w:kern w:val="36"/>
          <w:sz w:val="48"/>
          <w:szCs w:val="48"/>
        </w:rPr>
        <w:fldChar w:fldCharType="separate"/>
      </w:r>
      <w:ins w:id="367"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"_Toc83903369"</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 AGILITY Prediction Workflow</w:t>
        </w:r>
        <w:r>
          <w:rPr>
            <w:noProof/>
            <w:webHidden/>
          </w:rPr>
          <w:tab/>
        </w:r>
        <w:r>
          <w:rPr>
            <w:noProof/>
            <w:webHidden/>
          </w:rPr>
          <w:fldChar w:fldCharType="begin"/>
        </w:r>
        <w:r>
          <w:rPr>
            <w:noProof/>
            <w:webHidden/>
          </w:rPr>
          <w:instrText xml:space="preserve"> PAGEREF _Toc83903369 \h </w:instrText>
        </w:r>
      </w:ins>
      <w:r>
        <w:rPr>
          <w:noProof/>
          <w:webHidden/>
        </w:rPr>
      </w:r>
      <w:r>
        <w:rPr>
          <w:noProof/>
          <w:webHidden/>
        </w:rPr>
        <w:fldChar w:fldCharType="separate"/>
      </w:r>
      <w:ins w:id="368" w:author="Chantel Trivett" w:date="2021-09-30T14:09:00Z">
        <w:r>
          <w:rPr>
            <w:noProof/>
            <w:webHidden/>
          </w:rPr>
          <w:t>4</w:t>
        </w:r>
        <w:r>
          <w:rPr>
            <w:noProof/>
            <w:webHidden/>
          </w:rPr>
          <w:fldChar w:fldCharType="end"/>
        </w:r>
        <w:r w:rsidRPr="004D1095">
          <w:rPr>
            <w:rStyle w:val="Hyperlink"/>
            <w:noProof/>
          </w:rPr>
          <w:fldChar w:fldCharType="end"/>
        </w:r>
      </w:ins>
    </w:p>
    <w:p w14:paraId="08A52BE5" w14:textId="21762A77" w:rsidR="00F775D2" w:rsidRDefault="00F775D2">
      <w:pPr>
        <w:pStyle w:val="TableofFigures"/>
        <w:tabs>
          <w:tab w:val="right" w:leader="dot" w:pos="9465"/>
        </w:tabs>
        <w:rPr>
          <w:ins w:id="369" w:author="Chantel Trivett" w:date="2021-09-30T14:09:00Z"/>
          <w:noProof/>
        </w:rPr>
      </w:pPr>
      <w:ins w:id="370"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"_Toc83903370"</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2: The AGILITY Landing Page</w:t>
        </w:r>
        <w:r>
          <w:rPr>
            <w:noProof/>
            <w:webHidden/>
          </w:rPr>
          <w:tab/>
        </w:r>
        <w:r>
          <w:rPr>
            <w:noProof/>
            <w:webHidden/>
          </w:rPr>
          <w:fldChar w:fldCharType="begin"/>
        </w:r>
        <w:r>
          <w:rPr>
            <w:noProof/>
            <w:webHidden/>
          </w:rPr>
          <w:instrText xml:space="preserve"> PAGEREF _Toc83903370 \h </w:instrText>
        </w:r>
      </w:ins>
      <w:r>
        <w:rPr>
          <w:noProof/>
          <w:webHidden/>
        </w:rPr>
      </w:r>
      <w:r>
        <w:rPr>
          <w:noProof/>
          <w:webHidden/>
        </w:rPr>
        <w:fldChar w:fldCharType="separate"/>
      </w:r>
      <w:ins w:id="371" w:author="Chantel Trivett" w:date="2021-09-30T14:09:00Z">
        <w:r>
          <w:rPr>
            <w:noProof/>
            <w:webHidden/>
          </w:rPr>
          <w:t>11</w:t>
        </w:r>
        <w:r>
          <w:rPr>
            <w:noProof/>
            <w:webHidden/>
          </w:rPr>
          <w:fldChar w:fldCharType="end"/>
        </w:r>
        <w:r w:rsidRPr="004D1095">
          <w:rPr>
            <w:rStyle w:val="Hyperlink"/>
            <w:noProof/>
          </w:rPr>
          <w:fldChar w:fldCharType="end"/>
        </w:r>
      </w:ins>
    </w:p>
    <w:p w14:paraId="4391AC95" w14:textId="0A081124" w:rsidR="00F775D2" w:rsidRDefault="00F775D2">
      <w:pPr>
        <w:pStyle w:val="TableofFigures"/>
        <w:tabs>
          <w:tab w:val="right" w:leader="dot" w:pos="9465"/>
        </w:tabs>
        <w:rPr>
          <w:ins w:id="372" w:author="Chantel Trivett" w:date="2021-09-30T14:09:00Z"/>
          <w:noProof/>
        </w:rPr>
      </w:pPr>
      <w:ins w:id="373"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"_Toc83903371"</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3: The Passed vs. Failed Report</w:t>
        </w:r>
        <w:r>
          <w:rPr>
            <w:noProof/>
            <w:webHidden/>
          </w:rPr>
          <w:tab/>
        </w:r>
        <w:r>
          <w:rPr>
            <w:noProof/>
            <w:webHidden/>
          </w:rPr>
          <w:fldChar w:fldCharType="begin"/>
        </w:r>
        <w:r>
          <w:rPr>
            <w:noProof/>
            <w:webHidden/>
          </w:rPr>
          <w:instrText xml:space="preserve"> PAGEREF _Toc83903371 \h </w:instrText>
        </w:r>
      </w:ins>
      <w:r>
        <w:rPr>
          <w:noProof/>
          <w:webHidden/>
        </w:rPr>
      </w:r>
      <w:r>
        <w:rPr>
          <w:noProof/>
          <w:webHidden/>
        </w:rPr>
        <w:fldChar w:fldCharType="separate"/>
      </w:r>
      <w:ins w:id="374" w:author="Chantel Trivett" w:date="2021-09-30T14:09:00Z">
        <w:r>
          <w:rPr>
            <w:noProof/>
            <w:webHidden/>
          </w:rPr>
          <w:t>12</w:t>
        </w:r>
        <w:r>
          <w:rPr>
            <w:noProof/>
            <w:webHidden/>
          </w:rPr>
          <w:fldChar w:fldCharType="end"/>
        </w:r>
        <w:r w:rsidRPr="004D1095">
          <w:rPr>
            <w:rStyle w:val="Hyperlink"/>
            <w:noProof/>
          </w:rPr>
          <w:fldChar w:fldCharType="end"/>
        </w:r>
      </w:ins>
    </w:p>
    <w:p w14:paraId="4696B967" w14:textId="174AD3A3" w:rsidR="00F775D2" w:rsidRDefault="00F775D2">
      <w:pPr>
        <w:pStyle w:val="TableofFigures"/>
        <w:tabs>
          <w:tab w:val="right" w:leader="dot" w:pos="9465"/>
        </w:tabs>
        <w:rPr>
          <w:ins w:id="375" w:author="Chantel Trivett" w:date="2021-09-30T14:09:00Z"/>
          <w:noProof/>
        </w:rPr>
      </w:pPr>
      <w:ins w:id="376"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"_Toc83903372"</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4: The Parsing Information Report</w:t>
        </w:r>
        <w:r>
          <w:rPr>
            <w:noProof/>
            <w:webHidden/>
          </w:rPr>
          <w:tab/>
        </w:r>
        <w:r>
          <w:rPr>
            <w:noProof/>
            <w:webHidden/>
          </w:rPr>
          <w:fldChar w:fldCharType="begin"/>
        </w:r>
        <w:r>
          <w:rPr>
            <w:noProof/>
            <w:webHidden/>
          </w:rPr>
          <w:instrText xml:space="preserve"> PAGEREF _Toc83903372 \h </w:instrText>
        </w:r>
      </w:ins>
      <w:r>
        <w:rPr>
          <w:noProof/>
          <w:webHidden/>
        </w:rPr>
      </w:r>
      <w:r>
        <w:rPr>
          <w:noProof/>
          <w:webHidden/>
        </w:rPr>
        <w:fldChar w:fldCharType="separate"/>
      </w:r>
      <w:ins w:id="377" w:author="Chantel Trivett" w:date="2021-09-30T14:09:00Z">
        <w:r>
          <w:rPr>
            <w:noProof/>
            <w:webHidden/>
          </w:rPr>
          <w:t>14</w:t>
        </w:r>
        <w:r>
          <w:rPr>
            <w:noProof/>
            <w:webHidden/>
          </w:rPr>
          <w:fldChar w:fldCharType="end"/>
        </w:r>
        <w:r w:rsidRPr="004D1095">
          <w:rPr>
            <w:rStyle w:val="Hyperlink"/>
            <w:noProof/>
          </w:rPr>
          <w:fldChar w:fldCharType="end"/>
        </w:r>
      </w:ins>
    </w:p>
    <w:p w14:paraId="1F538620" w14:textId="46F97D7E" w:rsidR="00F775D2" w:rsidRDefault="00F775D2">
      <w:pPr>
        <w:pStyle w:val="TableofFigures"/>
        <w:tabs>
          <w:tab w:val="right" w:leader="dot" w:pos="9465"/>
        </w:tabs>
        <w:rPr>
          <w:ins w:id="378" w:author="Chantel Trivett" w:date="2021-09-30T14:09:00Z"/>
          <w:noProof/>
        </w:rPr>
      </w:pPr>
      <w:ins w:id="379"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"_Toc83903373"</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5: The Test Awaiting Review Report</w:t>
        </w:r>
        <w:r>
          <w:rPr>
            <w:noProof/>
            <w:webHidden/>
          </w:rPr>
          <w:tab/>
        </w:r>
        <w:r>
          <w:rPr>
            <w:noProof/>
            <w:webHidden/>
          </w:rPr>
          <w:fldChar w:fldCharType="begin"/>
        </w:r>
        <w:r>
          <w:rPr>
            <w:noProof/>
            <w:webHidden/>
          </w:rPr>
          <w:instrText xml:space="preserve"> PAGEREF _Toc83903373 \h </w:instrText>
        </w:r>
      </w:ins>
      <w:r>
        <w:rPr>
          <w:noProof/>
          <w:webHidden/>
        </w:rPr>
      </w:r>
      <w:r>
        <w:rPr>
          <w:noProof/>
          <w:webHidden/>
        </w:rPr>
        <w:fldChar w:fldCharType="separate"/>
      </w:r>
      <w:ins w:id="380" w:author="Chantel Trivett" w:date="2021-09-30T14:09:00Z">
        <w:r>
          <w:rPr>
            <w:noProof/>
            <w:webHidden/>
          </w:rPr>
          <w:t>15</w:t>
        </w:r>
        <w:r>
          <w:rPr>
            <w:noProof/>
            <w:webHidden/>
          </w:rPr>
          <w:fldChar w:fldCharType="end"/>
        </w:r>
        <w:r w:rsidRPr="004D1095">
          <w:rPr>
            <w:rStyle w:val="Hyperlink"/>
            <w:noProof/>
          </w:rPr>
          <w:fldChar w:fldCharType="end"/>
        </w:r>
      </w:ins>
    </w:p>
    <w:p w14:paraId="624D4E11" w14:textId="2454F430" w:rsidR="00F775D2" w:rsidRDefault="00F775D2">
      <w:pPr>
        <w:pStyle w:val="TableofFigures"/>
        <w:tabs>
          <w:tab w:val="right" w:leader="dot" w:pos="9465"/>
        </w:tabs>
        <w:rPr>
          <w:ins w:id="381" w:author="Chantel Trivett" w:date="2021-09-30T14:09:00Z"/>
          <w:noProof/>
        </w:rPr>
      </w:pPr>
      <w:ins w:id="382"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"_Toc83903374"</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6: The Weekly Top Ten Root Causes Report</w:t>
        </w:r>
        <w:r>
          <w:rPr>
            <w:noProof/>
            <w:webHidden/>
          </w:rPr>
          <w:tab/>
        </w:r>
        <w:r>
          <w:rPr>
            <w:noProof/>
            <w:webHidden/>
          </w:rPr>
          <w:fldChar w:fldCharType="begin"/>
        </w:r>
        <w:r>
          <w:rPr>
            <w:noProof/>
            <w:webHidden/>
          </w:rPr>
          <w:instrText xml:space="preserve"> PAGEREF _Toc83903374 \h </w:instrText>
        </w:r>
      </w:ins>
      <w:r>
        <w:rPr>
          <w:noProof/>
          <w:webHidden/>
        </w:rPr>
      </w:r>
      <w:r>
        <w:rPr>
          <w:noProof/>
          <w:webHidden/>
        </w:rPr>
        <w:fldChar w:fldCharType="separate"/>
      </w:r>
      <w:ins w:id="383" w:author="Chantel Trivett" w:date="2021-09-30T14:09:00Z">
        <w:r>
          <w:rPr>
            <w:noProof/>
            <w:webHidden/>
          </w:rPr>
          <w:t>16</w:t>
        </w:r>
        <w:r>
          <w:rPr>
            <w:noProof/>
            <w:webHidden/>
          </w:rPr>
          <w:fldChar w:fldCharType="end"/>
        </w:r>
        <w:r w:rsidRPr="004D1095">
          <w:rPr>
            <w:rStyle w:val="Hyperlink"/>
            <w:noProof/>
          </w:rPr>
          <w:fldChar w:fldCharType="end"/>
        </w:r>
      </w:ins>
    </w:p>
    <w:p w14:paraId="4AB8D737" w14:textId="4487481A" w:rsidR="00F775D2" w:rsidRDefault="00F775D2">
      <w:pPr>
        <w:pStyle w:val="TableofFigures"/>
        <w:tabs>
          <w:tab w:val="right" w:leader="dot" w:pos="9465"/>
        </w:tabs>
        <w:rPr>
          <w:ins w:id="384" w:author="Chantel Trivett" w:date="2021-09-30T14:09:00Z"/>
          <w:noProof/>
        </w:rPr>
      </w:pPr>
      <w:ins w:id="385"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"_Toc83903375"</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7: The Tests Trend Graph</w:t>
        </w:r>
        <w:r>
          <w:rPr>
            <w:noProof/>
            <w:webHidden/>
          </w:rPr>
          <w:tab/>
        </w:r>
        <w:r>
          <w:rPr>
            <w:noProof/>
            <w:webHidden/>
          </w:rPr>
          <w:fldChar w:fldCharType="begin"/>
        </w:r>
        <w:r>
          <w:rPr>
            <w:noProof/>
            <w:webHidden/>
          </w:rPr>
          <w:instrText xml:space="preserve"> PAGEREF _Toc83903375 \h </w:instrText>
        </w:r>
      </w:ins>
      <w:r>
        <w:rPr>
          <w:noProof/>
          <w:webHidden/>
        </w:rPr>
      </w:r>
      <w:r>
        <w:rPr>
          <w:noProof/>
          <w:webHidden/>
        </w:rPr>
        <w:fldChar w:fldCharType="separate"/>
      </w:r>
      <w:ins w:id="386" w:author="Chantel Trivett" w:date="2021-09-30T14:09:00Z">
        <w:r>
          <w:rPr>
            <w:noProof/>
            <w:webHidden/>
          </w:rPr>
          <w:t>17</w:t>
        </w:r>
        <w:r>
          <w:rPr>
            <w:noProof/>
            <w:webHidden/>
          </w:rPr>
          <w:fldChar w:fldCharType="end"/>
        </w:r>
        <w:r w:rsidRPr="004D1095">
          <w:rPr>
            <w:rStyle w:val="Hyperlink"/>
            <w:noProof/>
          </w:rPr>
          <w:fldChar w:fldCharType="end"/>
        </w:r>
      </w:ins>
    </w:p>
    <w:p w14:paraId="3025282E" w14:textId="2F5646F8" w:rsidR="00F775D2" w:rsidRDefault="00F775D2">
      <w:pPr>
        <w:pStyle w:val="TableofFigures"/>
        <w:tabs>
          <w:tab w:val="right" w:leader="dot" w:pos="9465"/>
        </w:tabs>
        <w:rPr>
          <w:ins w:id="387" w:author="Chantel Trivett" w:date="2021-09-30T14:09:00Z"/>
          <w:noProof/>
        </w:rPr>
      </w:pPr>
      <w:ins w:id="388"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"_Toc83903376"</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8: Archive formatting sample</w:t>
        </w:r>
        <w:r>
          <w:rPr>
            <w:noProof/>
            <w:webHidden/>
          </w:rPr>
          <w:tab/>
        </w:r>
        <w:r>
          <w:rPr>
            <w:noProof/>
            <w:webHidden/>
          </w:rPr>
          <w:fldChar w:fldCharType="begin"/>
        </w:r>
        <w:r>
          <w:rPr>
            <w:noProof/>
            <w:webHidden/>
          </w:rPr>
          <w:instrText xml:space="preserve"> PAGEREF _Toc83903376 \h </w:instrText>
        </w:r>
      </w:ins>
      <w:r>
        <w:rPr>
          <w:noProof/>
          <w:webHidden/>
        </w:rPr>
      </w:r>
      <w:r>
        <w:rPr>
          <w:noProof/>
          <w:webHidden/>
        </w:rPr>
        <w:fldChar w:fldCharType="separate"/>
      </w:r>
      <w:ins w:id="389" w:author="Chantel Trivett" w:date="2021-09-30T14:09:00Z">
        <w:r>
          <w:rPr>
            <w:noProof/>
            <w:webHidden/>
          </w:rPr>
          <w:t>21</w:t>
        </w:r>
        <w:r>
          <w:rPr>
            <w:noProof/>
            <w:webHidden/>
          </w:rPr>
          <w:fldChar w:fldCharType="end"/>
        </w:r>
        <w:r w:rsidRPr="004D1095">
          <w:rPr>
            <w:rStyle w:val="Hyperlink"/>
            <w:noProof/>
          </w:rPr>
          <w:fldChar w:fldCharType="end"/>
        </w:r>
      </w:ins>
    </w:p>
    <w:p w14:paraId="1C834654" w14:textId="6210DD63" w:rsidR="00F775D2" w:rsidRDefault="00F775D2">
      <w:pPr>
        <w:pStyle w:val="TableofFigures"/>
        <w:tabs>
          <w:tab w:val="right" w:leader="dot" w:pos="9465"/>
        </w:tabs>
        <w:rPr>
          <w:ins w:id="390" w:author="Chantel Trivett" w:date="2021-09-30T14:09:00Z"/>
          <w:noProof/>
        </w:rPr>
      </w:pPr>
      <w:ins w:id="391"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"_Toc83903377"</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9: Metadata formatting sample (JSON)</w:t>
        </w:r>
        <w:r>
          <w:rPr>
            <w:noProof/>
            <w:webHidden/>
          </w:rPr>
          <w:tab/>
        </w:r>
        <w:r>
          <w:rPr>
            <w:noProof/>
            <w:webHidden/>
          </w:rPr>
          <w:fldChar w:fldCharType="begin"/>
        </w:r>
        <w:r>
          <w:rPr>
            <w:noProof/>
            <w:webHidden/>
          </w:rPr>
          <w:instrText xml:space="preserve"> PAGEREF _Toc83903377 \h </w:instrText>
        </w:r>
      </w:ins>
      <w:r>
        <w:rPr>
          <w:noProof/>
          <w:webHidden/>
        </w:rPr>
      </w:r>
      <w:r>
        <w:rPr>
          <w:noProof/>
          <w:webHidden/>
        </w:rPr>
        <w:fldChar w:fldCharType="separate"/>
      </w:r>
      <w:ins w:id="392" w:author="Chantel Trivett" w:date="2021-09-30T14:09:00Z">
        <w:r>
          <w:rPr>
            <w:noProof/>
            <w:webHidden/>
          </w:rPr>
          <w:t>22</w:t>
        </w:r>
        <w:r>
          <w:rPr>
            <w:noProof/>
            <w:webHidden/>
          </w:rPr>
          <w:fldChar w:fldCharType="end"/>
        </w:r>
        <w:r w:rsidRPr="004D1095">
          <w:rPr>
            <w:rStyle w:val="Hyperlink"/>
            <w:noProof/>
          </w:rPr>
          <w:fldChar w:fldCharType="end"/>
        </w:r>
      </w:ins>
    </w:p>
    <w:p w14:paraId="732DC148" w14:textId="0E69CFFF" w:rsidR="00F775D2" w:rsidRDefault="00F775D2">
      <w:pPr>
        <w:pStyle w:val="TableofFigures"/>
        <w:tabs>
          <w:tab w:val="right" w:leader="dot" w:pos="9465"/>
        </w:tabs>
        <w:rPr>
          <w:ins w:id="393" w:author="Chantel Trivett" w:date="2021-09-30T14:09:00Z"/>
          <w:noProof/>
        </w:rPr>
      </w:pPr>
      <w:ins w:id="394"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"_Toc83903378"</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10: Archive Formatting Sample - Encrypted Data</w:t>
        </w:r>
        <w:r>
          <w:rPr>
            <w:noProof/>
            <w:webHidden/>
          </w:rPr>
          <w:tab/>
        </w:r>
        <w:r>
          <w:rPr>
            <w:noProof/>
            <w:webHidden/>
          </w:rPr>
          <w:fldChar w:fldCharType="begin"/>
        </w:r>
        <w:r>
          <w:rPr>
            <w:noProof/>
            <w:webHidden/>
          </w:rPr>
          <w:instrText xml:space="preserve"> PAGEREF _Toc83903378 \h </w:instrText>
        </w:r>
      </w:ins>
      <w:r>
        <w:rPr>
          <w:noProof/>
          <w:webHidden/>
        </w:rPr>
      </w:r>
      <w:r>
        <w:rPr>
          <w:noProof/>
          <w:webHidden/>
        </w:rPr>
        <w:fldChar w:fldCharType="separate"/>
      </w:r>
      <w:ins w:id="395" w:author="Chantel Trivett" w:date="2021-09-30T14:09:00Z">
        <w:r>
          <w:rPr>
            <w:noProof/>
            <w:webHidden/>
          </w:rPr>
          <w:t>23</w:t>
        </w:r>
        <w:r>
          <w:rPr>
            <w:noProof/>
            <w:webHidden/>
          </w:rPr>
          <w:fldChar w:fldCharType="end"/>
        </w:r>
        <w:r w:rsidRPr="004D1095">
          <w:rPr>
            <w:rStyle w:val="Hyperlink"/>
            <w:noProof/>
          </w:rPr>
          <w:fldChar w:fldCharType="end"/>
        </w:r>
      </w:ins>
    </w:p>
    <w:p w14:paraId="3D5CCCE9" w14:textId="1EA5086E" w:rsidR="00F775D2" w:rsidRDefault="00F775D2">
      <w:pPr>
        <w:pStyle w:val="TableofFigures"/>
        <w:tabs>
          <w:tab w:val="right" w:leader="dot" w:pos="9465"/>
        </w:tabs>
        <w:rPr>
          <w:ins w:id="396" w:author="Chantel Trivett" w:date="2021-09-30T14:09:00Z"/>
          <w:noProof/>
        </w:rPr>
      </w:pPr>
      <w:ins w:id="397"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"_Toc83903379"</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11: Metadata formatting for encrypted metadata submission (JSON)</w:t>
        </w:r>
        <w:r>
          <w:rPr>
            <w:noProof/>
            <w:webHidden/>
          </w:rPr>
          <w:tab/>
        </w:r>
        <w:r>
          <w:rPr>
            <w:noProof/>
            <w:webHidden/>
          </w:rPr>
          <w:fldChar w:fldCharType="begin"/>
        </w:r>
        <w:r>
          <w:rPr>
            <w:noProof/>
            <w:webHidden/>
          </w:rPr>
          <w:instrText xml:space="preserve"> PAGEREF _Toc83903379 \h </w:instrText>
        </w:r>
      </w:ins>
      <w:r>
        <w:rPr>
          <w:noProof/>
          <w:webHidden/>
        </w:rPr>
      </w:r>
      <w:r>
        <w:rPr>
          <w:noProof/>
          <w:webHidden/>
        </w:rPr>
        <w:fldChar w:fldCharType="separate"/>
      </w:r>
      <w:ins w:id="398" w:author="Chantel Trivett" w:date="2021-09-30T14:09:00Z">
        <w:r>
          <w:rPr>
            <w:noProof/>
            <w:webHidden/>
          </w:rPr>
          <w:t>24</w:t>
        </w:r>
        <w:r>
          <w:rPr>
            <w:noProof/>
            <w:webHidden/>
          </w:rPr>
          <w:fldChar w:fldCharType="end"/>
        </w:r>
        <w:r w:rsidRPr="004D1095">
          <w:rPr>
            <w:rStyle w:val="Hyperlink"/>
            <w:noProof/>
          </w:rPr>
          <w:fldChar w:fldCharType="end"/>
        </w:r>
      </w:ins>
    </w:p>
    <w:p w14:paraId="2C2DD3E6" w14:textId="13B724A6" w:rsidR="00F775D2" w:rsidRDefault="00F775D2">
      <w:pPr>
        <w:pStyle w:val="TableofFigures"/>
        <w:tabs>
          <w:tab w:val="right" w:leader="dot" w:pos="9465"/>
        </w:tabs>
        <w:rPr>
          <w:ins w:id="399" w:author="Chantel Trivett" w:date="2021-09-30T14:09:00Z"/>
          <w:noProof/>
        </w:rPr>
      </w:pPr>
      <w:ins w:id="400"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"_Toc83903380"</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12: Expected File Types Example (ZIP) – GCS Buckets</w:t>
        </w:r>
        <w:r>
          <w:rPr>
            <w:noProof/>
            <w:webHidden/>
          </w:rPr>
          <w:tab/>
        </w:r>
        <w:r>
          <w:rPr>
            <w:noProof/>
            <w:webHidden/>
          </w:rPr>
          <w:fldChar w:fldCharType="begin"/>
        </w:r>
        <w:r>
          <w:rPr>
            <w:noProof/>
            <w:webHidden/>
          </w:rPr>
          <w:instrText xml:space="preserve"> PAGEREF _Toc83903380 \h </w:instrText>
        </w:r>
      </w:ins>
      <w:r>
        <w:rPr>
          <w:noProof/>
          <w:webHidden/>
        </w:rPr>
      </w:r>
      <w:r>
        <w:rPr>
          <w:noProof/>
          <w:webHidden/>
        </w:rPr>
        <w:fldChar w:fldCharType="separate"/>
      </w:r>
      <w:ins w:id="401" w:author="Chantel Trivett" w:date="2021-09-30T14:09:00Z">
        <w:r>
          <w:rPr>
            <w:noProof/>
            <w:webHidden/>
          </w:rPr>
          <w:t>26</w:t>
        </w:r>
        <w:r>
          <w:rPr>
            <w:noProof/>
            <w:webHidden/>
          </w:rPr>
          <w:fldChar w:fldCharType="end"/>
        </w:r>
        <w:r w:rsidRPr="004D1095">
          <w:rPr>
            <w:rStyle w:val="Hyperlink"/>
            <w:noProof/>
          </w:rPr>
          <w:fldChar w:fldCharType="end"/>
        </w:r>
      </w:ins>
    </w:p>
    <w:p w14:paraId="7526DC71" w14:textId="70D5C627" w:rsidR="00F775D2" w:rsidRDefault="00F775D2">
      <w:pPr>
        <w:pStyle w:val="TableofFigures"/>
        <w:tabs>
          <w:tab w:val="right" w:leader="dot" w:pos="9465"/>
        </w:tabs>
        <w:rPr>
          <w:ins w:id="402" w:author="Chantel Trivett" w:date="2021-09-30T14:09:00Z"/>
          <w:noProof/>
        </w:rPr>
      </w:pPr>
      <w:ins w:id="403"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"_Toc83903381"</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13: Expected Archive Folder Structure – GCS Buckets</w:t>
        </w:r>
        <w:r>
          <w:rPr>
            <w:noProof/>
            <w:webHidden/>
          </w:rPr>
          <w:tab/>
        </w:r>
        <w:r>
          <w:rPr>
            <w:noProof/>
            <w:webHidden/>
          </w:rPr>
          <w:fldChar w:fldCharType="begin"/>
        </w:r>
        <w:r>
          <w:rPr>
            <w:noProof/>
            <w:webHidden/>
          </w:rPr>
          <w:instrText xml:space="preserve"> PAGEREF _Toc83903381 \h </w:instrText>
        </w:r>
      </w:ins>
      <w:r>
        <w:rPr>
          <w:noProof/>
          <w:webHidden/>
        </w:rPr>
      </w:r>
      <w:r>
        <w:rPr>
          <w:noProof/>
          <w:webHidden/>
        </w:rPr>
        <w:fldChar w:fldCharType="separate"/>
      </w:r>
      <w:ins w:id="404" w:author="Chantel Trivett" w:date="2021-09-30T14:09:00Z">
        <w:r>
          <w:rPr>
            <w:noProof/>
            <w:webHidden/>
          </w:rPr>
          <w:t>26</w:t>
        </w:r>
        <w:r>
          <w:rPr>
            <w:noProof/>
            <w:webHidden/>
          </w:rPr>
          <w:fldChar w:fldCharType="end"/>
        </w:r>
        <w:r w:rsidRPr="004D1095">
          <w:rPr>
            <w:rStyle w:val="Hyperlink"/>
            <w:noProof/>
          </w:rPr>
          <w:fldChar w:fldCharType="end"/>
        </w:r>
      </w:ins>
    </w:p>
    <w:p w14:paraId="6EE3DC99" w14:textId="52376CAD" w:rsidR="00F775D2" w:rsidRDefault="00F775D2">
      <w:pPr>
        <w:pStyle w:val="TableofFigures"/>
        <w:tabs>
          <w:tab w:val="right" w:leader="dot" w:pos="9465"/>
        </w:tabs>
        <w:rPr>
          <w:ins w:id="405" w:author="Chantel Trivett" w:date="2021-09-30T14:09:00Z"/>
          <w:noProof/>
        </w:rPr>
      </w:pPr>
      <w:ins w:id="406"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"_Toc83903382"</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14: Expected File Types Example (ZIP) – SFTP/SCP Server</w:t>
        </w:r>
        <w:r>
          <w:rPr>
            <w:noProof/>
            <w:webHidden/>
          </w:rPr>
          <w:tab/>
        </w:r>
        <w:r>
          <w:rPr>
            <w:noProof/>
            <w:webHidden/>
          </w:rPr>
          <w:fldChar w:fldCharType="begin"/>
        </w:r>
        <w:r>
          <w:rPr>
            <w:noProof/>
            <w:webHidden/>
          </w:rPr>
          <w:instrText xml:space="preserve"> PAGEREF _Toc83903382 \h </w:instrText>
        </w:r>
      </w:ins>
      <w:r>
        <w:rPr>
          <w:noProof/>
          <w:webHidden/>
        </w:rPr>
      </w:r>
      <w:r>
        <w:rPr>
          <w:noProof/>
          <w:webHidden/>
        </w:rPr>
        <w:fldChar w:fldCharType="separate"/>
      </w:r>
      <w:ins w:id="407" w:author="Chantel Trivett" w:date="2021-09-30T14:09:00Z">
        <w:r>
          <w:rPr>
            <w:noProof/>
            <w:webHidden/>
          </w:rPr>
          <w:t>27</w:t>
        </w:r>
        <w:r>
          <w:rPr>
            <w:noProof/>
            <w:webHidden/>
          </w:rPr>
          <w:fldChar w:fldCharType="end"/>
        </w:r>
        <w:r w:rsidRPr="004D1095">
          <w:rPr>
            <w:rStyle w:val="Hyperlink"/>
            <w:noProof/>
          </w:rPr>
          <w:fldChar w:fldCharType="end"/>
        </w:r>
      </w:ins>
    </w:p>
    <w:p w14:paraId="3692DC08" w14:textId="29AA79C2" w:rsidR="00F775D2" w:rsidRDefault="00F775D2">
      <w:pPr>
        <w:pStyle w:val="TableofFigures"/>
        <w:tabs>
          <w:tab w:val="right" w:leader="dot" w:pos="9465"/>
        </w:tabs>
        <w:rPr>
          <w:ins w:id="408" w:author="Chantel Trivett" w:date="2021-09-30T14:09:00Z"/>
          <w:noProof/>
        </w:rPr>
      </w:pPr>
      <w:ins w:id="409"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"_Toc83903383"</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15: The Notifications Icon</w:t>
        </w:r>
        <w:r>
          <w:rPr>
            <w:noProof/>
            <w:webHidden/>
          </w:rPr>
          <w:tab/>
        </w:r>
        <w:r>
          <w:rPr>
            <w:noProof/>
            <w:webHidden/>
          </w:rPr>
          <w:fldChar w:fldCharType="begin"/>
        </w:r>
        <w:r>
          <w:rPr>
            <w:noProof/>
            <w:webHidden/>
          </w:rPr>
          <w:instrText xml:space="preserve"> PAGEREF _Toc83903383 \h </w:instrText>
        </w:r>
      </w:ins>
      <w:r>
        <w:rPr>
          <w:noProof/>
          <w:webHidden/>
        </w:rPr>
      </w:r>
      <w:r>
        <w:rPr>
          <w:noProof/>
          <w:webHidden/>
        </w:rPr>
        <w:fldChar w:fldCharType="separate"/>
      </w:r>
      <w:ins w:id="410" w:author="Chantel Trivett" w:date="2021-09-30T14:09:00Z">
        <w:r>
          <w:rPr>
            <w:noProof/>
            <w:webHidden/>
          </w:rPr>
          <w:t>40</w:t>
        </w:r>
        <w:r>
          <w:rPr>
            <w:noProof/>
            <w:webHidden/>
          </w:rPr>
          <w:fldChar w:fldCharType="end"/>
        </w:r>
        <w:r w:rsidRPr="004D1095">
          <w:rPr>
            <w:rStyle w:val="Hyperlink"/>
            <w:noProof/>
          </w:rPr>
          <w:fldChar w:fldCharType="end"/>
        </w:r>
      </w:ins>
    </w:p>
    <w:p w14:paraId="3B1001E3" w14:textId="7D3F4DFD" w:rsidR="00F775D2" w:rsidRDefault="00F775D2">
      <w:pPr>
        <w:pStyle w:val="TableofFigures"/>
        <w:tabs>
          <w:tab w:val="right" w:leader="dot" w:pos="9465"/>
        </w:tabs>
        <w:rPr>
          <w:ins w:id="411" w:author="Chantel Trivett" w:date="2021-09-30T14:09:00Z"/>
          <w:noProof/>
        </w:rPr>
      </w:pPr>
      <w:ins w:id="412" w:author="Chantel Trivett" w:date="2021-09-30T14:09:00Z">
        <w:r w:rsidRPr="004D1095">
          <w:rPr>
            <w:rStyle w:val="Hyperlink"/>
            <w:noProof/>
          </w:rPr>
          <w:fldChar w:fldCharType="begin"/>
        </w:r>
        <w:r w:rsidRPr="004D1095">
          <w:rPr>
            <w:rStyle w:val="Hyperlink"/>
            <w:noProof/>
          </w:rPr>
          <w:instrText xml:space="preserve"> </w:instrText>
        </w:r>
        <w:r>
          <w:rPr>
            <w:noProof/>
          </w:rPr>
          <w:instrText>HYPERLINK \l "_Toc83903384"</w:instrText>
        </w:r>
        <w:r w:rsidRPr="004D1095">
          <w:rPr>
            <w:rStyle w:val="Hyperlink"/>
            <w:noProof/>
          </w:rPr>
          <w:instrText xml:space="preserve"> </w:instrText>
        </w:r>
        <w:r w:rsidRPr="004D1095">
          <w:rPr>
            <w:rStyle w:val="Hyperlink"/>
            <w:noProof/>
          </w:rPr>
          <w:fldChar w:fldCharType="separate"/>
        </w:r>
        <w:r w:rsidRPr="004D1095">
          <w:rPr>
            <w:rStyle w:val="Hyperlink"/>
            <w:b/>
            <w:bCs/>
            <w:noProof/>
          </w:rPr>
          <w:t>Figure 16: The Results Page</w:t>
        </w:r>
        <w:r>
          <w:rPr>
            <w:noProof/>
            <w:webHidden/>
          </w:rPr>
          <w:tab/>
        </w:r>
        <w:r>
          <w:rPr>
            <w:noProof/>
            <w:webHidden/>
          </w:rPr>
          <w:fldChar w:fldCharType="begin"/>
        </w:r>
        <w:r>
          <w:rPr>
            <w:noProof/>
            <w:webHidden/>
          </w:rPr>
          <w:instrText xml:space="preserve"> PAGEREF _Toc83903384 \h </w:instrText>
        </w:r>
      </w:ins>
      <w:r>
        <w:rPr>
          <w:noProof/>
          <w:webHidden/>
        </w:rPr>
      </w:r>
      <w:r>
        <w:rPr>
          <w:noProof/>
          <w:webHidden/>
        </w:rPr>
        <w:fldChar w:fldCharType="separate"/>
      </w:r>
      <w:ins w:id="413" w:author="Chantel Trivett" w:date="2021-09-30T14:09:00Z">
        <w:r>
          <w:rPr>
            <w:noProof/>
            <w:webHidden/>
          </w:rPr>
          <w:t>43</w:t>
        </w:r>
        <w:r>
          <w:rPr>
            <w:noProof/>
            <w:webHidden/>
          </w:rPr>
          <w:fldChar w:fldCharType="end"/>
        </w:r>
        <w:r w:rsidRPr="004D1095">
          <w:rPr>
            <w:rStyle w:val="Hyperlink"/>
            <w:noProof/>
          </w:rPr>
          <w:fldChar w:fldCharType="end"/>
        </w:r>
      </w:ins>
    </w:p>
    <w:p w14:paraId="4C942DB3" w14:textId="2EF8E326" w:rsidR="001A31A4" w:rsidRDefault="00F775D2">
      <w:pPr>
        <w:rPr>
          <w:ins w:id="414" w:author="Chantel Trivett" w:date="2021-09-30T14:09:00Z"/>
          <w:rFonts w:eastAsia="Times New Roman"/>
          <w:b/>
          <w:bCs/>
          <w:kern w:val="36"/>
          <w:sz w:val="48"/>
          <w:szCs w:val="48"/>
        </w:rPr>
      </w:pPr>
      <w:ins w:id="415" w:author="Chantel Trivett" w:date="2021-09-30T14:09:00Z">
        <w:r>
          <w:rPr>
            <w:rFonts w:eastAsia="Times New Roman"/>
            <w:b/>
            <w:bCs/>
            <w:kern w:val="36"/>
            <w:sz w:val="48"/>
            <w:szCs w:val="48"/>
          </w:rPr>
          <w:fldChar w:fldCharType="end"/>
        </w:r>
      </w:ins>
    </w:p>
    <w:p w14:paraId="1D2EFFA6" w14:textId="77777777" w:rsidR="001A31A4" w:rsidRDefault="001A31A4">
      <w:pPr>
        <w:rPr>
          <w:ins w:id="416" w:author="Chantel Trivett" w:date="2021-09-30T14:09:00Z"/>
          <w:rFonts w:eastAsia="Times New Roman"/>
          <w:b/>
          <w:bCs/>
          <w:kern w:val="36"/>
          <w:sz w:val="48"/>
          <w:szCs w:val="48"/>
        </w:rPr>
      </w:pPr>
      <w:ins w:id="417" w:author="Chantel Trivett" w:date="2021-09-30T14:09:00Z">
        <w:r>
          <w:rPr>
            <w:rFonts w:eastAsia="Times New Roman"/>
            <w:b/>
            <w:bCs/>
            <w:kern w:val="36"/>
            <w:sz w:val="48"/>
            <w:szCs w:val="48"/>
          </w:rPr>
          <w:br w:type="page"/>
        </w:r>
      </w:ins>
    </w:p>
    <w:p w14:paraId="77811B15" w14:textId="77777777" w:rsidR="006F37D5" w:rsidRDefault="006F37D5">
      <w:pPr>
        <w:rPr>
          <w:rFonts w:eastAsia="Times New Roman"/>
          <w:b/>
          <w:bCs/>
          <w:kern w:val="36"/>
          <w:sz w:val="48"/>
          <w:szCs w:val="48"/>
        </w:rPr>
      </w:pPr>
    </w:p>
    <w:p w14:paraId="4634AAC5" w14:textId="0A9C3C9D" w:rsidR="003E152F" w:rsidRPr="00273E9C" w:rsidRDefault="003E152F" w:rsidP="000802FA">
      <w:pPr>
        <w:pStyle w:val="AgilityHeading"/>
        <w:divId w:val="2088334391"/>
      </w:pPr>
      <w:bookmarkStart w:id="418" w:name="_Toc83903580"/>
      <w:commentRangeStart w:id="419"/>
      <w:r w:rsidRPr="0087013E">
        <w:t>Introduction</w:t>
      </w:r>
      <w:bookmarkEnd w:id="418"/>
    </w:p>
    <w:p w14:paraId="6D88297F" w14:textId="7F58F8FF" w:rsidR="003E152F" w:rsidRPr="00196F34" w:rsidRDefault="00CC5A21" w:rsidP="00B32BD0">
      <w:pPr>
        <w:spacing w:before="240"/>
        <w:divId w:val="2088334391"/>
      </w:pPr>
      <w:r w:rsidRPr="00D81595">
        <w:rPr>
          <w:bCs/>
          <w:rPrChange w:id="420" w:author="Chantel Trivett" w:date="2021-09-27T18:34:00Z">
            <w:rPr>
              <w:b/>
            </w:rPr>
          </w:rPrChange>
        </w:rPr>
        <w:t>AGILITY</w:t>
      </w:r>
      <w:r w:rsidR="003E152F" w:rsidRPr="004D5387">
        <w:rPr>
          <w:bCs/>
        </w:rPr>
        <w:t xml:space="preserve"> </w:t>
      </w:r>
      <w:r w:rsidR="003E152F" w:rsidRPr="0087013E">
        <w:t xml:space="preserve">delivers </w:t>
      </w:r>
      <w:ins w:id="421" w:author="Chantel Trivett" w:date="2021-09-27T15:10:00Z">
        <w:r w:rsidR="002F2751" w:rsidRPr="0087013E">
          <w:t>Automated Root Cause Analysis (</w:t>
        </w:r>
        <w:r w:rsidR="002F2751" w:rsidRPr="0087013E">
          <w:rPr>
            <w:rStyle w:val="Strong"/>
            <w:b w:val="0"/>
            <w:bCs w:val="0"/>
          </w:rPr>
          <w:t>ARCA</w:t>
        </w:r>
        <w:r w:rsidR="002F2751" w:rsidRPr="0087013E">
          <w:t>)</w:t>
        </w:r>
      </w:ins>
      <w:ins w:id="422" w:author="Chantel Trivett" w:date="2021-09-27T15:11:00Z">
        <w:r w:rsidR="003875A0">
          <w:t>.</w:t>
        </w:r>
      </w:ins>
      <w:ins w:id="423" w:author="Chantel Trivett" w:date="2021-09-27T15:10:00Z">
        <w:r w:rsidR="002F2751">
          <w:t xml:space="preserve"> </w:t>
        </w:r>
      </w:ins>
      <w:del w:id="424" w:author="Chantel Trivett" w:date="2021-09-27T15:11:00Z">
        <w:r w:rsidR="003E152F" w:rsidRPr="0087013E" w:rsidDel="003875A0">
          <w:delText xml:space="preserve">automated </w:delText>
        </w:r>
        <w:r w:rsidR="003E5491" w:rsidDel="003875A0">
          <w:delText>p</w:delText>
        </w:r>
        <w:r w:rsidR="003E152F" w:rsidRPr="0087013E" w:rsidDel="003875A0">
          <w:delText xml:space="preserve">acket </w:delText>
        </w:r>
        <w:r w:rsidR="003E5491" w:rsidDel="003875A0">
          <w:delText>c</w:delText>
        </w:r>
        <w:r w:rsidR="003E152F" w:rsidRPr="0087013E" w:rsidDel="003875A0">
          <w:delText>apture analysis</w:delText>
        </w:r>
      </w:del>
      <w:ins w:id="425" w:author="Chantel Trivett" w:date="2021-09-27T15:10:00Z">
        <w:r w:rsidR="005B3BF4">
          <w:t>AR</w:t>
        </w:r>
      </w:ins>
      <w:ins w:id="426" w:author="Chantel Trivett" w:date="2021-09-27T15:11:00Z">
        <w:r w:rsidR="005B3BF4">
          <w:t xml:space="preserve">CA </w:t>
        </w:r>
        <w:r w:rsidR="0035150A">
          <w:t xml:space="preserve">includes </w:t>
        </w:r>
        <w:r w:rsidR="003875A0" w:rsidRPr="0087013E">
          <w:t xml:space="preserve">automated </w:t>
        </w:r>
        <w:r w:rsidR="003875A0">
          <w:t>p</w:t>
        </w:r>
        <w:r w:rsidR="003875A0" w:rsidRPr="0087013E">
          <w:t xml:space="preserve">acket </w:t>
        </w:r>
        <w:r w:rsidR="003875A0">
          <w:t>c</w:t>
        </w:r>
        <w:r w:rsidR="003875A0" w:rsidRPr="0087013E">
          <w:t>apture analysis</w:t>
        </w:r>
      </w:ins>
      <w:ins w:id="427" w:author="Chantel Trivett" w:date="2021-09-27T15:12:00Z">
        <w:r w:rsidR="0035150A">
          <w:t xml:space="preserve">, </w:t>
        </w:r>
      </w:ins>
      <w:del w:id="428" w:author="Chantel Trivett" w:date="2021-09-27T15:10:00Z">
        <w:r w:rsidR="003E152F" w:rsidRPr="0087013E" w:rsidDel="005B3BF4">
          <w:delText>,</w:delText>
        </w:r>
      </w:del>
      <w:del w:id="429" w:author="Chantel Trivett" w:date="2021-09-27T15:12:00Z">
        <w:r w:rsidR="003E152F" w:rsidRPr="0087013E" w:rsidDel="0035150A">
          <w:delText xml:space="preserve"> </w:delText>
        </w:r>
      </w:del>
      <w:r w:rsidR="003E152F" w:rsidRPr="0087013E">
        <w:t>root cause analysis</w:t>
      </w:r>
      <w:ins w:id="430" w:author="Chantel Trivett" w:date="2021-09-27T15:08:00Z">
        <w:r w:rsidR="005C2222">
          <w:t>,</w:t>
        </w:r>
      </w:ins>
      <w:r w:rsidR="003E152F" w:rsidRPr="0087013E">
        <w:t xml:space="preserve"> and validation</w:t>
      </w:r>
      <w:del w:id="431" w:author="Chantel Trivett" w:date="2021-09-27T15:10:00Z">
        <w:r w:rsidR="003E152F" w:rsidRPr="0087013E" w:rsidDel="005B3BF4">
          <w:delText>, in summary ca</w:delText>
        </w:r>
        <w:r w:rsidR="003E152F" w:rsidRPr="0087013E" w:rsidDel="002F2751">
          <w:delText xml:space="preserve">lled Automated Root Cause Analysis </w:delText>
        </w:r>
      </w:del>
      <w:del w:id="432" w:author="Chantel Trivett" w:date="2021-09-16T13:50:00Z">
        <w:r w:rsidR="003E152F" w:rsidRPr="0087013E" w:rsidDel="00F4508C">
          <w:delText>(“</w:delText>
        </w:r>
      </w:del>
      <w:del w:id="433" w:author="Chantel Trivett" w:date="2021-09-27T15:10:00Z">
        <w:r w:rsidR="003E152F" w:rsidRPr="0087013E" w:rsidDel="002F2751">
          <w:rPr>
            <w:rStyle w:val="Strong"/>
            <w:b w:val="0"/>
            <w:bCs w:val="0"/>
          </w:rPr>
          <w:delText>ARCA</w:delText>
        </w:r>
      </w:del>
      <w:del w:id="434" w:author="Chantel Trivett" w:date="2021-09-16T13:50:00Z">
        <w:r w:rsidR="003E152F" w:rsidRPr="0087013E" w:rsidDel="00F4508C">
          <w:delText xml:space="preserve">”). </w:delText>
        </w:r>
      </w:del>
      <w:ins w:id="435" w:author="Chantel Trivett" w:date="2021-09-16T13:50:00Z">
        <w:r w:rsidR="00F4508C" w:rsidRPr="0087013E">
          <w:t xml:space="preserve">. </w:t>
        </w:r>
      </w:ins>
      <w:ins w:id="436" w:author="Chantel Trivett" w:date="2021-09-28T15:08:00Z">
        <w:r w:rsidR="00200AFB">
          <w:rPr>
            <w:bCs/>
          </w:rPr>
          <w:t xml:space="preserve">The </w:t>
        </w:r>
      </w:ins>
      <w:ins w:id="437" w:author="Chantel Trivett" w:date="2021-09-30T14:15:00Z">
        <w:r w:rsidR="008C7814">
          <w:rPr>
            <w:bCs/>
          </w:rPr>
          <w:t>software includ</w:t>
        </w:r>
      </w:ins>
      <w:del w:id="438" w:author="Chantel Trivett" w:date="2021-09-28T15:08:00Z">
        <w:r w:rsidRPr="00D81595" w:rsidDel="00200AFB">
          <w:rPr>
            <w:bCs/>
            <w:rPrChange w:id="439" w:author="Chantel Trivett" w:date="2021-09-27T18:34:00Z">
              <w:rPr>
                <w:b/>
              </w:rPr>
            </w:rPrChange>
          </w:rPr>
          <w:delText>AGILITY</w:delText>
        </w:r>
      </w:del>
      <w:del w:id="440" w:author="Chantel Trivett" w:date="2021-09-30T14:15:00Z">
        <w:r w:rsidR="003E152F" w:rsidRPr="0087013E" w:rsidDel="008C7814">
          <w:delText xml:space="preserve"> </w:delText>
        </w:r>
      </w:del>
      <w:ins w:id="441" w:author="Chantel Trivett" w:date="2021-09-30T14:14:00Z">
        <w:r w:rsidR="008C7814">
          <w:t>e</w:t>
        </w:r>
      </w:ins>
      <w:del w:id="442" w:author="Chantel Trivett" w:date="2021-09-30T14:14:00Z">
        <w:r w:rsidR="003E152F" w:rsidRPr="0087013E" w:rsidDel="008C7814">
          <w:delText>contain</w:delText>
        </w:r>
      </w:del>
      <w:r w:rsidR="003E152F" w:rsidRPr="0087013E">
        <w:t xml:space="preserve">s a </w:t>
      </w:r>
      <w:ins w:id="443" w:author="Chantel Trivett" w:date="2021-09-27T15:15:00Z">
        <w:r w:rsidR="00DB609D">
          <w:t>Graphical User Interface (</w:t>
        </w:r>
      </w:ins>
      <w:r w:rsidR="003E152F" w:rsidRPr="0087013E">
        <w:t>GUI</w:t>
      </w:r>
      <w:ins w:id="444" w:author="Chantel Trivett" w:date="2021-09-27T15:15:00Z">
        <w:r w:rsidR="00DB609D">
          <w:t>)</w:t>
        </w:r>
      </w:ins>
      <w:r w:rsidR="003E152F" w:rsidRPr="0087013E">
        <w:t xml:space="preserve"> </w:t>
      </w:r>
      <w:ins w:id="445" w:author="Chantel Trivett" w:date="2021-09-27T15:16:00Z">
        <w:r w:rsidR="00567DAD">
          <w:t xml:space="preserve">for user </w:t>
        </w:r>
        <w:r w:rsidR="006E4937">
          <w:t xml:space="preserve">interaction </w:t>
        </w:r>
      </w:ins>
      <w:r w:rsidR="003E152F" w:rsidRPr="0087013E">
        <w:t xml:space="preserve">and </w:t>
      </w:r>
      <w:ins w:id="446" w:author="Chantel Trivett" w:date="2021-09-27T15:15:00Z">
        <w:r w:rsidR="002A2BC1">
          <w:t xml:space="preserve">an </w:t>
        </w:r>
      </w:ins>
      <w:r w:rsidR="003E152F" w:rsidRPr="0087013E">
        <w:t xml:space="preserve">API </w:t>
      </w:r>
      <w:ins w:id="447" w:author="Chantel Trivett" w:date="2021-09-30T14:15:00Z">
        <w:r w:rsidR="00954539">
          <w:t>(Ap</w:t>
        </w:r>
      </w:ins>
      <w:ins w:id="448" w:author="Chantel Trivett" w:date="2021-09-30T14:16:00Z">
        <w:r w:rsidR="00954539">
          <w:t>p</w:t>
        </w:r>
      </w:ins>
      <w:ins w:id="449" w:author="Chantel Trivett" w:date="2021-09-30T14:15:00Z">
        <w:r w:rsidR="00954539">
          <w:t xml:space="preserve">lication Programming Interface) </w:t>
        </w:r>
      </w:ins>
      <w:ins w:id="450" w:author="Chantel Trivett" w:date="2021-09-27T15:24:00Z">
        <w:r w:rsidR="00F06F1B">
          <w:t xml:space="preserve">for </w:t>
        </w:r>
        <w:r w:rsidR="00710B5D">
          <w:t>in</w:t>
        </w:r>
      </w:ins>
      <w:ins w:id="451" w:author="Chantel Trivett" w:date="2021-09-27T15:25:00Z">
        <w:r w:rsidR="00710B5D">
          <w:t>tegrations with</w:t>
        </w:r>
      </w:ins>
      <w:del w:id="452" w:author="Chantel Trivett" w:date="2021-09-27T15:17:00Z">
        <w:r w:rsidR="003E152F" w:rsidRPr="0087013E" w:rsidDel="005F01CA">
          <w:delText xml:space="preserve">to </w:delText>
        </w:r>
      </w:del>
      <w:del w:id="453" w:author="Chantel Trivett" w:date="2021-09-27T15:20:00Z">
        <w:r w:rsidR="003E152F" w:rsidRPr="0087013E" w:rsidDel="00C85BF4">
          <w:delText>i</w:delText>
        </w:r>
      </w:del>
      <w:del w:id="454" w:author="Chantel Trivett" w:date="2021-09-27T15:17:00Z">
        <w:r w:rsidR="003E152F" w:rsidRPr="0087013E" w:rsidDel="003D1180">
          <w:delText xml:space="preserve">nterface with </w:delText>
        </w:r>
        <w:r w:rsidR="003E5491" w:rsidDel="003D1180">
          <w:delText>u</w:delText>
        </w:r>
        <w:r w:rsidR="003E152F" w:rsidRPr="0087013E" w:rsidDel="003D1180">
          <w:delText xml:space="preserve">sers and to integrate </w:delText>
        </w:r>
      </w:del>
      <w:del w:id="455" w:author="Chantel Trivett" w:date="2021-09-27T15:20:00Z">
        <w:r w:rsidR="003E152F" w:rsidRPr="0087013E" w:rsidDel="00C85BF4">
          <w:delText>with</w:delText>
        </w:r>
      </w:del>
      <w:r w:rsidR="003E152F" w:rsidRPr="0087013E">
        <w:t xml:space="preserve"> external systems. </w:t>
      </w:r>
      <w:r w:rsidRPr="00D81595">
        <w:rPr>
          <w:bCs/>
          <w:rPrChange w:id="456" w:author="Chantel Trivett" w:date="2021-09-27T18:34:00Z">
            <w:rPr>
              <w:b/>
            </w:rPr>
          </w:rPrChange>
        </w:rPr>
        <w:t>AGILITY</w:t>
      </w:r>
      <w:r w:rsidR="003E152F" w:rsidRPr="004D5387">
        <w:rPr>
          <w:bCs/>
        </w:rPr>
        <w:t xml:space="preserve"> </w:t>
      </w:r>
      <w:ins w:id="457" w:author="Chantel Trivett" w:date="2021-09-16T12:45:00Z">
        <w:r w:rsidR="00A36E24">
          <w:t xml:space="preserve">is </w:t>
        </w:r>
      </w:ins>
      <w:del w:id="458" w:author="Chantel Trivett" w:date="2021-09-16T12:45:00Z">
        <w:r w:rsidR="003E152F" w:rsidRPr="0087013E" w:rsidDel="00A36E24">
          <w:delText xml:space="preserve">can be </w:delText>
        </w:r>
      </w:del>
      <w:r w:rsidR="003E152F" w:rsidRPr="0087013E">
        <w:t>deploy</w:t>
      </w:r>
      <w:ins w:id="459" w:author="Chantel Trivett" w:date="2021-09-16T12:45:00Z">
        <w:r w:rsidR="00BF29E7">
          <w:t>able</w:t>
        </w:r>
      </w:ins>
      <w:del w:id="460" w:author="Chantel Trivett" w:date="2021-09-16T12:45:00Z">
        <w:r w:rsidR="003E152F" w:rsidRPr="0087013E" w:rsidDel="00BF29E7">
          <w:delText>ed</w:delText>
        </w:r>
      </w:del>
      <w:r w:rsidR="003E152F" w:rsidRPr="0087013E">
        <w:t xml:space="preserve"> in preproduction and production environments.</w:t>
      </w:r>
    </w:p>
    <w:p w14:paraId="1BACD67D" w14:textId="2F5129E4" w:rsidR="003E152F" w:rsidRDefault="00BA102E" w:rsidP="003440DF">
      <w:pPr>
        <w:pStyle w:val="SubheadAgility"/>
        <w:divId w:val="2088334391"/>
      </w:pPr>
      <w:bookmarkStart w:id="461" w:name="_Toc83903581"/>
      <w:r>
        <w:t>S</w:t>
      </w:r>
      <w:r w:rsidR="003E152F">
        <w:t>ystem</w:t>
      </w:r>
      <w:r>
        <w:t xml:space="preserve"> </w:t>
      </w:r>
      <w:r w:rsidRPr="00E014BB">
        <w:t>Description</w:t>
      </w:r>
      <w:bookmarkEnd w:id="461"/>
      <w:r>
        <w:t xml:space="preserve"> </w:t>
      </w:r>
    </w:p>
    <w:p w14:paraId="50AD3BDF" w14:textId="4F6FE2AF" w:rsidR="003E152F" w:rsidRDefault="00CC5A21" w:rsidP="0002577A">
      <w:pPr>
        <w:spacing w:before="240"/>
        <w:divId w:val="2088334391"/>
      </w:pPr>
      <w:r w:rsidRPr="00D81595">
        <w:rPr>
          <w:bCs/>
          <w:rPrChange w:id="462" w:author="Chantel Trivett" w:date="2021-09-27T18:34:00Z">
            <w:rPr>
              <w:b/>
            </w:rPr>
          </w:rPrChange>
        </w:rPr>
        <w:t>AGILITY</w:t>
      </w:r>
      <w:r w:rsidR="003E152F">
        <w:t xml:space="preserve"> is a cloud</w:t>
      </w:r>
      <w:r w:rsidR="000A576F">
        <w:t xml:space="preserve"> </w:t>
      </w:r>
      <w:r w:rsidR="003E152F">
        <w:t xml:space="preserve">native product </w:t>
      </w:r>
      <w:ins w:id="463" w:author="Chantel Trivett" w:date="2021-09-27T15:54:00Z">
        <w:r w:rsidR="005E158F">
          <w:t>deployable</w:t>
        </w:r>
      </w:ins>
      <w:del w:id="464" w:author="Chantel Trivett" w:date="2021-09-27T15:54:00Z">
        <w:r w:rsidR="003E152F" w:rsidDel="005E158F">
          <w:delText xml:space="preserve">that can be </w:delText>
        </w:r>
        <w:r w:rsidR="003E152F" w:rsidDel="0002035D">
          <w:delText>deployed</w:delText>
        </w:r>
      </w:del>
      <w:r w:rsidR="003E152F">
        <w:t xml:space="preserve"> on a public cloud or </w:t>
      </w:r>
      <w:r w:rsidR="00BA102E">
        <w:t>on-premises</w:t>
      </w:r>
      <w:r w:rsidR="003E152F">
        <w:t xml:space="preserve">. </w:t>
      </w:r>
      <w:ins w:id="465" w:author="Chantel Trivett" w:date="2021-09-27T18:35:00Z">
        <w:r w:rsidR="002B2BAF" w:rsidRPr="002D105E">
          <w:rPr>
            <w:bCs/>
            <w:rPrChange w:id="466" w:author="Chantel Trivett" w:date="2021-09-27T18:36:00Z">
              <w:rPr>
                <w:b/>
              </w:rPr>
            </w:rPrChange>
          </w:rPr>
          <w:t>Th</w:t>
        </w:r>
        <w:r w:rsidR="002D105E" w:rsidRPr="002D105E">
          <w:rPr>
            <w:bCs/>
            <w:rPrChange w:id="467" w:author="Chantel Trivett" w:date="2021-09-27T18:36:00Z">
              <w:rPr>
                <w:b/>
              </w:rPr>
            </w:rPrChange>
          </w:rPr>
          <w:t>e software</w:t>
        </w:r>
      </w:ins>
      <w:del w:id="468" w:author="Chantel Trivett" w:date="2021-09-27T18:35:00Z">
        <w:r w:rsidRPr="002D105E" w:rsidDel="002B2BAF">
          <w:rPr>
            <w:bCs/>
            <w:rPrChange w:id="469" w:author="Chantel Trivett" w:date="2021-09-27T18:36:00Z">
              <w:rPr>
                <w:b/>
              </w:rPr>
            </w:rPrChange>
          </w:rPr>
          <w:delText>AGILITY</w:delText>
        </w:r>
      </w:del>
      <w:r w:rsidR="003E152F" w:rsidRPr="004D5387">
        <w:rPr>
          <w:bCs/>
        </w:rPr>
        <w:t xml:space="preserve"> </w:t>
      </w:r>
      <w:del w:id="470" w:author="Chantel Trivett" w:date="2021-09-16T15:06:00Z">
        <w:r w:rsidR="003E152F" w:rsidDel="00BD56AA">
          <w:delText xml:space="preserve">is easy to integrate and </w:delText>
        </w:r>
      </w:del>
      <w:r w:rsidR="003E152F">
        <w:t xml:space="preserve">provides </w:t>
      </w:r>
      <w:ins w:id="471" w:author="Chantel Trivett" w:date="2021-09-28T15:02:00Z">
        <w:r w:rsidR="00A02EFD">
          <w:t>an in</w:t>
        </w:r>
        <w:r w:rsidR="000431B0">
          <w:t>tuit</w:t>
        </w:r>
      </w:ins>
      <w:ins w:id="472" w:author="Chantel Trivett" w:date="2021-09-28T15:03:00Z">
        <w:r w:rsidR="000431B0">
          <w:t xml:space="preserve">ive GUI and </w:t>
        </w:r>
      </w:ins>
      <w:r w:rsidR="00984AF0">
        <w:t xml:space="preserve">REST </w:t>
      </w:r>
      <w:r w:rsidR="003E152F">
        <w:t>APIs for</w:t>
      </w:r>
      <w:ins w:id="473" w:author="Chantel Trivett" w:date="2021-09-16T15:06:00Z">
        <w:r w:rsidR="00BD56AA">
          <w:t xml:space="preserve"> easy and efficient</w:t>
        </w:r>
      </w:ins>
      <w:r w:rsidR="003E152F">
        <w:t xml:space="preserve"> integration</w:t>
      </w:r>
      <w:del w:id="474" w:author="Chantel Trivett" w:date="2021-09-28T15:03:00Z">
        <w:r w:rsidR="003E152F" w:rsidDel="000431B0">
          <w:delText xml:space="preserve"> and a GUI</w:delText>
        </w:r>
      </w:del>
      <w:ins w:id="475" w:author="Chantel Trivett" w:date="2021-09-16T15:07:00Z">
        <w:r w:rsidR="00806981">
          <w:t>.</w:t>
        </w:r>
      </w:ins>
      <w:r w:rsidR="003E152F">
        <w:t xml:space="preserve"> </w:t>
      </w:r>
      <w:del w:id="476" w:author="Chantel Trivett" w:date="2021-09-16T15:07:00Z">
        <w:r w:rsidR="003E152F" w:rsidDel="00806981">
          <w:delText>for user interaction.</w:delText>
        </w:r>
      </w:del>
    </w:p>
    <w:p w14:paraId="20DEB846" w14:textId="75C0A2F8" w:rsidR="003E152F" w:rsidRDefault="003E152F" w:rsidP="00273E9C">
      <w:pPr>
        <w:spacing w:before="240" w:after="240"/>
        <w:divId w:val="2088334391"/>
      </w:pPr>
      <w:r>
        <w:t xml:space="preserve">The framework is fully containerized and built as a collection of microservices. It is designed to scale horizontally to increase its processing capacity. Its functionality and performance are monitored and alarmed using </w:t>
      </w:r>
      <w:del w:id="477" w:author="Chantel Trivett" w:date="2021-09-27T15:58:00Z">
        <w:r w:rsidDel="000134A1">
          <w:delText>cloud</w:delText>
        </w:r>
        <w:r w:rsidR="000A576F" w:rsidDel="000134A1">
          <w:delText xml:space="preserve"> </w:delText>
        </w:r>
      </w:del>
      <w:ins w:id="478" w:author="Chantel Trivett" w:date="2021-09-27T15:58:00Z">
        <w:r w:rsidR="000134A1">
          <w:t>cloud</w:t>
        </w:r>
      </w:ins>
      <w:ins w:id="479" w:author="Chantel Trivett" w:date="2021-09-27T16:03:00Z">
        <w:r w:rsidR="00473CC6">
          <w:t xml:space="preserve"> </w:t>
        </w:r>
      </w:ins>
      <w:r>
        <w:t>native tools.</w:t>
      </w:r>
    </w:p>
    <w:p w14:paraId="1B501C3D" w14:textId="75F07E2B" w:rsidR="003E152F" w:rsidRDefault="00CC5A21" w:rsidP="00273E9C">
      <w:pPr>
        <w:spacing w:after="240"/>
        <w:divId w:val="2088334391"/>
      </w:pPr>
      <w:r w:rsidRPr="00450D3D">
        <w:rPr>
          <w:bCs/>
          <w:rPrChange w:id="480" w:author="Chantel Trivett" w:date="2021-09-28T15:04:00Z">
            <w:rPr>
              <w:b/>
            </w:rPr>
          </w:rPrChange>
        </w:rPr>
        <w:t>AGILITY</w:t>
      </w:r>
      <w:r w:rsidR="003E152F" w:rsidRPr="00CB6E31">
        <w:rPr>
          <w:bCs/>
        </w:rPr>
        <w:t xml:space="preserve"> </w:t>
      </w:r>
      <w:r w:rsidR="003E152F">
        <w:t xml:space="preserve">loads test results from the network </w:t>
      </w:r>
      <w:del w:id="481" w:author="Chantel Trivett" w:date="2021-09-27T16:07:00Z">
        <w:r w:rsidR="003E152F" w:rsidDel="005776BC">
          <w:delText xml:space="preserve">in </w:delText>
        </w:r>
      </w:del>
      <w:ins w:id="482" w:author="Chantel Trivett" w:date="2021-09-27T16:06:00Z">
        <w:r w:rsidR="006F0E06">
          <w:t>through</w:t>
        </w:r>
      </w:ins>
      <w:del w:id="483" w:author="Chantel Trivett" w:date="2021-09-27T16:06:00Z">
        <w:r w:rsidR="000A576F" w:rsidDel="006F0E06">
          <w:delText>the</w:delText>
        </w:r>
        <w:r w:rsidR="003E152F" w:rsidDel="006F0E06">
          <w:delText xml:space="preserve"> form of</w:delText>
        </w:r>
      </w:del>
      <w:r w:rsidR="003E152F">
        <w:t xml:space="preserve"> packet capture (PCAP)</w:t>
      </w:r>
      <w:del w:id="484" w:author="Chantel Trivett" w:date="2021-09-27T16:04:00Z">
        <w:r w:rsidR="003E152F" w:rsidDel="002905F0">
          <w:delText>,</w:delText>
        </w:r>
      </w:del>
      <w:r w:rsidR="003E152F">
        <w:t xml:space="preserve"> logs or text files</w:t>
      </w:r>
      <w:ins w:id="485" w:author="Chantel Trivett" w:date="2021-09-27T16:04:00Z">
        <w:r w:rsidR="00D447B8">
          <w:t xml:space="preserve">. Then, </w:t>
        </w:r>
      </w:ins>
      <w:del w:id="486" w:author="Chantel Trivett" w:date="2021-09-27T16:04:00Z">
        <w:r w:rsidR="000A576F" w:rsidDel="00D447B8">
          <w:delText>,</w:delText>
        </w:r>
      </w:del>
      <w:del w:id="487" w:author="Chantel Trivett" w:date="2021-09-27T16:05:00Z">
        <w:r w:rsidR="003E152F" w:rsidDel="009F483B">
          <w:delText xml:space="preserve"> and </w:delText>
        </w:r>
      </w:del>
      <w:r w:rsidR="003E152F">
        <w:t xml:space="preserve">using the available Machine Learning Model, </w:t>
      </w:r>
      <w:ins w:id="488" w:author="Chantel Trivett" w:date="2021-09-27T18:08:00Z">
        <w:r w:rsidR="00C44AD1">
          <w:t>the software</w:t>
        </w:r>
      </w:ins>
      <w:del w:id="489" w:author="Chantel Trivett" w:date="2021-09-27T18:08:00Z">
        <w:r w:rsidR="003E152F" w:rsidDel="00C44AD1">
          <w:delText>it</w:delText>
        </w:r>
      </w:del>
      <w:r w:rsidR="003E152F">
        <w:t xml:space="preserve"> </w:t>
      </w:r>
      <w:del w:id="490" w:author="Chantel Trivett" w:date="2021-09-27T18:03:00Z">
        <w:r w:rsidR="003E152F" w:rsidDel="009D596F">
          <w:delText xml:space="preserve">can </w:delText>
        </w:r>
      </w:del>
      <w:r w:rsidR="003E152F">
        <w:t>generate</w:t>
      </w:r>
      <w:ins w:id="491" w:author="Chantel Trivett" w:date="2021-09-27T16:14:00Z">
        <w:r w:rsidR="00427328">
          <w:t>s</w:t>
        </w:r>
      </w:ins>
      <w:r w:rsidR="003E152F">
        <w:t xml:space="preserve"> predictions </w:t>
      </w:r>
      <w:ins w:id="492" w:author="Chantel Trivett" w:date="2021-09-27T18:06:00Z">
        <w:r w:rsidR="00A826B8">
          <w:t xml:space="preserve">that </w:t>
        </w:r>
      </w:ins>
      <w:ins w:id="493" w:author="Chantel Trivett" w:date="2021-09-27T17:59:00Z">
        <w:r w:rsidR="00DB4EA7">
          <w:t>detail</w:t>
        </w:r>
      </w:ins>
      <w:ins w:id="494" w:author="Chantel Trivett" w:date="2021-09-27T18:06:00Z">
        <w:r w:rsidR="00A826B8">
          <w:t xml:space="preserve"> test </w:t>
        </w:r>
      </w:ins>
      <w:ins w:id="495" w:author="Chantel Trivett" w:date="2021-09-27T18:07:00Z">
        <w:r w:rsidR="00AA5B1E">
          <w:t xml:space="preserve">session </w:t>
        </w:r>
      </w:ins>
      <w:ins w:id="496" w:author="Chantel Trivett" w:date="2021-09-27T18:06:00Z">
        <w:r w:rsidR="00A826B8">
          <w:t>results</w:t>
        </w:r>
        <w:r w:rsidR="00A42DD5">
          <w:t xml:space="preserve"> </w:t>
        </w:r>
      </w:ins>
      <w:del w:id="497" w:author="Chantel Trivett" w:date="2021-09-27T17:59:00Z">
        <w:r w:rsidR="003E152F" w:rsidDel="0025570F">
          <w:delText xml:space="preserve">in </w:delText>
        </w:r>
        <w:r w:rsidR="000A576F" w:rsidDel="0025570F">
          <w:delText>the</w:delText>
        </w:r>
        <w:r w:rsidR="003E152F" w:rsidDel="0025570F">
          <w:delText xml:space="preserve"> form of </w:delText>
        </w:r>
      </w:del>
      <w:del w:id="498" w:author="Chantel Trivett" w:date="2021-09-27T18:07:00Z">
        <w:r w:rsidR="003E152F" w:rsidDel="00AA5B1E">
          <w:delText>success</w:delText>
        </w:r>
        <w:r w:rsidR="000A576F" w:rsidDel="00AA5B1E">
          <w:delText>es</w:delText>
        </w:r>
        <w:r w:rsidR="003E152F" w:rsidDel="00AA5B1E">
          <w:delText xml:space="preserve"> and failures</w:delText>
        </w:r>
      </w:del>
      <w:del w:id="499" w:author="Chantel Trivett" w:date="2021-09-27T17:59:00Z">
        <w:r w:rsidR="003E152F" w:rsidDel="0025570F">
          <w:delText xml:space="preserve"> </w:delText>
        </w:r>
      </w:del>
      <w:r w:rsidR="003E152F">
        <w:t>a</w:t>
      </w:r>
      <w:ins w:id="500" w:author="Chantel Trivett" w:date="2021-09-27T16:11:00Z">
        <w:r w:rsidR="009511DA">
          <w:t>nd</w:t>
        </w:r>
      </w:ins>
      <w:ins w:id="501" w:author="Chantel Trivett" w:date="2021-09-27T16:15:00Z">
        <w:r w:rsidR="00F27072">
          <w:t xml:space="preserve"> </w:t>
        </w:r>
      </w:ins>
      <w:ins w:id="502" w:author="Chantel Trivett" w:date="2021-09-27T18:07:00Z">
        <w:r w:rsidR="00AA5B1E">
          <w:t xml:space="preserve">provide </w:t>
        </w:r>
      </w:ins>
      <w:del w:id="503" w:author="Chantel Trivett" w:date="2021-09-27T16:11:00Z">
        <w:r w:rsidR="003E152F" w:rsidDel="009511DA">
          <w:delText>long wit</w:delText>
        </w:r>
      </w:del>
      <w:del w:id="504" w:author="Chantel Trivett" w:date="2021-09-27T16:10:00Z">
        <w:r w:rsidR="003E152F" w:rsidDel="009511DA">
          <w:delText>h</w:delText>
        </w:r>
      </w:del>
      <w:del w:id="505" w:author="Chantel Trivett" w:date="2021-09-27T17:57:00Z">
        <w:r w:rsidR="003E152F" w:rsidDel="00DC3EC8">
          <w:delText xml:space="preserve"> </w:delText>
        </w:r>
      </w:del>
      <w:r w:rsidR="003E152F">
        <w:t>root cause</w:t>
      </w:r>
      <w:del w:id="506" w:author="Chantel Trivett" w:date="2021-09-27T18:07:00Z">
        <w:r w:rsidR="000A576F" w:rsidDel="00012DD7">
          <w:delText>s</w:delText>
        </w:r>
      </w:del>
      <w:r w:rsidR="003E152F">
        <w:t xml:space="preserve"> </w:t>
      </w:r>
      <w:ins w:id="507" w:author="Chantel Trivett" w:date="2021-09-27T18:07:00Z">
        <w:r w:rsidR="00012DD7">
          <w:t>analys</w:t>
        </w:r>
      </w:ins>
      <w:ins w:id="508" w:author="Chantel Trivett" w:date="2021-09-27T18:11:00Z">
        <w:r w:rsidR="00E723FB">
          <w:t>e</w:t>
        </w:r>
      </w:ins>
      <w:ins w:id="509" w:author="Chantel Trivett" w:date="2021-09-27T18:07:00Z">
        <w:r w:rsidR="00012DD7">
          <w:t xml:space="preserve">s </w:t>
        </w:r>
      </w:ins>
      <w:r w:rsidR="003E152F">
        <w:t xml:space="preserve">for </w:t>
      </w:r>
      <w:del w:id="510" w:author="Chantel Trivett" w:date="2021-09-27T16:11:00Z">
        <w:r w:rsidR="000A576F" w:rsidDel="009511DA">
          <w:delText xml:space="preserve">the </w:delText>
        </w:r>
      </w:del>
      <w:ins w:id="511" w:author="Chantel Trivett" w:date="2021-09-27T18:04:00Z">
        <w:r w:rsidR="00637908">
          <w:t xml:space="preserve">unsuccessful </w:t>
        </w:r>
      </w:ins>
      <w:commentRangeEnd w:id="419"/>
      <w:ins w:id="512" w:author="Chantel Trivett" w:date="2021-10-04T13:42:00Z">
        <w:r w:rsidR="00164202">
          <w:rPr>
            <w:rStyle w:val="CommentReference"/>
          </w:rPr>
          <w:commentReference w:id="419"/>
        </w:r>
      </w:ins>
      <w:ins w:id="513" w:author="Chantel Trivett" w:date="2021-09-27T18:04:00Z">
        <w:r w:rsidR="00637908">
          <w:t>tests</w:t>
        </w:r>
      </w:ins>
      <w:del w:id="514" w:author="Chantel Trivett" w:date="2021-09-27T18:04:00Z">
        <w:r w:rsidR="003E152F" w:rsidDel="00637908">
          <w:delText>failures</w:delText>
        </w:r>
      </w:del>
      <w:r w:rsidR="003E152F">
        <w:t>.</w:t>
      </w:r>
    </w:p>
    <w:p w14:paraId="2FA5BE99" w14:textId="6819334D" w:rsidR="00243E26" w:rsidRPr="00243E26" w:rsidRDefault="00243E26">
      <w:pPr>
        <w:pStyle w:val="Caption"/>
        <w:keepNext/>
        <w:jc w:val="center"/>
        <w:rPr>
          <w:ins w:id="515" w:author="Chantel Trivett" w:date="2021-09-28T14:58:00Z"/>
          <w:b/>
          <w:bCs/>
          <w:color w:val="0B676A"/>
          <w:sz w:val="20"/>
          <w:szCs w:val="20"/>
          <w:rPrChange w:id="516" w:author="Chantel Trivett" w:date="2021-09-28T14:59:00Z">
            <w:rPr>
              <w:ins w:id="517" w:author="Chantel Trivett" w:date="2021-09-28T14:58:00Z"/>
            </w:rPr>
          </w:rPrChange>
        </w:rPr>
        <w:pPrChange w:id="518" w:author="Chantel Trivett" w:date="2021-09-28T14:59:00Z">
          <w:pPr>
            <w:pStyle w:val="Caption"/>
          </w:pPr>
        </w:pPrChange>
      </w:pPr>
      <w:bookmarkStart w:id="519" w:name="_Toc83903369"/>
      <w:ins w:id="520" w:author="Chantel Trivett" w:date="2021-09-28T14:58:00Z">
        <w:r w:rsidRPr="00243E26">
          <w:rPr>
            <w:b/>
            <w:bCs/>
            <w:color w:val="0B676A"/>
            <w:sz w:val="20"/>
            <w:szCs w:val="20"/>
            <w:rPrChange w:id="521" w:author="Chantel Trivett" w:date="2021-09-28T14:59:00Z">
              <w:rPr/>
            </w:rPrChange>
          </w:rPr>
          <w:t xml:space="preserve">Figure </w:t>
        </w:r>
        <w:r w:rsidRPr="00243E26">
          <w:rPr>
            <w:b/>
            <w:bCs/>
            <w:color w:val="0B676A"/>
            <w:sz w:val="20"/>
            <w:szCs w:val="20"/>
            <w:rPrChange w:id="522" w:author="Chantel Trivett" w:date="2021-09-28T14:59:00Z">
              <w:rPr/>
            </w:rPrChange>
          </w:rPr>
          <w:fldChar w:fldCharType="begin"/>
        </w:r>
        <w:r w:rsidRPr="00243E26">
          <w:rPr>
            <w:b/>
            <w:bCs/>
            <w:color w:val="0B676A"/>
            <w:sz w:val="20"/>
            <w:szCs w:val="20"/>
            <w:rPrChange w:id="523" w:author="Chantel Trivett" w:date="2021-09-28T14:59:00Z">
              <w:rPr/>
            </w:rPrChange>
          </w:rPr>
          <w:instrText xml:space="preserve"> SEQ Figure \* ARABIC </w:instrText>
        </w:r>
      </w:ins>
      <w:r w:rsidRPr="00243E26">
        <w:rPr>
          <w:b/>
          <w:bCs/>
          <w:color w:val="0B676A"/>
          <w:sz w:val="20"/>
          <w:szCs w:val="20"/>
          <w:rPrChange w:id="524" w:author="Chantel Trivett" w:date="2021-09-28T14:59:00Z">
            <w:rPr/>
          </w:rPrChange>
        </w:rPr>
        <w:fldChar w:fldCharType="separate"/>
      </w:r>
      <w:ins w:id="525" w:author="Chantel Trivett" w:date="2021-10-06T17:40:00Z">
        <w:r w:rsidR="00986C5B">
          <w:rPr>
            <w:b/>
            <w:bCs/>
            <w:noProof/>
            <w:color w:val="0B676A"/>
            <w:sz w:val="20"/>
            <w:szCs w:val="20"/>
          </w:rPr>
          <w:t>1</w:t>
        </w:r>
      </w:ins>
      <w:ins w:id="526" w:author="Chantel Trivett" w:date="2021-09-28T14:58:00Z">
        <w:r w:rsidRPr="00243E26">
          <w:rPr>
            <w:b/>
            <w:bCs/>
            <w:color w:val="0B676A"/>
            <w:sz w:val="20"/>
            <w:szCs w:val="20"/>
            <w:rPrChange w:id="527" w:author="Chantel Trivett" w:date="2021-09-28T14:59:00Z">
              <w:rPr/>
            </w:rPrChange>
          </w:rPr>
          <w:fldChar w:fldCharType="end"/>
        </w:r>
        <w:r w:rsidRPr="00243E26">
          <w:rPr>
            <w:b/>
            <w:bCs/>
            <w:color w:val="0B676A"/>
            <w:sz w:val="20"/>
            <w:szCs w:val="20"/>
            <w:rPrChange w:id="528" w:author="Chantel Trivett" w:date="2021-09-28T14:59:00Z">
              <w:rPr/>
            </w:rPrChange>
          </w:rPr>
          <w:t>: AGILITY Prediction Workflow</w:t>
        </w:r>
        <w:bookmarkEnd w:id="519"/>
      </w:ins>
    </w:p>
    <w:p w14:paraId="6B581C96" w14:textId="7F8B086C" w:rsidR="003E152F" w:rsidRDefault="00A42795">
      <w:pPr>
        <w:jc w:val="center"/>
        <w:divId w:val="2088334391"/>
        <w:rPr>
          <w:rFonts w:eastAsia="Times New Roman"/>
        </w:rPr>
        <w:pPrChange w:id="529" w:author="Chantel Trivett" w:date="2021-09-28T14:59:00Z">
          <w:pPr>
            <w:divId w:val="2088334391"/>
          </w:pPr>
        </w:pPrChange>
      </w:pPr>
      <w:commentRangeStart w:id="530"/>
      <w:r>
        <w:rPr>
          <w:noProof/>
        </w:rPr>
        <w:drawing>
          <wp:inline distT="0" distB="0" distL="0" distR="0" wp14:anchorId="13CF0CBA" wp14:editId="2F7B48D3">
            <wp:extent cx="5943600" cy="2023646"/>
            <wp:effectExtent l="19050" t="19050" r="19050" b="15240"/>
            <wp:docPr id="1" name="Picture 1" descr="This image depicts the Agility prediction flow. &#10;&#10;AGILITY retrieves data from customer datasets by an automated process. It also supports manual import through the UI.&#10;&#10;AGILITY Data Management functionality provides the end user with a quick overview on specific attributes used by the ML model to analyze the call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is image depicts the Agility prediction flow. &#10;&#10;AGILITY retrieves data from customer datasets by an automated process. It also supports manual import through the UI.&#10;&#10;AGILITY Data Management functionality provides the end user with a quick overview on specific attributes used by the ML model to analyze the call flow.&#10;"/>
                    <pic:cNvPicPr/>
                  </pic:nvPicPr>
                  <pic:blipFill>
                    <a:blip r:embed="rId16">
                      <a:extLst>
                        <a:ext uri="{28A0092B-C50C-407E-A947-70E740481C1C}">
                          <a14:useLocalDpi xmlns:a14="http://schemas.microsoft.com/office/drawing/2010/main" val="0"/>
                        </a:ext>
                      </a:extLst>
                    </a:blip>
                    <a:stretch>
                      <a:fillRect/>
                    </a:stretch>
                  </pic:blipFill>
                  <pic:spPr>
                    <a:xfrm>
                      <a:off x="0" y="0"/>
                      <a:ext cx="5970355" cy="2032755"/>
                    </a:xfrm>
                    <a:prstGeom prst="rect">
                      <a:avLst/>
                    </a:prstGeom>
                    <a:ln>
                      <a:solidFill>
                        <a:schemeClr val="tx1"/>
                      </a:solidFill>
                    </a:ln>
                  </pic:spPr>
                </pic:pic>
              </a:graphicData>
            </a:graphic>
          </wp:inline>
        </w:drawing>
      </w:r>
      <w:commentRangeEnd w:id="530"/>
      <w:r w:rsidR="000E434E">
        <w:rPr>
          <w:rStyle w:val="CommentReference"/>
        </w:rPr>
        <w:commentReference w:id="530"/>
      </w:r>
    </w:p>
    <w:p w14:paraId="2E4D8AD3" w14:textId="5A0F8E0B" w:rsidR="003E152F" w:rsidRPr="0005273E" w:rsidRDefault="003E152F" w:rsidP="00444C9E">
      <w:pPr>
        <w:pStyle w:val="SubheadAgility"/>
        <w:divId w:val="2088334391"/>
      </w:pPr>
      <w:bookmarkStart w:id="531" w:name="_Toc83903582"/>
      <w:r>
        <w:t>Key Features</w:t>
      </w:r>
      <w:bookmarkEnd w:id="531"/>
    </w:p>
    <w:p w14:paraId="6FD37C84" w14:textId="337E50BE" w:rsidR="003E152F" w:rsidRPr="008A3EE2" w:rsidRDefault="003E152F" w:rsidP="00BB7824">
      <w:pPr>
        <w:pStyle w:val="ListParagraph"/>
        <w:numPr>
          <w:ilvl w:val="0"/>
          <w:numId w:val="41"/>
        </w:numPr>
        <w:divId w:val="2088334391"/>
      </w:pPr>
      <w:r w:rsidRPr="008A3EE2">
        <w:t>3</w:t>
      </w:r>
      <w:r w:rsidR="00214F41" w:rsidRPr="008A3EE2">
        <w:t>r</w:t>
      </w:r>
      <w:r w:rsidRPr="008A3EE2">
        <w:t>d party tools integration for federated security and user authentication</w:t>
      </w:r>
    </w:p>
    <w:p w14:paraId="1F5CD92E" w14:textId="55FB0C24" w:rsidR="003E152F" w:rsidRPr="008A3EE2" w:rsidRDefault="003E152F" w:rsidP="00BB7824">
      <w:pPr>
        <w:pStyle w:val="ListParagraph"/>
        <w:numPr>
          <w:ilvl w:val="0"/>
          <w:numId w:val="41"/>
        </w:numPr>
        <w:divId w:val="2088334391"/>
      </w:pPr>
      <w:r w:rsidRPr="008A3EE2">
        <w:t xml:space="preserve">Deployable using </w:t>
      </w:r>
      <w:ins w:id="532" w:author="Chantel Trivett" w:date="2021-09-27T16:17:00Z">
        <w:r w:rsidR="00A53E4C">
          <w:t xml:space="preserve">Continuous </w:t>
        </w:r>
        <w:r w:rsidR="00AB6EDD">
          <w:t>Integration and Con</w:t>
        </w:r>
      </w:ins>
      <w:ins w:id="533" w:author="Chantel Trivett" w:date="2021-09-27T16:18:00Z">
        <w:r w:rsidR="00FE5A66">
          <w:t>t</w:t>
        </w:r>
      </w:ins>
      <w:ins w:id="534" w:author="Chantel Trivett" w:date="2021-09-27T16:17:00Z">
        <w:r w:rsidR="00AB6EDD">
          <w:t>inuous D</w:t>
        </w:r>
      </w:ins>
      <w:ins w:id="535" w:author="Chantel Trivett" w:date="2021-09-27T16:18:00Z">
        <w:r w:rsidR="00FE5A66">
          <w:t>elivery</w:t>
        </w:r>
      </w:ins>
      <w:ins w:id="536" w:author="Chantel Trivett" w:date="2021-09-27T16:17:00Z">
        <w:r w:rsidR="00AB6EDD">
          <w:t xml:space="preserve"> (</w:t>
        </w:r>
      </w:ins>
      <w:r w:rsidRPr="008A3EE2">
        <w:t>CI/CD</w:t>
      </w:r>
      <w:ins w:id="537" w:author="Chantel Trivett" w:date="2021-09-27T16:17:00Z">
        <w:r w:rsidR="00AB6EDD">
          <w:t>)</w:t>
        </w:r>
      </w:ins>
      <w:r w:rsidRPr="008A3EE2">
        <w:t xml:space="preserve"> tools for full traceability and software changes</w:t>
      </w:r>
    </w:p>
    <w:p w14:paraId="48046BB0" w14:textId="77777777" w:rsidR="003E152F" w:rsidRPr="008A3EE2" w:rsidRDefault="003E152F" w:rsidP="00BB7824">
      <w:pPr>
        <w:pStyle w:val="ListParagraph"/>
        <w:numPr>
          <w:ilvl w:val="0"/>
          <w:numId w:val="41"/>
        </w:numPr>
        <w:divId w:val="2088334391"/>
      </w:pPr>
      <w:r w:rsidRPr="008A3EE2">
        <w:t>Automatic loading of test results from the network</w:t>
      </w:r>
    </w:p>
    <w:p w14:paraId="6CA41EB2" w14:textId="77777777" w:rsidR="003E152F" w:rsidRPr="008A3EE2" w:rsidRDefault="003E152F" w:rsidP="00BB7824">
      <w:pPr>
        <w:pStyle w:val="ListParagraph"/>
        <w:numPr>
          <w:ilvl w:val="0"/>
          <w:numId w:val="41"/>
        </w:numPr>
        <w:divId w:val="2088334391"/>
      </w:pPr>
      <w:r w:rsidRPr="008A3EE2">
        <w:t>User-friendly GUI for results analysis</w:t>
      </w:r>
    </w:p>
    <w:p w14:paraId="6F3A71BF" w14:textId="662BEE34" w:rsidR="00E1487F" w:rsidRDefault="003E152F" w:rsidP="00BB7824">
      <w:pPr>
        <w:pStyle w:val="ListParagraph"/>
        <w:numPr>
          <w:ilvl w:val="0"/>
          <w:numId w:val="41"/>
        </w:numPr>
        <w:divId w:val="2088334391"/>
        <w:rPr>
          <w:ins w:id="538" w:author="Chantel Trivett" w:date="2021-09-30T14:16:00Z"/>
        </w:rPr>
      </w:pPr>
      <w:r w:rsidRPr="008A3EE2">
        <w:t>Failure prediction and root causes</w:t>
      </w:r>
    </w:p>
    <w:p w14:paraId="663DA691" w14:textId="712B17B0" w:rsidR="003E152F" w:rsidRPr="008A3EE2" w:rsidRDefault="00E1487F">
      <w:pPr>
        <w:pPrChange w:id="539" w:author="Chantel Trivett" w:date="2021-09-30T14:16:00Z">
          <w:pPr>
            <w:pStyle w:val="ListParagraph"/>
            <w:numPr>
              <w:numId w:val="41"/>
            </w:numPr>
            <w:ind w:left="1080" w:hanging="360"/>
          </w:pPr>
        </w:pPrChange>
      </w:pPr>
      <w:ins w:id="540" w:author="Chantel Trivett" w:date="2021-09-30T14:16:00Z">
        <w:r>
          <w:br w:type="page"/>
        </w:r>
      </w:ins>
    </w:p>
    <w:p w14:paraId="302A998F" w14:textId="099AAE49" w:rsidR="003E152F" w:rsidRDefault="003E152F" w:rsidP="00444C9E">
      <w:pPr>
        <w:pStyle w:val="SubheadAgility"/>
        <w:divId w:val="2088334391"/>
      </w:pPr>
      <w:bookmarkStart w:id="541" w:name="_Toc83903583"/>
      <w:r>
        <w:t xml:space="preserve">About </w:t>
      </w:r>
      <w:r w:rsidR="00521E63">
        <w:t>T</w:t>
      </w:r>
      <w:r>
        <w:t xml:space="preserve">his </w:t>
      </w:r>
      <w:r w:rsidR="00521E63">
        <w:t>G</w:t>
      </w:r>
      <w:r>
        <w:t>uide</w:t>
      </w:r>
      <w:bookmarkEnd w:id="541"/>
    </w:p>
    <w:p w14:paraId="6D51CF73" w14:textId="2E7926B1" w:rsidR="003E152F" w:rsidRDefault="003E152F" w:rsidP="008A3EE2">
      <w:pPr>
        <w:spacing w:after="240"/>
        <w:divId w:val="2088334391"/>
      </w:pPr>
      <w:r>
        <w:t>This</w:t>
      </w:r>
      <w:ins w:id="542" w:author="Chantel Trivett" w:date="2021-09-16T13:05:00Z">
        <w:r w:rsidR="00632A63">
          <w:t xml:space="preserve"> User Guide</w:t>
        </w:r>
        <w:r w:rsidR="00FC5954">
          <w:t xml:space="preserve"> </w:t>
        </w:r>
      </w:ins>
      <w:ins w:id="543" w:author="Chantel Trivett" w:date="2021-09-28T15:10:00Z">
        <w:r w:rsidR="00E23031">
          <w:t>explains</w:t>
        </w:r>
      </w:ins>
      <w:ins w:id="544" w:author="Chantel Trivett" w:date="2021-09-16T13:06:00Z">
        <w:r w:rsidR="00CF1F88">
          <w:t xml:space="preserve"> AGILITY</w:t>
        </w:r>
      </w:ins>
      <w:ins w:id="545" w:author="Chantel Trivett" w:date="2021-09-16T13:50:00Z">
        <w:r w:rsidR="00F4508C">
          <w:t>'</w:t>
        </w:r>
      </w:ins>
      <w:ins w:id="546" w:author="Chantel Trivett" w:date="2021-09-16T13:06:00Z">
        <w:r w:rsidR="00CF1F88">
          <w:t>s functionalities</w:t>
        </w:r>
        <w:r w:rsidR="003A7F01">
          <w:t>.</w:t>
        </w:r>
      </w:ins>
      <w:r>
        <w:t xml:space="preserve"> </w:t>
      </w:r>
      <w:del w:id="547" w:author="Chantel Trivett" w:date="2021-09-16T13:06:00Z">
        <w:r w:rsidDel="003A7F01">
          <w:delText xml:space="preserve">is a step-by-step guide for the functionality of </w:delText>
        </w:r>
        <w:r w:rsidR="00CC5A21" w:rsidRPr="00CC5A21" w:rsidDel="003A7F01">
          <w:rPr>
            <w:b/>
          </w:rPr>
          <w:delText>AGILITY</w:delText>
        </w:r>
        <w:r w:rsidDel="003A7F01">
          <w:delText>.</w:delText>
        </w:r>
      </w:del>
      <w:del w:id="548" w:author="Chantel Trivett" w:date="2021-09-28T15:10:00Z">
        <w:r w:rsidDel="00210FCC">
          <w:delText xml:space="preserve"> </w:delText>
        </w:r>
      </w:del>
      <w:r>
        <w:t>Using this guide, you will be able to:</w:t>
      </w:r>
    </w:p>
    <w:p w14:paraId="76905A12" w14:textId="68F09906" w:rsidR="003E152F" w:rsidRPr="008A3EE2" w:rsidRDefault="003E152F" w:rsidP="00BB7824">
      <w:pPr>
        <w:pStyle w:val="ListParagraph"/>
        <w:numPr>
          <w:ilvl w:val="0"/>
          <w:numId w:val="47"/>
        </w:numPr>
        <w:divId w:val="2088334391"/>
      </w:pPr>
      <w:r w:rsidRPr="008A3EE2">
        <w:t xml:space="preserve">Log in to </w:t>
      </w:r>
      <w:r w:rsidR="00CC5A21" w:rsidRPr="00D81595">
        <w:rPr>
          <w:bCs/>
          <w:rPrChange w:id="549" w:author="Chantel Trivett" w:date="2021-09-27T18:34:00Z">
            <w:rPr>
              <w:b/>
            </w:rPr>
          </w:rPrChange>
        </w:rPr>
        <w:t>AGILITY</w:t>
      </w:r>
      <w:r w:rsidR="0005273E" w:rsidRPr="004D5387">
        <w:rPr>
          <w:bCs/>
        </w:rPr>
        <w:t>.</w:t>
      </w:r>
    </w:p>
    <w:p w14:paraId="1ADC68F1" w14:textId="1D966B71" w:rsidR="003E152F" w:rsidRPr="008A3EE2" w:rsidRDefault="003E152F" w:rsidP="00BB7824">
      <w:pPr>
        <w:pStyle w:val="ListParagraph"/>
        <w:numPr>
          <w:ilvl w:val="0"/>
          <w:numId w:val="47"/>
        </w:numPr>
        <w:divId w:val="2088334391"/>
      </w:pPr>
      <w:r w:rsidRPr="008A3EE2">
        <w:t>Upload test results manually or automatically</w:t>
      </w:r>
      <w:r w:rsidR="0005273E">
        <w:t>.</w:t>
      </w:r>
    </w:p>
    <w:p w14:paraId="14B29788" w14:textId="182B4BFD" w:rsidR="003E152F" w:rsidRPr="008A3EE2" w:rsidRDefault="003E152F" w:rsidP="00BB7824">
      <w:pPr>
        <w:pStyle w:val="ListParagraph"/>
        <w:numPr>
          <w:ilvl w:val="0"/>
          <w:numId w:val="47"/>
        </w:numPr>
        <w:ind w:right="-138"/>
        <w:divId w:val="2088334391"/>
      </w:pPr>
      <w:r w:rsidRPr="008A3EE2">
        <w:t>View results classification using a combination of pre</w:t>
      </w:r>
      <w:ins w:id="550" w:author="Chantel Trivett" w:date="2021-09-16T13:01:00Z">
        <w:r w:rsidR="00D949A2">
          <w:t>-</w:t>
        </w:r>
      </w:ins>
      <w:r w:rsidRPr="008A3EE2">
        <w:t>trained Machine Learning models</w:t>
      </w:r>
      <w:r w:rsidR="0005273E">
        <w:t>.</w:t>
      </w:r>
    </w:p>
    <w:p w14:paraId="226BF5CE" w14:textId="3DD65698" w:rsidR="003E152F" w:rsidRPr="008A3EE2" w:rsidRDefault="007639C8" w:rsidP="00BB7824">
      <w:pPr>
        <w:pStyle w:val="ListParagraph"/>
        <w:numPr>
          <w:ilvl w:val="0"/>
          <w:numId w:val="47"/>
        </w:numPr>
        <w:divId w:val="2088334391"/>
      </w:pPr>
      <w:ins w:id="551" w:author="Chantel Trivett" w:date="2021-09-27T18:14:00Z">
        <w:r>
          <w:t>Navigate</w:t>
        </w:r>
      </w:ins>
      <w:del w:id="552" w:author="Chantel Trivett" w:date="2021-09-27T18:14:00Z">
        <w:r w:rsidR="003E152F" w:rsidRPr="008A3EE2" w:rsidDel="007639C8">
          <w:delText>Understand</w:delText>
        </w:r>
      </w:del>
      <w:r w:rsidR="003E152F" w:rsidRPr="008A3EE2">
        <w:t xml:space="preserve"> the </w:t>
      </w:r>
      <w:ins w:id="553" w:author="Chantel Trivett" w:date="2021-09-27T18:14:00Z">
        <w:r w:rsidR="000244FA">
          <w:t>l</w:t>
        </w:r>
      </w:ins>
      <w:del w:id="554" w:author="Chantel Trivett" w:date="2021-09-27T16:22:00Z">
        <w:r w:rsidR="003E152F" w:rsidRPr="008A3EE2" w:rsidDel="00AB3430">
          <w:delText>l</w:delText>
        </w:r>
      </w:del>
      <w:r w:rsidR="003E152F" w:rsidRPr="008A3EE2">
        <w:t xml:space="preserve">anding page and </w:t>
      </w:r>
      <w:ins w:id="555" w:author="Chantel Trivett" w:date="2021-09-27T18:14:00Z">
        <w:r>
          <w:t>manage</w:t>
        </w:r>
      </w:ins>
      <w:del w:id="556" w:author="Chantel Trivett" w:date="2021-09-27T18:14:00Z">
        <w:r w:rsidR="003E152F" w:rsidRPr="008A3EE2" w:rsidDel="007639C8">
          <w:delText>the</w:delText>
        </w:r>
      </w:del>
      <w:r w:rsidR="003E152F" w:rsidRPr="008A3EE2">
        <w:t xml:space="preserve"> notifications</w:t>
      </w:r>
      <w:r w:rsidR="0005273E">
        <w:t>.</w:t>
      </w:r>
    </w:p>
    <w:p w14:paraId="22C1988F" w14:textId="421BA0A4" w:rsidR="003E152F" w:rsidRPr="008A3EE2" w:rsidRDefault="003E152F" w:rsidP="00BB7824">
      <w:pPr>
        <w:pStyle w:val="ListParagraph"/>
        <w:numPr>
          <w:ilvl w:val="0"/>
          <w:numId w:val="47"/>
        </w:numPr>
        <w:divId w:val="2088334391"/>
      </w:pPr>
      <w:r w:rsidRPr="008A3EE2">
        <w:t>Monitor automatic ingestion/prediction sessions</w:t>
      </w:r>
      <w:r w:rsidR="0005273E">
        <w:t>.</w:t>
      </w:r>
    </w:p>
    <w:p w14:paraId="1014973B" w14:textId="76D5116E" w:rsidR="00B636FE" w:rsidRPr="000802FA" w:rsidRDefault="00B636FE" w:rsidP="000802FA">
      <w:pPr>
        <w:pStyle w:val="AgilityHeading"/>
        <w:divId w:val="2088334391"/>
      </w:pPr>
      <w:bookmarkStart w:id="557" w:name="_Toc83903584"/>
      <w:r w:rsidRPr="000802FA">
        <w:t>Sign</w:t>
      </w:r>
      <w:r w:rsidR="001C7C12" w:rsidRPr="000802FA">
        <w:t>ing</w:t>
      </w:r>
      <w:r w:rsidRPr="000802FA">
        <w:t xml:space="preserve"> In</w:t>
      </w:r>
      <w:bookmarkEnd w:id="557"/>
    </w:p>
    <w:p w14:paraId="5AC0814E" w14:textId="5892B8E7" w:rsidR="00B636FE" w:rsidRDefault="00B636FE" w:rsidP="007D6194">
      <w:pPr>
        <w:divId w:val="2088334391"/>
      </w:pPr>
      <w:r>
        <w:t>This section</w:t>
      </w:r>
      <w:del w:id="558" w:author="Chantel Trivett" w:date="2021-09-16T13:22:00Z">
        <w:r w:rsidDel="0062050C">
          <w:delText xml:space="preserve"> </w:delText>
        </w:r>
      </w:del>
      <w:ins w:id="559" w:author="Chantel Trivett" w:date="2021-09-16T13:17:00Z">
        <w:r w:rsidR="00F70D4E">
          <w:t xml:space="preserve"> </w:t>
        </w:r>
      </w:ins>
      <w:ins w:id="560" w:author="Chantel Trivett" w:date="2021-09-16T13:18:00Z">
        <w:r w:rsidR="000E382C">
          <w:t>desc</w:t>
        </w:r>
      </w:ins>
      <w:ins w:id="561" w:author="Chantel Trivett" w:date="2021-09-16T13:19:00Z">
        <w:r w:rsidR="000E382C">
          <w:t>rib</w:t>
        </w:r>
      </w:ins>
      <w:ins w:id="562" w:author="Chantel Trivett" w:date="2021-09-16T13:22:00Z">
        <w:r w:rsidR="00974A8A">
          <w:t>es</w:t>
        </w:r>
      </w:ins>
      <w:ins w:id="563" w:author="Chantel Trivett" w:date="2021-09-16T13:23:00Z">
        <w:r w:rsidR="00D34411">
          <w:t xml:space="preserve"> </w:t>
        </w:r>
      </w:ins>
      <w:ins w:id="564" w:author="Chantel Trivett" w:date="2021-09-16T13:19:00Z">
        <w:r w:rsidR="000E382C">
          <w:t>pas</w:t>
        </w:r>
        <w:r w:rsidR="00601C53">
          <w:t>swor</w:t>
        </w:r>
        <w:r w:rsidR="000E382C">
          <w:t>d</w:t>
        </w:r>
      </w:ins>
      <w:ins w:id="565" w:author="Chantel Trivett" w:date="2021-09-16T13:23:00Z">
        <w:r w:rsidR="00D34411">
          <w:t xml:space="preserve"> setup</w:t>
        </w:r>
      </w:ins>
      <w:ins w:id="566" w:author="Chantel Trivett" w:date="2021-09-16T13:17:00Z">
        <w:r w:rsidR="00C133F0">
          <w:t xml:space="preserve">, </w:t>
        </w:r>
      </w:ins>
      <w:ins w:id="567" w:author="Chantel Trivett" w:date="2021-09-16T13:24:00Z">
        <w:r w:rsidR="003D3420">
          <w:t>password recovery</w:t>
        </w:r>
      </w:ins>
      <w:ins w:id="568" w:author="Chantel Trivett" w:date="2021-09-16T13:25:00Z">
        <w:r w:rsidR="005833A1">
          <w:t>,</w:t>
        </w:r>
      </w:ins>
      <w:ins w:id="569" w:author="Chantel Trivett" w:date="2021-09-16T13:24:00Z">
        <w:r w:rsidR="003D3420">
          <w:t xml:space="preserve"> and </w:t>
        </w:r>
        <w:r w:rsidR="00423C0D">
          <w:t xml:space="preserve">how to </w:t>
        </w:r>
      </w:ins>
      <w:ins w:id="570" w:author="Chantel Trivett" w:date="2021-09-16T13:21:00Z">
        <w:r w:rsidR="00340123">
          <w:t>log</w:t>
        </w:r>
      </w:ins>
      <w:ins w:id="571" w:author="Chantel Trivett" w:date="2021-09-16T13:24:00Z">
        <w:r w:rsidR="00F060FA">
          <w:t xml:space="preserve"> in to </w:t>
        </w:r>
        <w:r w:rsidR="00F060FA" w:rsidRPr="004D5387">
          <w:t>A</w:t>
        </w:r>
      </w:ins>
      <w:ins w:id="572" w:author="Chantel Trivett" w:date="2021-09-16T13:25:00Z">
        <w:r w:rsidR="00963BC9" w:rsidRPr="004D5387">
          <w:t>GILITY</w:t>
        </w:r>
      </w:ins>
      <w:ins w:id="573" w:author="Chantel Trivett" w:date="2021-09-16T13:24:00Z">
        <w:r w:rsidR="00F060FA">
          <w:t>.</w:t>
        </w:r>
      </w:ins>
      <w:del w:id="574" w:author="Chantel Trivett" w:date="2021-09-16T13:25:00Z">
        <w:r w:rsidDel="00880503">
          <w:delText xml:space="preserve">is to onboard new users on </w:delText>
        </w:r>
        <w:r w:rsidR="00CC5A21" w:rsidRPr="00CC5A21" w:rsidDel="00880503">
          <w:rPr>
            <w:b/>
          </w:rPr>
          <w:delText>AGILITY</w:delText>
        </w:r>
        <w:r w:rsidDel="00880503">
          <w:delText xml:space="preserve"> by guiding them through password reset and login steps to access the </w:delText>
        </w:r>
        <w:r w:rsidR="007D0F17" w:rsidDel="00880503">
          <w:delText>product.</w:delText>
        </w:r>
      </w:del>
    </w:p>
    <w:p w14:paraId="6CCB8423" w14:textId="16B66BD3" w:rsidR="006F1EB1" w:rsidRDefault="00B636FE">
      <w:pPr>
        <w:pStyle w:val="SubheadAgility"/>
        <w:divId w:val="2088334391"/>
        <w:rPr>
          <w:ins w:id="575" w:author="Chantel Trivett" w:date="2021-09-16T15:25:00Z"/>
        </w:rPr>
        <w:pPrChange w:id="576" w:author="Chantel Trivett" w:date="2021-09-28T15:12:00Z">
          <w:pPr>
            <w:divId w:val="2088334391"/>
          </w:pPr>
        </w:pPrChange>
      </w:pPr>
      <w:bookmarkStart w:id="577" w:name="_Toc83903585"/>
      <w:r>
        <w:t>Password Setup</w:t>
      </w:r>
      <w:bookmarkEnd w:id="577"/>
    </w:p>
    <w:p w14:paraId="4D6B9CBE" w14:textId="00E317C2" w:rsidR="006F1EB1" w:rsidRPr="00346097" w:rsidRDefault="006F1EB1" w:rsidP="00E62222">
      <w:pPr>
        <w:divId w:val="2088334391"/>
      </w:pPr>
      <w:ins w:id="578" w:author="Chantel Trivett" w:date="2021-09-16T15:25:00Z">
        <w:r>
          <w:t>To set up your password</w:t>
        </w:r>
        <w:r w:rsidR="0015023D">
          <w:t>:</w:t>
        </w:r>
      </w:ins>
    </w:p>
    <w:p w14:paraId="1814E91A" w14:textId="3D53B79A" w:rsidR="008D06C7" w:rsidRDefault="00FC1EA2" w:rsidP="00BB7824">
      <w:pPr>
        <w:pStyle w:val="ListParagraph"/>
        <w:numPr>
          <w:ilvl w:val="0"/>
          <w:numId w:val="42"/>
        </w:numPr>
        <w:divId w:val="2088334391"/>
        <w:rPr>
          <w:ins w:id="579" w:author="Chantel Trivett" w:date="2021-09-28T12:10:00Z"/>
        </w:rPr>
      </w:pPr>
      <w:ins w:id="580" w:author="Chantel Trivett" w:date="2021-09-16T15:27:00Z">
        <w:r>
          <w:t>Open you</w:t>
        </w:r>
        <w:r w:rsidR="008D06C7">
          <w:t xml:space="preserve">r </w:t>
        </w:r>
        <w:r w:rsidR="008D06C7" w:rsidRPr="004D5387">
          <w:t xml:space="preserve">AGILITY </w:t>
        </w:r>
        <w:r w:rsidR="008D06C7">
          <w:t>account activation email</w:t>
        </w:r>
      </w:ins>
      <w:ins w:id="581" w:author="Chantel Trivett" w:date="2021-09-28T12:14:00Z">
        <w:r w:rsidR="00F95111">
          <w:t xml:space="preserve"> with the subject line </w:t>
        </w:r>
      </w:ins>
      <w:ins w:id="582" w:author="Chantel Trivett" w:date="2021-09-28T12:15:00Z">
        <w:r w:rsidR="006813B2" w:rsidRPr="006813B2">
          <w:rPr>
            <w:b/>
            <w:bCs/>
            <w:rPrChange w:id="583" w:author="Chantel Trivett" w:date="2021-09-28T12:15:00Z">
              <w:rPr/>
            </w:rPrChange>
          </w:rPr>
          <w:t>AGILITY Password Reset</w:t>
        </w:r>
      </w:ins>
      <w:ins w:id="584" w:author="Chantel Trivett" w:date="2021-09-16T15:27:00Z">
        <w:r w:rsidR="008D06C7">
          <w:t>.</w:t>
        </w:r>
      </w:ins>
    </w:p>
    <w:p w14:paraId="7D15EB47" w14:textId="77777777" w:rsidR="00E60828" w:rsidRDefault="00E60828">
      <w:pPr>
        <w:pStyle w:val="ListParagraph"/>
        <w:divId w:val="2088334391"/>
        <w:rPr>
          <w:ins w:id="585" w:author="Chantel Trivett" w:date="2021-09-16T15:27:00Z"/>
        </w:rPr>
        <w:pPrChange w:id="586" w:author="Chantel Trivett" w:date="2021-09-28T12:10:00Z">
          <w:pPr>
            <w:pStyle w:val="ListParagraph"/>
            <w:numPr>
              <w:numId w:val="42"/>
            </w:numPr>
            <w:ind w:hanging="360"/>
            <w:divId w:val="2088334391"/>
          </w:pPr>
        </w:pPrChange>
      </w:pPr>
    </w:p>
    <w:p w14:paraId="500347E6" w14:textId="058137A2" w:rsidR="00EE47B8" w:rsidRDefault="00235672" w:rsidP="00CB6E31">
      <w:pPr>
        <w:pStyle w:val="ListParagraph"/>
        <w:numPr>
          <w:ilvl w:val="0"/>
          <w:numId w:val="42"/>
        </w:numPr>
        <w:divId w:val="2088334391"/>
        <w:rPr>
          <w:ins w:id="587" w:author="Chantel Trivett" w:date="2021-09-28T13:31:00Z"/>
        </w:rPr>
      </w:pPr>
      <w:ins w:id="588" w:author="Chantel Trivett" w:date="2021-09-16T15:26:00Z">
        <w:r>
          <w:t xml:space="preserve">Select </w:t>
        </w:r>
      </w:ins>
      <w:ins w:id="589" w:author="Chantel Trivett" w:date="2021-09-27T18:16:00Z">
        <w:r w:rsidR="00C012FE" w:rsidRPr="006E3386">
          <w:rPr>
            <w:b/>
            <w:bCs/>
            <w:rPrChange w:id="590" w:author="Chantel Trivett" w:date="2021-09-27T18:16:00Z">
              <w:rPr/>
            </w:rPrChange>
          </w:rPr>
          <w:t>Set p</w:t>
        </w:r>
        <w:r w:rsidR="006E3386" w:rsidRPr="006E3386">
          <w:rPr>
            <w:b/>
            <w:bCs/>
            <w:rPrChange w:id="591" w:author="Chantel Trivett" w:date="2021-09-27T18:16:00Z">
              <w:rPr/>
            </w:rPrChange>
          </w:rPr>
          <w:t>assword</w:t>
        </w:r>
      </w:ins>
      <w:ins w:id="592" w:author="Chantel Trivett" w:date="2021-09-16T15:28:00Z">
        <w:r w:rsidR="006D72EB" w:rsidRPr="004D5387">
          <w:t>.</w:t>
        </w:r>
      </w:ins>
      <w:ins w:id="593" w:author="Chantel Trivett" w:date="2021-09-16T15:26:00Z">
        <w:r w:rsidR="004E0DA5" w:rsidRPr="004D5387">
          <w:t xml:space="preserve"> </w:t>
        </w:r>
      </w:ins>
      <w:del w:id="594" w:author="Chantel Trivett" w:date="2021-09-16T15:28:00Z">
        <w:r w:rsidR="00B636FE" w:rsidDel="006D72EB">
          <w:delText xml:space="preserve">Follow the steps received by email by logging in to </w:delText>
        </w:r>
        <w:r w:rsidR="00CC5A21" w:rsidRPr="00CC5A21" w:rsidDel="006D72EB">
          <w:rPr>
            <w:b/>
          </w:rPr>
          <w:delText>AGILITY</w:delText>
        </w:r>
        <w:r w:rsidR="00B636FE" w:rsidDel="006D72EB">
          <w:delText xml:space="preserve"> </w:delText>
        </w:r>
        <w:r w:rsidR="00161A70" w:rsidDel="006D72EB">
          <w:delText>with</w:delText>
        </w:r>
        <w:r w:rsidR="00B636FE" w:rsidDel="006D72EB">
          <w:delText xml:space="preserve"> your username and the temporary </w:delText>
        </w:r>
        <w:r w:rsidR="007D0F17" w:rsidDel="006D72EB">
          <w:delText>password.</w:delText>
        </w:r>
      </w:del>
    </w:p>
    <w:p w14:paraId="4F2816E6" w14:textId="4940049D" w:rsidR="00EE47B8" w:rsidRDefault="00EE47B8" w:rsidP="00CC3074">
      <w:pPr>
        <w:pStyle w:val="Images"/>
        <w:divId w:val="2088334391"/>
        <w:rPr>
          <w:ins w:id="595" w:author="Chantel Trivett" w:date="2021-09-28T13:32:00Z"/>
        </w:rPr>
      </w:pPr>
      <w:ins w:id="596" w:author="Chantel Trivett" w:date="2021-09-28T13:31:00Z">
        <w:r>
          <w:rPr>
            <w:noProof/>
          </w:rPr>
          <w:drawing>
            <wp:inline distT="0" distB="0" distL="0" distR="0" wp14:anchorId="5F44815C" wp14:editId="7C6DE675">
              <wp:extent cx="3429000" cy="2249413"/>
              <wp:effectExtent l="19050" t="19050" r="19050" b="17780"/>
              <wp:docPr id="132" name="Picture 132" descr="This image depicts an AGILITY Password Reset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his image depicts an AGILITY Password Reset em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822" cy="2257824"/>
                      </a:xfrm>
                      <a:prstGeom prst="rect">
                        <a:avLst/>
                      </a:prstGeom>
                      <a:noFill/>
                      <a:ln>
                        <a:solidFill>
                          <a:schemeClr val="tx1"/>
                        </a:solidFill>
                      </a:ln>
                    </pic:spPr>
                  </pic:pic>
                </a:graphicData>
              </a:graphic>
            </wp:inline>
          </w:drawing>
        </w:r>
      </w:ins>
    </w:p>
    <w:p w14:paraId="37FDCECE" w14:textId="77777777" w:rsidR="00CC3074" w:rsidRDefault="00CC3074">
      <w:pPr>
        <w:pStyle w:val="Images"/>
        <w:divId w:val="2088334391"/>
        <w:pPrChange w:id="597" w:author="Chantel Trivett" w:date="2021-09-28T13:32:00Z">
          <w:pPr>
            <w:pStyle w:val="ListParagraph"/>
            <w:numPr>
              <w:numId w:val="42"/>
            </w:numPr>
            <w:ind w:hanging="360"/>
            <w:divId w:val="2088334391"/>
          </w:pPr>
        </w:pPrChange>
      </w:pPr>
    </w:p>
    <w:p w14:paraId="78C8CA7D" w14:textId="3AEFFE23" w:rsidR="00B636FE" w:rsidDel="00CB3574" w:rsidRDefault="00625E5C">
      <w:pPr>
        <w:pStyle w:val="Images"/>
        <w:divId w:val="2088334391"/>
        <w:rPr>
          <w:del w:id="598" w:author="Chantel Trivett" w:date="2021-09-16T15:32:00Z"/>
        </w:rPr>
        <w:pPrChange w:id="599" w:author="Chantel Trivett" w:date="2021-09-28T11:43:00Z">
          <w:pPr>
            <w:pStyle w:val="ListParagraph"/>
            <w:numPr>
              <w:numId w:val="42"/>
            </w:numPr>
            <w:ind w:hanging="360"/>
            <w:divId w:val="2088334391"/>
          </w:pPr>
        </w:pPrChange>
      </w:pPr>
      <w:ins w:id="600" w:author="Chantel Trivett" w:date="2021-09-16T15:29:00Z">
        <w:r>
          <w:t xml:space="preserve">The </w:t>
        </w:r>
        <w:r w:rsidRPr="0099077A">
          <w:rPr>
            <w:b/>
            <w:bCs/>
            <w:rPrChange w:id="601" w:author="Chantel Trivett" w:date="2021-09-27T18:19:00Z">
              <w:rPr/>
            </w:rPrChange>
          </w:rPr>
          <w:t>AGILITY</w:t>
        </w:r>
        <w:r w:rsidR="00587656" w:rsidRPr="0099077A">
          <w:rPr>
            <w:b/>
            <w:bCs/>
            <w:rPrChange w:id="602" w:author="Chantel Trivett" w:date="2021-09-27T18:19:00Z">
              <w:rPr/>
            </w:rPrChange>
          </w:rPr>
          <w:t xml:space="preserve"> – P</w:t>
        </w:r>
      </w:ins>
      <w:ins w:id="603" w:author="Chantel Trivett" w:date="2021-09-27T18:18:00Z">
        <w:r w:rsidR="00F16035" w:rsidRPr="0099077A">
          <w:rPr>
            <w:b/>
            <w:bCs/>
            <w:rPrChange w:id="604" w:author="Chantel Trivett" w:date="2021-09-27T18:19:00Z">
              <w:rPr/>
            </w:rPrChange>
          </w:rPr>
          <w:t>latform</w:t>
        </w:r>
      </w:ins>
      <w:ins w:id="605" w:author="Chantel Trivett" w:date="2021-09-16T15:29:00Z">
        <w:r w:rsidR="00587656" w:rsidRPr="0099077A">
          <w:rPr>
            <w:b/>
            <w:bCs/>
            <w:rPrChange w:id="606" w:author="Chantel Trivett" w:date="2021-09-27T18:19:00Z">
              <w:rPr/>
            </w:rPrChange>
          </w:rPr>
          <w:t xml:space="preserve"> </w:t>
        </w:r>
      </w:ins>
      <w:ins w:id="607" w:author="Chantel Trivett" w:date="2021-09-27T18:19:00Z">
        <w:r w:rsidR="0099077A" w:rsidRPr="0099077A">
          <w:rPr>
            <w:b/>
            <w:bCs/>
            <w:rPrChange w:id="608" w:author="Chantel Trivett" w:date="2021-09-27T18:19:00Z">
              <w:rPr/>
            </w:rPrChange>
          </w:rPr>
          <w:t>Login</w:t>
        </w:r>
        <w:r w:rsidR="0099077A">
          <w:t xml:space="preserve"> </w:t>
        </w:r>
      </w:ins>
      <w:ins w:id="609" w:author="Chantel Trivett" w:date="2021-09-16T15:31:00Z">
        <w:r w:rsidR="00DF4C9B">
          <w:t>page will open in your browser</w:t>
        </w:r>
        <w:r w:rsidR="00CB3574">
          <w:t>.</w:t>
        </w:r>
      </w:ins>
      <w:del w:id="610" w:author="Chantel Trivett" w:date="2021-09-16T15:32:00Z">
        <w:r w:rsidR="00B636FE" w:rsidDel="00CB3574">
          <w:delText xml:space="preserve">You will be redirected to the </w:delText>
        </w:r>
        <w:r w:rsidR="00BB72EB" w:rsidDel="00CB3574">
          <w:delText>following</w:delText>
        </w:r>
        <w:r w:rsidR="00B636FE" w:rsidDel="00CB3574">
          <w:delText xml:space="preserve"> </w:delText>
        </w:r>
        <w:commentRangeStart w:id="611"/>
        <w:r w:rsidR="00B726F9" w:rsidDel="00CB3574">
          <w:delText>dialog</w:delText>
        </w:r>
        <w:commentRangeEnd w:id="611"/>
        <w:r w:rsidR="00874CC4" w:rsidDel="00CB3574">
          <w:rPr>
            <w:rStyle w:val="CommentReference"/>
          </w:rPr>
          <w:commentReference w:id="611"/>
        </w:r>
        <w:r w:rsidR="00BB72EB" w:rsidDel="00CB3574">
          <w:delText>:</w:delText>
        </w:r>
      </w:del>
    </w:p>
    <w:p w14:paraId="4A0D2854" w14:textId="4E232EEE" w:rsidR="00B636FE" w:rsidRDefault="00B636FE" w:rsidP="002064EB">
      <w:pPr>
        <w:pStyle w:val="Images"/>
        <w:divId w:val="2088334391"/>
        <w:rPr>
          <w:ins w:id="612" w:author="Chantel Trivett" w:date="2021-09-28T12:11:00Z"/>
          <w:rFonts w:eastAsia="Times New Roman"/>
        </w:rPr>
      </w:pPr>
      <w:del w:id="613" w:author="Chantel Trivett" w:date="2021-09-16T14:56:00Z">
        <w:r w:rsidDel="0031485B">
          <w:rPr>
            <w:noProof/>
          </w:rPr>
          <w:drawing>
            <wp:inline distT="0" distB="0" distL="0" distR="0" wp14:anchorId="61A1C92F" wp14:editId="7519BD97">
              <wp:extent cx="2090047" cy="25200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2090047" cy="2520000"/>
                      </a:xfrm>
                      <a:prstGeom prst="rect">
                        <a:avLst/>
                      </a:prstGeom>
                      <a:ln>
                        <a:noFill/>
                      </a:ln>
                    </pic:spPr>
                  </pic:pic>
                </a:graphicData>
              </a:graphic>
            </wp:inline>
          </w:drawing>
        </w:r>
      </w:del>
      <w:ins w:id="614" w:author="Chantel Trivett" w:date="2021-09-17T15:43:00Z">
        <w:r w:rsidR="00A34A73" w:rsidRPr="00D6355F">
          <w:rPr>
            <w:noProof/>
          </w:rPr>
          <w:drawing>
            <wp:inline distT="0" distB="0" distL="0" distR="0" wp14:anchorId="51802C1D" wp14:editId="2CF23E27">
              <wp:extent cx="2582042" cy="2762885"/>
              <wp:effectExtent l="19050" t="19050" r="27940" b="18415"/>
              <wp:docPr id="49" name="Picture 49" descr="This image depicts the Password Setup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his image depicts the Password Setup pag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5165" cy="2766227"/>
                      </a:xfrm>
                      <a:prstGeom prst="rect">
                        <a:avLst/>
                      </a:prstGeom>
                      <a:noFill/>
                      <a:ln>
                        <a:solidFill>
                          <a:schemeClr val="tx1"/>
                        </a:solidFill>
                      </a:ln>
                    </pic:spPr>
                  </pic:pic>
                </a:graphicData>
              </a:graphic>
            </wp:inline>
          </w:drawing>
        </w:r>
      </w:ins>
    </w:p>
    <w:p w14:paraId="36CC526E" w14:textId="77777777" w:rsidR="00167A7D" w:rsidRPr="00CB3574" w:rsidRDefault="00167A7D">
      <w:pPr>
        <w:pStyle w:val="Images"/>
        <w:divId w:val="2088334391"/>
        <w:rPr>
          <w:rFonts w:eastAsia="Times New Roman"/>
        </w:rPr>
        <w:pPrChange w:id="615" w:author="Chantel Trivett" w:date="2021-09-28T11:45:00Z">
          <w:pPr>
            <w:spacing w:before="240" w:after="240"/>
            <w:ind w:left="720"/>
            <w:divId w:val="2088334391"/>
          </w:pPr>
        </w:pPrChange>
      </w:pPr>
    </w:p>
    <w:p w14:paraId="75D0EF5C" w14:textId="047D019A" w:rsidR="00B636FE" w:rsidRDefault="00BF6B28" w:rsidP="00BB7824">
      <w:pPr>
        <w:pStyle w:val="ListParagraph"/>
        <w:numPr>
          <w:ilvl w:val="0"/>
          <w:numId w:val="42"/>
        </w:numPr>
        <w:divId w:val="2088334391"/>
        <w:rPr>
          <w:ins w:id="616" w:author="Chantel Trivett" w:date="2021-09-28T12:11:00Z"/>
        </w:rPr>
      </w:pPr>
      <w:ins w:id="617" w:author="Chantel Trivett" w:date="2021-09-28T12:21:00Z">
        <w:r>
          <w:t>Type</w:t>
        </w:r>
      </w:ins>
      <w:del w:id="618" w:author="Chantel Trivett" w:date="2021-09-28T12:21:00Z">
        <w:r w:rsidR="00B636FE" w:rsidDel="00BF6B28">
          <w:delText>Enter</w:delText>
        </w:r>
      </w:del>
      <w:r w:rsidR="00B636FE">
        <w:t xml:space="preserve"> </w:t>
      </w:r>
      <w:r w:rsidR="00CA2866">
        <w:t>your</w:t>
      </w:r>
      <w:r w:rsidR="00B636FE">
        <w:t xml:space="preserve"> new password</w:t>
      </w:r>
      <w:ins w:id="619" w:author="Chantel Trivett" w:date="2021-09-17T16:14:00Z">
        <w:r w:rsidR="00FE6B83">
          <w:t xml:space="preserve"> in </w:t>
        </w:r>
      </w:ins>
      <w:ins w:id="620" w:author="Chantel Trivett" w:date="2021-09-17T16:15:00Z">
        <w:r w:rsidR="00FE6B83">
          <w:t xml:space="preserve">the </w:t>
        </w:r>
        <w:r w:rsidR="00FE6B83" w:rsidRPr="00FE6B83">
          <w:rPr>
            <w:b/>
            <w:bCs/>
            <w:rPrChange w:id="621" w:author="Chantel Trivett" w:date="2021-09-17T16:15:00Z">
              <w:rPr/>
            </w:rPrChange>
          </w:rPr>
          <w:t>New Password</w:t>
        </w:r>
        <w:r w:rsidR="00FE6B83">
          <w:t xml:space="preserve"> field and confirm </w:t>
        </w:r>
      </w:ins>
      <w:ins w:id="622" w:author="Chantel Trivett" w:date="2021-09-28T12:19:00Z">
        <w:r w:rsidR="001145D5">
          <w:t>the</w:t>
        </w:r>
      </w:ins>
      <w:ins w:id="623" w:author="Chantel Trivett" w:date="2021-09-17T16:15:00Z">
        <w:r w:rsidR="00FE6B83">
          <w:t xml:space="preserve"> password</w:t>
        </w:r>
      </w:ins>
      <w:ins w:id="624" w:author="Chantel Trivett" w:date="2021-09-28T12:20:00Z">
        <w:r w:rsidR="00D642A1">
          <w:t xml:space="preserve"> by re-entering it </w:t>
        </w:r>
      </w:ins>
      <w:ins w:id="625" w:author="Chantel Trivett" w:date="2021-09-17T16:15:00Z">
        <w:r w:rsidR="00FE6B83">
          <w:t xml:space="preserve">in the </w:t>
        </w:r>
        <w:r w:rsidR="00FE6B83" w:rsidRPr="00FE6B83">
          <w:rPr>
            <w:b/>
            <w:bCs/>
            <w:rPrChange w:id="626" w:author="Chantel Trivett" w:date="2021-09-17T16:15:00Z">
              <w:rPr/>
            </w:rPrChange>
          </w:rPr>
          <w:t>New Password Confirmation</w:t>
        </w:r>
        <w:r w:rsidR="00FE6B83">
          <w:t xml:space="preserve"> field.</w:t>
        </w:r>
      </w:ins>
      <w:del w:id="627" w:author="Chantel Trivett" w:date="2021-09-27T18:15:00Z">
        <w:r w:rsidR="00CA2866" w:rsidDel="00E8261C">
          <w:delText>.</w:delText>
        </w:r>
      </w:del>
    </w:p>
    <w:p w14:paraId="583D5D20" w14:textId="77777777" w:rsidR="00167A7D" w:rsidRDefault="00167A7D">
      <w:pPr>
        <w:pStyle w:val="ListParagraph"/>
        <w:divId w:val="2088334391"/>
        <w:pPrChange w:id="628" w:author="Chantel Trivett" w:date="2021-09-28T12:11:00Z">
          <w:pPr>
            <w:pStyle w:val="ListParagraph"/>
            <w:numPr>
              <w:numId w:val="42"/>
            </w:numPr>
            <w:ind w:hanging="360"/>
            <w:divId w:val="2088334391"/>
          </w:pPr>
        </w:pPrChange>
      </w:pPr>
    </w:p>
    <w:p w14:paraId="6B7B9C3F" w14:textId="2AB662F1" w:rsidR="00B636FE" w:rsidRDefault="00033421" w:rsidP="00BB7824">
      <w:pPr>
        <w:pStyle w:val="ListParagraph"/>
        <w:numPr>
          <w:ilvl w:val="0"/>
          <w:numId w:val="42"/>
        </w:numPr>
        <w:divId w:val="2088334391"/>
        <w:rPr>
          <w:ins w:id="629" w:author="Chantel Trivett" w:date="2021-09-17T15:50:00Z"/>
        </w:rPr>
      </w:pPr>
      <w:ins w:id="630" w:author="Chantel Trivett" w:date="2021-09-16T15:39:00Z">
        <w:r>
          <w:t>Select</w:t>
        </w:r>
      </w:ins>
      <w:del w:id="631" w:author="Chantel Trivett" w:date="2021-09-16T15:39:00Z">
        <w:r w:rsidR="00727A57" w:rsidDel="00033421">
          <w:delText>Click</w:delText>
        </w:r>
      </w:del>
      <w:r w:rsidR="00B636FE">
        <w:t xml:space="preserve"> </w:t>
      </w:r>
      <w:r w:rsidR="00B636FE" w:rsidRPr="000B3748">
        <w:rPr>
          <w:b/>
          <w:bCs/>
        </w:rPr>
        <w:t>Reset Password</w:t>
      </w:r>
      <w:r w:rsidR="00CA2866" w:rsidRPr="001C7C12">
        <w:t>.</w:t>
      </w:r>
    </w:p>
    <w:p w14:paraId="7351C819" w14:textId="4D23BD93" w:rsidR="00B644A9" w:rsidRDefault="00085CF8">
      <w:pPr>
        <w:pStyle w:val="Images"/>
        <w:divId w:val="2088334391"/>
        <w:rPr>
          <w:ins w:id="632" w:author="Chantel Trivett" w:date="2021-09-27T18:21:00Z"/>
        </w:rPr>
        <w:pPrChange w:id="633" w:author="Chantel Trivett" w:date="2021-09-28T13:46:00Z">
          <w:pPr>
            <w:divId w:val="2088334391"/>
          </w:pPr>
        </w:pPrChange>
      </w:pPr>
      <w:ins w:id="634" w:author="Chantel Trivett" w:date="2021-09-17T16:01:00Z">
        <w:r>
          <w:rPr>
            <w:noProof/>
          </w:rPr>
          <w:drawing>
            <wp:inline distT="0" distB="0" distL="0" distR="0" wp14:anchorId="660ECBDD" wp14:editId="1CABD996">
              <wp:extent cx="3067050" cy="1719676"/>
              <wp:effectExtent l="19050" t="19050" r="19050" b="13970"/>
              <wp:docPr id="54" name="Picture 54" descr="This image depicts the Reset Password option which is located on the Reset Password page. Users can select the Reset Password option after entering and confirming their new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his image depicts the Reset Password option which is located on the Reset Password page. Users can select the Reset Password option after entering and confirming their new password. "/>
                      <pic:cNvPicPr/>
                    </pic:nvPicPr>
                    <pic:blipFill>
                      <a:blip r:embed="rId20"/>
                      <a:stretch>
                        <a:fillRect/>
                      </a:stretch>
                    </pic:blipFill>
                    <pic:spPr>
                      <a:xfrm>
                        <a:off x="0" y="0"/>
                        <a:ext cx="3067221" cy="1719772"/>
                      </a:xfrm>
                      <a:prstGeom prst="rect">
                        <a:avLst/>
                      </a:prstGeom>
                      <a:ln>
                        <a:solidFill>
                          <a:schemeClr val="tx1"/>
                        </a:solidFill>
                      </a:ln>
                    </pic:spPr>
                  </pic:pic>
                </a:graphicData>
              </a:graphic>
            </wp:inline>
          </w:drawing>
        </w:r>
      </w:ins>
    </w:p>
    <w:p w14:paraId="5732BCD5" w14:textId="7DE88554" w:rsidR="000D59E8" w:rsidRDefault="001D0FD7">
      <w:pPr>
        <w:pPrChange w:id="635" w:author="Chantel Trivett" w:date="2021-09-30T14:21:00Z">
          <w:pPr>
            <w:pStyle w:val="ListParagraph"/>
            <w:numPr>
              <w:numId w:val="42"/>
            </w:numPr>
            <w:ind w:hanging="360"/>
          </w:pPr>
        </w:pPrChange>
      </w:pPr>
      <w:ins w:id="636" w:author="Chantel Trivett" w:date="2021-09-30T14:21:00Z">
        <w:r>
          <w:br w:type="page"/>
        </w:r>
      </w:ins>
    </w:p>
    <w:p w14:paraId="00261899" w14:textId="657889E4" w:rsidR="00B636FE" w:rsidRDefault="00B636FE" w:rsidP="002604A6">
      <w:pPr>
        <w:pStyle w:val="SubheadAgility"/>
        <w:divId w:val="2088334391"/>
      </w:pPr>
      <w:bookmarkStart w:id="637" w:name="_Toc83903586"/>
      <w:r>
        <w:t>Password Recovery</w:t>
      </w:r>
      <w:bookmarkEnd w:id="637"/>
    </w:p>
    <w:p w14:paraId="26BCF394" w14:textId="5D99728C" w:rsidR="000C30F9" w:rsidRDefault="00673A11">
      <w:pPr>
        <w:pStyle w:val="NumberedListLvl1"/>
        <w:divId w:val="2088334391"/>
        <w:rPr>
          <w:ins w:id="638" w:author="Chantel Trivett" w:date="2021-09-17T16:23:00Z"/>
        </w:rPr>
        <w:pPrChange w:id="639" w:author="Chantel Trivett" w:date="2021-09-28T13:46:00Z">
          <w:pPr>
            <w:pStyle w:val="ListParagraph"/>
            <w:numPr>
              <w:numId w:val="43"/>
            </w:numPr>
            <w:ind w:hanging="360"/>
            <w:divId w:val="2088334391"/>
          </w:pPr>
        </w:pPrChange>
      </w:pPr>
      <w:ins w:id="640" w:author="Chantel Trivett" w:date="2021-09-16T15:59:00Z">
        <w:r>
          <w:t xml:space="preserve">Navigate to the </w:t>
        </w:r>
        <w:r w:rsidR="00880357" w:rsidRPr="004A5FAF">
          <w:rPr>
            <w:b/>
            <w:bCs/>
            <w:rPrChange w:id="641" w:author="Chantel Trivett" w:date="2021-09-28T12:12:00Z">
              <w:rPr/>
            </w:rPrChange>
          </w:rPr>
          <w:t>AGILITY –</w:t>
        </w:r>
        <w:r w:rsidR="00880357">
          <w:t xml:space="preserve"> </w:t>
        </w:r>
        <w:r w:rsidR="00880357" w:rsidRPr="00FD6C5E">
          <w:rPr>
            <w:b/>
            <w:bCs/>
            <w:rPrChange w:id="642" w:author="Chantel Trivett" w:date="2021-09-27T18:22:00Z">
              <w:rPr/>
            </w:rPrChange>
          </w:rPr>
          <w:t>P</w:t>
        </w:r>
      </w:ins>
      <w:ins w:id="643" w:author="Chantel Trivett" w:date="2021-09-27T18:22:00Z">
        <w:r w:rsidR="002803A7" w:rsidRPr="00FD6C5E">
          <w:rPr>
            <w:b/>
            <w:bCs/>
            <w:rPrChange w:id="644" w:author="Chantel Trivett" w:date="2021-09-27T18:22:00Z">
              <w:rPr/>
            </w:rPrChange>
          </w:rPr>
          <w:t>latform Login</w:t>
        </w:r>
      </w:ins>
      <w:ins w:id="645" w:author="Chantel Trivett" w:date="2021-09-16T15:59:00Z">
        <w:r w:rsidR="00880357">
          <w:t xml:space="preserve"> page. </w:t>
        </w:r>
      </w:ins>
    </w:p>
    <w:p w14:paraId="2F9493A4" w14:textId="36945D75" w:rsidR="002B2776" w:rsidRDefault="006D7273" w:rsidP="002064EB">
      <w:pPr>
        <w:pStyle w:val="Images"/>
        <w:divId w:val="2088334391"/>
        <w:rPr>
          <w:ins w:id="646" w:author="Chantel Trivett" w:date="2021-09-28T12:10:00Z"/>
        </w:rPr>
      </w:pPr>
      <w:ins w:id="647" w:author="Chantel Trivett" w:date="2021-09-17T16:23:00Z">
        <w:r>
          <w:rPr>
            <w:noProof/>
          </w:rPr>
          <w:drawing>
            <wp:inline distT="0" distB="0" distL="0" distR="0" wp14:anchorId="0A47F02F" wp14:editId="324CD978">
              <wp:extent cx="2724150" cy="2736505"/>
              <wp:effectExtent l="19050" t="19050" r="19050" b="26035"/>
              <wp:docPr id="55" name="Picture 55" descr="This image depicts the AGILITY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his image depicts the AGILITY login page."/>
                      <pic:cNvPicPr/>
                    </pic:nvPicPr>
                    <pic:blipFill>
                      <a:blip r:embed="rId21"/>
                      <a:stretch>
                        <a:fillRect/>
                      </a:stretch>
                    </pic:blipFill>
                    <pic:spPr>
                      <a:xfrm>
                        <a:off x="0" y="0"/>
                        <a:ext cx="2739807" cy="2752233"/>
                      </a:xfrm>
                      <a:prstGeom prst="rect">
                        <a:avLst/>
                      </a:prstGeom>
                      <a:ln>
                        <a:solidFill>
                          <a:schemeClr val="tx1"/>
                        </a:solidFill>
                      </a:ln>
                    </pic:spPr>
                  </pic:pic>
                </a:graphicData>
              </a:graphic>
            </wp:inline>
          </w:drawing>
        </w:r>
      </w:ins>
    </w:p>
    <w:p w14:paraId="74D230BC" w14:textId="77777777" w:rsidR="00C32611" w:rsidRDefault="00C32611">
      <w:pPr>
        <w:pStyle w:val="Images"/>
        <w:divId w:val="2088334391"/>
        <w:rPr>
          <w:ins w:id="648" w:author="Chantel Trivett" w:date="2021-09-16T16:01:00Z"/>
        </w:rPr>
        <w:pPrChange w:id="649" w:author="Chantel Trivett" w:date="2021-09-28T11:45:00Z">
          <w:pPr>
            <w:pStyle w:val="ListParagraph"/>
            <w:numPr>
              <w:numId w:val="43"/>
            </w:numPr>
            <w:ind w:hanging="360"/>
            <w:divId w:val="2088334391"/>
          </w:pPr>
        </w:pPrChange>
      </w:pPr>
    </w:p>
    <w:p w14:paraId="508A54DC" w14:textId="55D2B07C" w:rsidR="00B636FE" w:rsidRDefault="004E621F">
      <w:pPr>
        <w:pStyle w:val="NumberedListLvl1"/>
        <w:divId w:val="2088334391"/>
        <w:rPr>
          <w:ins w:id="650" w:author="Chantel Trivett" w:date="2021-09-17T11:47:00Z"/>
        </w:rPr>
        <w:pPrChange w:id="651" w:author="Chantel Trivett" w:date="2021-09-28T13:46:00Z">
          <w:pPr>
            <w:pStyle w:val="ListParagraph"/>
            <w:numPr>
              <w:numId w:val="43"/>
            </w:numPr>
            <w:ind w:hanging="360"/>
            <w:divId w:val="2088334391"/>
          </w:pPr>
        </w:pPrChange>
      </w:pPr>
      <w:ins w:id="652" w:author="Chantel Trivett" w:date="2021-09-16T15:37:00Z">
        <w:r>
          <w:t>Select</w:t>
        </w:r>
      </w:ins>
      <w:commentRangeStart w:id="653"/>
      <w:del w:id="654" w:author="Chantel Trivett" w:date="2021-09-16T15:37:00Z">
        <w:r w:rsidR="00B636FE" w:rsidDel="004E621F">
          <w:delText>Click</w:delText>
        </w:r>
      </w:del>
      <w:commentRangeEnd w:id="653"/>
      <w:r>
        <w:rPr>
          <w:rStyle w:val="CommentReference"/>
        </w:rPr>
        <w:commentReference w:id="653"/>
      </w:r>
      <w:r w:rsidR="00B636FE">
        <w:t xml:space="preserve"> </w:t>
      </w:r>
      <w:r w:rsidR="00B636FE" w:rsidRPr="00501988">
        <w:rPr>
          <w:b/>
          <w:bCs/>
        </w:rPr>
        <w:t>Forgot Your Password</w:t>
      </w:r>
      <w:ins w:id="655" w:author="Chantel Trivett" w:date="2021-09-16T16:01:00Z">
        <w:r w:rsidR="004D3C9C">
          <w:t>.</w:t>
        </w:r>
      </w:ins>
      <w:del w:id="656" w:author="Chantel Trivett" w:date="2021-09-16T16:01:00Z">
        <w:r w:rsidR="00B636FE" w:rsidDel="004D3C9C">
          <w:delText xml:space="preserve"> </w:delText>
        </w:r>
        <w:r w:rsidR="00B47C02" w:rsidDel="004D3C9C">
          <w:delText>o</w:delText>
        </w:r>
        <w:r w:rsidR="00B636FE" w:rsidDel="004D3C9C">
          <w:delText>n the login</w:delText>
        </w:r>
      </w:del>
      <w:del w:id="657" w:author="Chantel Trivett" w:date="2021-09-16T13:35:00Z">
        <w:r w:rsidR="00B636FE" w:rsidDel="00735B2C">
          <w:delText xml:space="preserve"> </w:delText>
        </w:r>
      </w:del>
      <w:del w:id="658" w:author="Chantel Trivett" w:date="2021-09-16T16:01:00Z">
        <w:r w:rsidR="00152378" w:rsidDel="004D3C9C">
          <w:delText>dialog</w:delText>
        </w:r>
        <w:r w:rsidR="007D0F17" w:rsidDel="004D3C9C">
          <w:delText>.</w:delText>
        </w:r>
      </w:del>
    </w:p>
    <w:p w14:paraId="198382EE" w14:textId="74C096E8" w:rsidR="006A223A" w:rsidRDefault="0066495D">
      <w:pPr>
        <w:pStyle w:val="Images"/>
        <w:divId w:val="2088334391"/>
        <w:rPr>
          <w:ins w:id="659" w:author="Chantel Trivett" w:date="2021-09-28T13:47:00Z"/>
        </w:rPr>
        <w:pPrChange w:id="660" w:author="Chantel Trivett" w:date="2021-09-30T14:21:00Z">
          <w:pPr>
            <w:divId w:val="2088334391"/>
          </w:pPr>
        </w:pPrChange>
      </w:pPr>
      <w:ins w:id="661" w:author="Chantel Trivett" w:date="2021-09-17T16:35:00Z">
        <w:r>
          <w:rPr>
            <w:noProof/>
          </w:rPr>
          <w:drawing>
            <wp:inline distT="0" distB="0" distL="0" distR="0" wp14:anchorId="45CFA50E" wp14:editId="3AACA982">
              <wp:extent cx="2792389" cy="816041"/>
              <wp:effectExtent l="19050" t="19050" r="27305" b="22225"/>
              <wp:docPr id="57" name="Picture 57" descr="This image depicts the Forgot Your Passwo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his image depicts the Forgot Your Password button."/>
                      <pic:cNvPicPr/>
                    </pic:nvPicPr>
                    <pic:blipFill>
                      <a:blip r:embed="rId22"/>
                      <a:stretch>
                        <a:fillRect/>
                      </a:stretch>
                    </pic:blipFill>
                    <pic:spPr>
                      <a:xfrm>
                        <a:off x="0" y="0"/>
                        <a:ext cx="2844646" cy="831312"/>
                      </a:xfrm>
                      <a:prstGeom prst="rect">
                        <a:avLst/>
                      </a:prstGeom>
                      <a:ln>
                        <a:solidFill>
                          <a:schemeClr val="tx1"/>
                        </a:solidFill>
                      </a:ln>
                    </pic:spPr>
                  </pic:pic>
                </a:graphicData>
              </a:graphic>
            </wp:inline>
          </w:drawing>
        </w:r>
      </w:ins>
    </w:p>
    <w:p w14:paraId="4D9A22FB" w14:textId="77777777" w:rsidR="00D376D1" w:rsidRDefault="00D376D1">
      <w:pPr>
        <w:pStyle w:val="Images"/>
        <w:divId w:val="2088334391"/>
        <w:pPrChange w:id="662" w:author="Chantel Trivett" w:date="2021-09-28T11:45:00Z">
          <w:pPr>
            <w:pStyle w:val="ListParagraph"/>
            <w:numPr>
              <w:numId w:val="43"/>
            </w:numPr>
            <w:ind w:hanging="360"/>
            <w:divId w:val="2088334391"/>
          </w:pPr>
        </w:pPrChange>
      </w:pPr>
    </w:p>
    <w:p w14:paraId="19D5B52E" w14:textId="2E01714F" w:rsidR="00C32611" w:rsidRDefault="00544786">
      <w:pPr>
        <w:pStyle w:val="ListParagraph"/>
        <w:divId w:val="2088334391"/>
        <w:pPrChange w:id="663" w:author="Chantel Trivett" w:date="2021-09-28T13:47:00Z">
          <w:pPr>
            <w:pStyle w:val="ListParagraph"/>
            <w:numPr>
              <w:numId w:val="43"/>
            </w:numPr>
            <w:ind w:hanging="360"/>
            <w:divId w:val="2088334391"/>
          </w:pPr>
        </w:pPrChange>
      </w:pPr>
      <w:ins w:id="664" w:author="Chantel Trivett" w:date="2021-09-16T16:03:00Z">
        <w:r>
          <w:t xml:space="preserve">The </w:t>
        </w:r>
        <w:r w:rsidRPr="007E1CAB">
          <w:rPr>
            <w:b/>
            <w:bCs/>
            <w:rPrChange w:id="665" w:author="Chantel Trivett" w:date="2021-09-17T16:30:00Z">
              <w:rPr/>
            </w:rPrChange>
          </w:rPr>
          <w:t>Fo</w:t>
        </w:r>
        <w:r w:rsidR="003B51E0" w:rsidRPr="007E1CAB">
          <w:rPr>
            <w:b/>
            <w:bCs/>
            <w:rPrChange w:id="666" w:author="Chantel Trivett" w:date="2021-09-17T16:30:00Z">
              <w:rPr/>
            </w:rPrChange>
          </w:rPr>
          <w:t>rgot Your Password</w:t>
        </w:r>
      </w:ins>
      <w:ins w:id="667" w:author="Chantel Trivett" w:date="2021-09-17T16:30:00Z">
        <w:r w:rsidR="00535322" w:rsidRPr="00535322">
          <w:rPr>
            <w:b/>
            <w:bCs/>
            <w:rPrChange w:id="668" w:author="Chantel Trivett" w:date="2021-09-17T16:31:00Z">
              <w:rPr/>
            </w:rPrChange>
          </w:rPr>
          <w:t xml:space="preserve"> </w:t>
        </w:r>
      </w:ins>
      <w:ins w:id="669" w:author="Chantel Trivett" w:date="2021-09-16T16:03:00Z">
        <w:r w:rsidR="003B51E0">
          <w:t>page will open.</w:t>
        </w:r>
      </w:ins>
      <w:del w:id="670" w:author="Chantel Trivett" w:date="2021-09-16T16:02:00Z">
        <w:r w:rsidR="00B636FE" w:rsidDel="00544786">
          <w:delText>You will be redi</w:delText>
        </w:r>
        <w:r w:rsidR="00B636FE" w:rsidDel="00DF2B98">
          <w:delText xml:space="preserve">rected to the </w:delText>
        </w:r>
        <w:r w:rsidR="007D0F17" w:rsidDel="00DF2B98">
          <w:delText>following</w:delText>
        </w:r>
        <w:r w:rsidR="00B636FE" w:rsidDel="00DF2B98">
          <w:delText xml:space="preserve"> </w:delText>
        </w:r>
        <w:r w:rsidR="00812E61" w:rsidDel="00DF2B98">
          <w:delText>dialog</w:delText>
        </w:r>
        <w:r w:rsidR="007D0F17" w:rsidDel="00DF2B98">
          <w:delText>:</w:delText>
        </w:r>
      </w:del>
    </w:p>
    <w:p w14:paraId="53FE7129" w14:textId="2D3CD2D3" w:rsidR="00B636FE" w:rsidRDefault="00B636FE" w:rsidP="00EF02AD">
      <w:pPr>
        <w:pStyle w:val="Images"/>
        <w:divId w:val="2088334391"/>
        <w:rPr>
          <w:ins w:id="671" w:author="Chantel Trivett" w:date="2021-09-28T12:10:00Z"/>
          <w:noProof/>
        </w:rPr>
      </w:pPr>
      <w:del w:id="672" w:author="Chantel Trivett" w:date="2021-09-17T11:22:00Z">
        <w:r w:rsidDel="00B23D3B">
          <w:rPr>
            <w:noProof/>
          </w:rPr>
          <w:drawing>
            <wp:inline distT="0" distB="0" distL="0" distR="0" wp14:anchorId="76AD5C2B" wp14:editId="08D4F74E">
              <wp:extent cx="2138186"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2138186" cy="2520000"/>
                      </a:xfrm>
                      <a:prstGeom prst="rect">
                        <a:avLst/>
                      </a:prstGeom>
                    </pic:spPr>
                  </pic:pic>
                </a:graphicData>
              </a:graphic>
            </wp:inline>
          </w:drawing>
        </w:r>
      </w:del>
      <w:ins w:id="673" w:author="Chantel Trivett" w:date="2021-09-17T11:22:00Z">
        <w:r w:rsidR="00B23D3B" w:rsidRPr="00B23D3B">
          <w:rPr>
            <w:noProof/>
          </w:rPr>
          <w:t xml:space="preserve"> </w:t>
        </w:r>
      </w:ins>
      <w:ins w:id="674" w:author="Chantel Trivett" w:date="2021-09-17T14:53:00Z">
        <w:r w:rsidR="00C92033">
          <w:rPr>
            <w:noProof/>
          </w:rPr>
          <w:drawing>
            <wp:inline distT="0" distB="0" distL="0" distR="0" wp14:anchorId="2D25DBFE" wp14:editId="1CF452F0">
              <wp:extent cx="2458800" cy="2476800"/>
              <wp:effectExtent l="19050" t="19050" r="17780" b="19050"/>
              <wp:docPr id="48" name="Picture 48" descr="This image depicts the &quot;Forgot your password&quot; page where users can enter their email address in the EMAIL field to be sent a reset password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is image depicts the &quot;Forgot your password&quot; page where users can enter their email address in the EMAIL field to be sent a reset password link. "/>
                      <pic:cNvPicPr/>
                    </pic:nvPicPr>
                    <pic:blipFill>
                      <a:blip r:embed="rId24"/>
                      <a:stretch>
                        <a:fillRect/>
                      </a:stretch>
                    </pic:blipFill>
                    <pic:spPr>
                      <a:xfrm>
                        <a:off x="0" y="0"/>
                        <a:ext cx="2458800" cy="2476800"/>
                      </a:xfrm>
                      <a:prstGeom prst="rect">
                        <a:avLst/>
                      </a:prstGeom>
                      <a:ln>
                        <a:solidFill>
                          <a:schemeClr val="tx1"/>
                        </a:solidFill>
                      </a:ln>
                    </pic:spPr>
                  </pic:pic>
                </a:graphicData>
              </a:graphic>
            </wp:inline>
          </w:drawing>
        </w:r>
      </w:ins>
    </w:p>
    <w:p w14:paraId="1181FDC0" w14:textId="77777777" w:rsidR="00C32611" w:rsidRDefault="00C32611">
      <w:pPr>
        <w:pStyle w:val="Images"/>
        <w:divId w:val="2088334391"/>
        <w:rPr>
          <w:rFonts w:eastAsia="Times New Roman"/>
        </w:rPr>
        <w:pPrChange w:id="675" w:author="Chantel Trivett" w:date="2021-09-28T11:47:00Z">
          <w:pPr>
            <w:spacing w:before="240" w:after="240"/>
            <w:ind w:left="720"/>
            <w:divId w:val="2088334391"/>
          </w:pPr>
        </w:pPrChange>
      </w:pPr>
    </w:p>
    <w:p w14:paraId="1575B95E" w14:textId="480F7937" w:rsidR="00E35722" w:rsidRDefault="00B636FE" w:rsidP="00BB7824">
      <w:pPr>
        <w:pStyle w:val="ListParagraph"/>
        <w:numPr>
          <w:ilvl w:val="0"/>
          <w:numId w:val="43"/>
        </w:numPr>
        <w:divId w:val="2088334391"/>
        <w:rPr>
          <w:ins w:id="676" w:author="Chantel Trivett" w:date="2021-09-28T12:04:00Z"/>
        </w:rPr>
      </w:pPr>
      <w:r>
        <w:t xml:space="preserve">Enter your email </w:t>
      </w:r>
      <w:r w:rsidR="006C44F8">
        <w:t xml:space="preserve">address </w:t>
      </w:r>
      <w:ins w:id="677" w:author="Chantel Trivett" w:date="2021-09-16T16:05:00Z">
        <w:r w:rsidR="00E015C9">
          <w:t xml:space="preserve">in the </w:t>
        </w:r>
        <w:r w:rsidR="00E015C9" w:rsidRPr="00334D71">
          <w:rPr>
            <w:b/>
            <w:bCs/>
            <w:rPrChange w:id="678" w:author="Chantel Trivett" w:date="2021-09-17T16:30:00Z">
              <w:rPr/>
            </w:rPrChange>
          </w:rPr>
          <w:t>E</w:t>
        </w:r>
      </w:ins>
      <w:ins w:id="679" w:author="Chantel Trivett" w:date="2021-09-27T18:23:00Z">
        <w:r w:rsidR="008A4E15">
          <w:rPr>
            <w:b/>
            <w:bCs/>
          </w:rPr>
          <w:t>mail</w:t>
        </w:r>
      </w:ins>
      <w:ins w:id="680" w:author="Chantel Trivett" w:date="2021-09-16T16:05:00Z">
        <w:r w:rsidR="00E015C9">
          <w:t xml:space="preserve"> </w:t>
        </w:r>
        <w:r w:rsidR="006A0673">
          <w:t>field.</w:t>
        </w:r>
      </w:ins>
    </w:p>
    <w:p w14:paraId="14AA106B" w14:textId="2D9ED7FD" w:rsidR="00801B30" w:rsidRDefault="009C76D3" w:rsidP="00801B30">
      <w:pPr>
        <w:pStyle w:val="Images"/>
        <w:divId w:val="2088334391"/>
        <w:rPr>
          <w:ins w:id="681" w:author="Chantel Trivett" w:date="2021-09-28T15:21:00Z"/>
        </w:rPr>
      </w:pPr>
      <w:ins w:id="682" w:author="Chantel Trivett" w:date="2021-09-28T13:48:00Z">
        <w:r>
          <w:rPr>
            <w:noProof/>
          </w:rPr>
          <w:drawing>
            <wp:inline distT="0" distB="0" distL="0" distR="0" wp14:anchorId="38C3B2E1" wp14:editId="4FB6D3FF">
              <wp:extent cx="2492839" cy="817860"/>
              <wp:effectExtent l="19050" t="19050" r="22225" b="20955"/>
              <wp:docPr id="136" name="Picture 136" descr="This image depicts the &quot;Email&quot; field on the Forgot Your Passw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his image depicts the &quot;Email&quot; field on the Forgot Your Password page."/>
                      <pic:cNvPicPr/>
                    </pic:nvPicPr>
                    <pic:blipFill>
                      <a:blip r:embed="rId25"/>
                      <a:stretch>
                        <a:fillRect/>
                      </a:stretch>
                    </pic:blipFill>
                    <pic:spPr>
                      <a:xfrm>
                        <a:off x="0" y="0"/>
                        <a:ext cx="2535174" cy="831749"/>
                      </a:xfrm>
                      <a:prstGeom prst="rect">
                        <a:avLst/>
                      </a:prstGeom>
                      <a:ln>
                        <a:solidFill>
                          <a:schemeClr val="tx1"/>
                        </a:solidFill>
                      </a:ln>
                    </pic:spPr>
                  </pic:pic>
                </a:graphicData>
              </a:graphic>
            </wp:inline>
          </w:drawing>
        </w:r>
      </w:ins>
    </w:p>
    <w:p w14:paraId="41D0BF0E" w14:textId="77777777" w:rsidR="006B5E12" w:rsidRDefault="006B5E12">
      <w:pPr>
        <w:pStyle w:val="Images"/>
        <w:divId w:val="2088334391"/>
        <w:rPr>
          <w:ins w:id="683" w:author="Chantel Trivett" w:date="2021-09-27T18:29:00Z"/>
        </w:rPr>
        <w:pPrChange w:id="684" w:author="Chantel Trivett" w:date="2021-09-28T12:04:00Z">
          <w:pPr>
            <w:pStyle w:val="ListParagraph"/>
            <w:numPr>
              <w:numId w:val="43"/>
            </w:numPr>
            <w:ind w:hanging="360"/>
            <w:divId w:val="2088334391"/>
          </w:pPr>
        </w:pPrChange>
      </w:pPr>
    </w:p>
    <w:p w14:paraId="62DB9091" w14:textId="003E5422" w:rsidR="00E35722" w:rsidRDefault="000E04DB" w:rsidP="000E04DB">
      <w:pPr>
        <w:pStyle w:val="ListParagraph"/>
        <w:rPr>
          <w:ins w:id="685" w:author="Chantel Trivett" w:date="2021-09-28T15:21:00Z"/>
        </w:rPr>
      </w:pPr>
      <w:ins w:id="686" w:author="Chantel Trivett" w:date="2021-09-28T12:04:00Z">
        <w:r>
          <w:t>The Re</w:t>
        </w:r>
      </w:ins>
      <w:ins w:id="687" w:author="Chantel Trivett" w:date="2021-09-28T12:05:00Z">
        <w:r>
          <w:t xml:space="preserve">set Password </w:t>
        </w:r>
      </w:ins>
      <w:ins w:id="688" w:author="Chantel Trivett" w:date="2021-09-28T12:07:00Z">
        <w:r w:rsidR="00F54FE4">
          <w:t>button will</w:t>
        </w:r>
        <w:r w:rsidR="00B62155">
          <w:t xml:space="preserve"> enable</w:t>
        </w:r>
      </w:ins>
      <w:ins w:id="689" w:author="Chantel Trivett" w:date="2021-09-28T12:05:00Z">
        <w:r w:rsidR="00D55F59">
          <w:t>.</w:t>
        </w:r>
      </w:ins>
    </w:p>
    <w:p w14:paraId="722E39DF" w14:textId="132783A4" w:rsidR="006B5E12" w:rsidRDefault="006B5E12">
      <w:pPr>
        <w:pStyle w:val="ListParagraph"/>
        <w:rPr>
          <w:ins w:id="690" w:author="Chantel Trivett" w:date="2021-09-27T18:29:00Z"/>
        </w:rPr>
        <w:pPrChange w:id="691" w:author="Chantel Trivett" w:date="2021-09-28T12:04:00Z">
          <w:pPr/>
        </w:pPrChange>
      </w:pPr>
      <w:ins w:id="692" w:author="Chantel Trivett" w:date="2021-09-28T15:21:00Z">
        <w:r>
          <w:rPr>
            <w:noProof/>
          </w:rPr>
          <w:drawing>
            <wp:inline distT="0" distB="0" distL="0" distR="0" wp14:anchorId="6DF1F6B4" wp14:editId="55C999A0">
              <wp:extent cx="2486532" cy="1338902"/>
              <wp:effectExtent l="19050" t="19050" r="9525" b="13970"/>
              <wp:docPr id="177" name="Picture 177" descr="This image depicts the enabled &quot;Reset Password&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his image depicts the enabled &quot;Reset Password&quot; button."/>
                      <pic:cNvPicPr/>
                    </pic:nvPicPr>
                    <pic:blipFill>
                      <a:blip r:embed="rId26"/>
                      <a:stretch>
                        <a:fillRect/>
                      </a:stretch>
                    </pic:blipFill>
                    <pic:spPr>
                      <a:xfrm>
                        <a:off x="0" y="0"/>
                        <a:ext cx="2501175" cy="1346787"/>
                      </a:xfrm>
                      <a:prstGeom prst="rect">
                        <a:avLst/>
                      </a:prstGeom>
                      <a:ln>
                        <a:solidFill>
                          <a:schemeClr val="tx1"/>
                        </a:solidFill>
                      </a:ln>
                    </pic:spPr>
                  </pic:pic>
                </a:graphicData>
              </a:graphic>
            </wp:inline>
          </w:drawing>
        </w:r>
      </w:ins>
    </w:p>
    <w:p w14:paraId="2B864BEB" w14:textId="77777777" w:rsidR="006A0673" w:rsidRDefault="006A0673">
      <w:pPr>
        <w:pStyle w:val="ListParagraph"/>
        <w:divId w:val="2088334391"/>
        <w:rPr>
          <w:ins w:id="693" w:author="Chantel Trivett" w:date="2021-09-16T16:05:00Z"/>
        </w:rPr>
        <w:pPrChange w:id="694" w:author="Chantel Trivett" w:date="2021-09-27T18:29:00Z">
          <w:pPr>
            <w:pStyle w:val="ListParagraph"/>
            <w:numPr>
              <w:numId w:val="43"/>
            </w:numPr>
            <w:ind w:hanging="360"/>
            <w:divId w:val="2088334391"/>
          </w:pPr>
        </w:pPrChange>
      </w:pPr>
    </w:p>
    <w:p w14:paraId="63480CB5" w14:textId="0EC97166" w:rsidR="00B636FE" w:rsidRDefault="006A0673" w:rsidP="00BB7824">
      <w:pPr>
        <w:pStyle w:val="ListParagraph"/>
        <w:numPr>
          <w:ilvl w:val="0"/>
          <w:numId w:val="43"/>
        </w:numPr>
        <w:divId w:val="2088334391"/>
        <w:rPr>
          <w:ins w:id="695" w:author="Chantel Trivett" w:date="2021-09-17T13:45:00Z"/>
        </w:rPr>
      </w:pPr>
      <w:ins w:id="696" w:author="Chantel Trivett" w:date="2021-09-16T16:05:00Z">
        <w:r>
          <w:t>Select</w:t>
        </w:r>
      </w:ins>
      <w:del w:id="697" w:author="Chantel Trivett" w:date="2021-09-16T16:05:00Z">
        <w:r w:rsidR="00B636FE" w:rsidDel="006A0673">
          <w:delText>and click</w:delText>
        </w:r>
      </w:del>
      <w:r w:rsidR="00B636FE">
        <w:t xml:space="preserve"> </w:t>
      </w:r>
      <w:r w:rsidR="00B636FE" w:rsidRPr="00501988">
        <w:rPr>
          <w:b/>
          <w:bCs/>
        </w:rPr>
        <w:t>Reset Password</w:t>
      </w:r>
      <w:ins w:id="698" w:author="Chantel Trivett" w:date="2021-09-17T13:42:00Z">
        <w:r w:rsidR="00327B4D">
          <w:t>.</w:t>
        </w:r>
      </w:ins>
      <w:del w:id="699" w:author="Chantel Trivett" w:date="2021-09-17T13:42:00Z">
        <w:r w:rsidR="006C44F8" w:rsidRPr="006C44F8" w:rsidDel="00F00A24">
          <w:delText>.</w:delText>
        </w:r>
      </w:del>
    </w:p>
    <w:p w14:paraId="181C91C0" w14:textId="11ADE849" w:rsidR="00341A01" w:rsidRDefault="00E3099A">
      <w:pPr>
        <w:pStyle w:val="Images"/>
        <w:divId w:val="2088334391"/>
        <w:rPr>
          <w:ins w:id="700" w:author="Chantel Trivett" w:date="2021-09-28T15:24:00Z"/>
        </w:rPr>
        <w:pPrChange w:id="701" w:author="Chantel Trivett" w:date="2021-09-30T14:21:00Z">
          <w:pPr>
            <w:divId w:val="2088334391"/>
          </w:pPr>
        </w:pPrChange>
      </w:pPr>
      <w:ins w:id="702" w:author="Chantel Trivett" w:date="2021-09-17T13:46:00Z">
        <w:r>
          <w:rPr>
            <w:noProof/>
          </w:rPr>
          <w:drawing>
            <wp:inline distT="0" distB="0" distL="0" distR="0" wp14:anchorId="443DC82B" wp14:editId="2809A64C">
              <wp:extent cx="2724150" cy="1392493"/>
              <wp:effectExtent l="19050" t="19050" r="19050" b="1778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27"/>
                      <a:stretch>
                        <a:fillRect/>
                      </a:stretch>
                    </pic:blipFill>
                    <pic:spPr>
                      <a:xfrm>
                        <a:off x="0" y="0"/>
                        <a:ext cx="2738873" cy="1400019"/>
                      </a:xfrm>
                      <a:prstGeom prst="rect">
                        <a:avLst/>
                      </a:prstGeom>
                      <a:ln>
                        <a:solidFill>
                          <a:schemeClr val="tx1"/>
                        </a:solidFill>
                      </a:ln>
                    </pic:spPr>
                  </pic:pic>
                </a:graphicData>
              </a:graphic>
            </wp:inline>
          </w:drawing>
        </w:r>
      </w:ins>
    </w:p>
    <w:p w14:paraId="05856FB7" w14:textId="77777777" w:rsidR="00727AAB" w:rsidRDefault="00727AAB">
      <w:pPr>
        <w:pStyle w:val="Images"/>
        <w:divId w:val="2088334391"/>
        <w:pPrChange w:id="703" w:author="Chantel Trivett" w:date="2021-09-28T11:48:00Z">
          <w:pPr>
            <w:pStyle w:val="ListParagraph"/>
            <w:numPr>
              <w:numId w:val="43"/>
            </w:numPr>
            <w:ind w:hanging="360"/>
            <w:divId w:val="2088334391"/>
          </w:pPr>
        </w:pPrChange>
      </w:pPr>
    </w:p>
    <w:p w14:paraId="5E1C5B49" w14:textId="15C58103" w:rsidR="00B636FE" w:rsidRDefault="005A7283" w:rsidP="0095306F">
      <w:pPr>
        <w:pStyle w:val="ListParagraph"/>
        <w:divId w:val="2088334391"/>
        <w:rPr>
          <w:ins w:id="704" w:author="Chantel Trivett" w:date="2021-09-28T12:08:00Z"/>
        </w:rPr>
      </w:pPr>
      <w:ins w:id="705" w:author="Chantel Trivett" w:date="2021-09-28T13:15:00Z">
        <w:r>
          <w:t xml:space="preserve">A </w:t>
        </w:r>
        <w:r w:rsidR="00A837F0">
          <w:t>popup</w:t>
        </w:r>
      </w:ins>
      <w:ins w:id="706" w:author="Chantel Trivett" w:date="2021-09-28T13:16:00Z">
        <w:r w:rsidR="00DF7060">
          <w:t xml:space="preserve"> message</w:t>
        </w:r>
      </w:ins>
      <w:ins w:id="707" w:author="Chantel Trivett" w:date="2021-09-28T13:15:00Z">
        <w:r w:rsidR="00A837F0">
          <w:t xml:space="preserve"> will </w:t>
        </w:r>
      </w:ins>
      <w:ins w:id="708" w:author="Chantel Trivett" w:date="2021-09-28T13:17:00Z">
        <w:r w:rsidR="00985C2B">
          <w:t xml:space="preserve">appear </w:t>
        </w:r>
      </w:ins>
      <w:ins w:id="709" w:author="Chantel Trivett" w:date="2021-09-28T13:15:00Z">
        <w:r w:rsidR="00A837F0">
          <w:t>advis</w:t>
        </w:r>
      </w:ins>
      <w:ins w:id="710" w:author="Chantel Trivett" w:date="2021-09-28T13:17:00Z">
        <w:r w:rsidR="00985C2B">
          <w:t>ing</w:t>
        </w:r>
      </w:ins>
      <w:ins w:id="711" w:author="Chantel Trivett" w:date="2021-09-28T13:15:00Z">
        <w:r w:rsidR="00A837F0">
          <w:t xml:space="preserve"> th</w:t>
        </w:r>
      </w:ins>
      <w:ins w:id="712" w:author="Chantel Trivett" w:date="2021-09-28T13:16:00Z">
        <w:r w:rsidR="00A837F0">
          <w:t xml:space="preserve">at </w:t>
        </w:r>
      </w:ins>
      <w:del w:id="713" w:author="Chantel Trivett" w:date="2021-09-16T16:11:00Z">
        <w:r w:rsidR="00B636FE" w:rsidDel="00123CE2">
          <w:delText>You will receive an</w:delText>
        </w:r>
      </w:del>
      <w:del w:id="714" w:author="Chantel Trivett" w:date="2021-09-16T16:10:00Z">
        <w:r w:rsidR="00B636FE" w:rsidDel="00FD67AA">
          <w:delText xml:space="preserve"> email </w:delText>
        </w:r>
        <w:r w:rsidR="006C44F8" w:rsidDel="00FD67AA">
          <w:delText xml:space="preserve">shortly </w:delText>
        </w:r>
        <w:r w:rsidR="00B636FE" w:rsidDel="00FD67AA">
          <w:delText>with a link t</w:delText>
        </w:r>
      </w:del>
      <w:ins w:id="715" w:author="Chantel Trivett" w:date="2021-09-28T13:16:00Z">
        <w:r w:rsidR="004D25A8">
          <w:t>y</w:t>
        </w:r>
      </w:ins>
      <w:del w:id="716" w:author="Chantel Trivett" w:date="2021-09-16T16:10:00Z">
        <w:r w:rsidR="00B636FE" w:rsidDel="00FD67AA">
          <w:delText>o</w:delText>
        </w:r>
      </w:del>
      <w:del w:id="717" w:author="Chantel Trivett" w:date="2021-09-27T18:29:00Z">
        <w:r w:rsidR="00B636FE" w:rsidDel="00B84270">
          <w:delText xml:space="preserve"> </w:delText>
        </w:r>
      </w:del>
      <w:ins w:id="718" w:author="Chantel Trivett" w:date="2021-09-27T18:30:00Z">
        <w:r w:rsidR="00D97DA6">
          <w:t>ou will receive a</w:t>
        </w:r>
      </w:ins>
      <w:ins w:id="719" w:author="Chantel Trivett" w:date="2021-09-16T16:11:00Z">
        <w:r w:rsidR="00123CE2" w:rsidRPr="000C129B">
          <w:t xml:space="preserve"> password reset link</w:t>
        </w:r>
      </w:ins>
      <w:ins w:id="720" w:author="Chantel Trivett" w:date="2021-09-27T18:30:00Z">
        <w:r w:rsidR="00FC7FDB">
          <w:t xml:space="preserve"> via email.</w:t>
        </w:r>
      </w:ins>
      <w:ins w:id="721" w:author="Chantel Trivett" w:date="2021-09-16T16:11:00Z">
        <w:r w:rsidR="00123CE2" w:rsidRPr="000C129B">
          <w:t xml:space="preserve"> </w:t>
        </w:r>
      </w:ins>
      <w:del w:id="722" w:author="Chantel Trivett" w:date="2021-09-16T16:11:00Z">
        <w:r w:rsidR="00B636FE" w:rsidDel="002F716F">
          <w:delText xml:space="preserve">reset </w:delText>
        </w:r>
        <w:r w:rsidR="00A52AC9" w:rsidDel="002F716F">
          <w:delText>your</w:delText>
        </w:r>
        <w:r w:rsidR="00B636FE" w:rsidDel="002F716F">
          <w:delText xml:space="preserve"> password</w:delText>
        </w:r>
        <w:r w:rsidR="006C44F8" w:rsidDel="002F716F">
          <w:delText>.</w:delText>
        </w:r>
        <w:r w:rsidR="00B636FE" w:rsidDel="002F716F">
          <w:delText xml:space="preserve"> </w:delText>
        </w:r>
        <w:r w:rsidR="006C44F8" w:rsidDel="002F716F">
          <w:delText>O</w:delText>
        </w:r>
        <w:r w:rsidR="00B636FE" w:rsidDel="002F716F">
          <w:delText xml:space="preserve">nce you click that link you will be redirected to the following </w:delText>
        </w:r>
        <w:r w:rsidR="00645D9E" w:rsidDel="002F716F">
          <w:delText>dialog</w:delText>
        </w:r>
        <w:r w:rsidR="006C44F8" w:rsidDel="002F716F">
          <w:delText>:</w:delText>
        </w:r>
      </w:del>
    </w:p>
    <w:p w14:paraId="7C812CBD" w14:textId="3B922A8B" w:rsidR="0018272E" w:rsidRDefault="007A4CF1" w:rsidP="0095306F">
      <w:pPr>
        <w:pStyle w:val="ListParagraph"/>
        <w:divId w:val="2088334391"/>
        <w:rPr>
          <w:ins w:id="723" w:author="Chantel Trivett" w:date="2021-09-28T13:50:00Z"/>
        </w:rPr>
      </w:pPr>
      <w:ins w:id="724" w:author="Chantel Trivett" w:date="2021-09-28T13:20:00Z">
        <w:r>
          <w:rPr>
            <w:noProof/>
          </w:rPr>
          <w:drawing>
            <wp:inline distT="0" distB="0" distL="0" distR="0" wp14:anchorId="4B2376B4" wp14:editId="2D56625D">
              <wp:extent cx="2739217" cy="1579368"/>
              <wp:effectExtent l="19050" t="19050" r="23495" b="20955"/>
              <wp:docPr id="128" name="Picture 128" descr="This image depicts a popup message advising the user that they will receive a password reset link via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his image depicts a popup message advising the user that they will receive a password reset link via email."/>
                      <pic:cNvPicPr/>
                    </pic:nvPicPr>
                    <pic:blipFill>
                      <a:blip r:embed="rId28"/>
                      <a:stretch>
                        <a:fillRect/>
                      </a:stretch>
                    </pic:blipFill>
                    <pic:spPr>
                      <a:xfrm>
                        <a:off x="0" y="0"/>
                        <a:ext cx="2748208" cy="1584552"/>
                      </a:xfrm>
                      <a:prstGeom prst="rect">
                        <a:avLst/>
                      </a:prstGeom>
                      <a:ln>
                        <a:solidFill>
                          <a:schemeClr val="tx1"/>
                        </a:solidFill>
                      </a:ln>
                    </pic:spPr>
                  </pic:pic>
                </a:graphicData>
              </a:graphic>
            </wp:inline>
          </w:drawing>
        </w:r>
      </w:ins>
    </w:p>
    <w:p w14:paraId="7176F43B" w14:textId="77777777" w:rsidR="00727AAB" w:rsidRDefault="00727AAB">
      <w:pPr>
        <w:pStyle w:val="ListParagraph"/>
        <w:divId w:val="2088334391"/>
        <w:rPr>
          <w:ins w:id="725" w:author="Chantel Trivett" w:date="2021-09-16T16:11:00Z"/>
        </w:rPr>
        <w:pPrChange w:id="726" w:author="Chantel Trivett" w:date="2021-09-28T11:54:00Z">
          <w:pPr>
            <w:ind w:left="360"/>
            <w:divId w:val="2088334391"/>
          </w:pPr>
        </w:pPrChange>
      </w:pPr>
    </w:p>
    <w:p w14:paraId="2D14ECA7" w14:textId="285B1B07" w:rsidR="0019208A" w:rsidRDefault="00B0160E">
      <w:pPr>
        <w:pStyle w:val="NumberedListLvl1"/>
        <w:divId w:val="2088334391"/>
        <w:rPr>
          <w:ins w:id="727" w:author="Chantel Trivett" w:date="2021-09-28T13:08:00Z"/>
        </w:rPr>
        <w:pPrChange w:id="728" w:author="Chantel Trivett" w:date="2021-09-28T13:21:00Z">
          <w:pPr>
            <w:pStyle w:val="NumberedListLvl1"/>
            <w:numPr>
              <w:numId w:val="0"/>
            </w:numPr>
            <w:ind w:left="0" w:firstLine="0"/>
            <w:divId w:val="2088334391"/>
          </w:pPr>
        </w:pPrChange>
      </w:pPr>
      <w:ins w:id="729" w:author="Chantel Trivett" w:date="2021-09-28T12:24:00Z">
        <w:r w:rsidRPr="00CB6E31">
          <w:t xml:space="preserve">Go to </w:t>
        </w:r>
        <w:r w:rsidR="002A2D9A" w:rsidRPr="000C7C1C">
          <w:t xml:space="preserve">your email </w:t>
        </w:r>
        <w:r w:rsidRPr="00CD078B">
          <w:t xml:space="preserve">inbox </w:t>
        </w:r>
        <w:r w:rsidRPr="00BD6737">
          <w:t>and o</w:t>
        </w:r>
      </w:ins>
      <w:ins w:id="730" w:author="Chantel Trivett" w:date="2021-09-17T13:47:00Z">
        <w:r w:rsidR="009C4052" w:rsidRPr="00E45CAB">
          <w:t>pen y</w:t>
        </w:r>
      </w:ins>
      <w:ins w:id="731" w:author="Chantel Trivett" w:date="2021-09-28T13:07:00Z">
        <w:r w:rsidR="00EF48BC">
          <w:t>our</w:t>
        </w:r>
      </w:ins>
      <w:ins w:id="732" w:author="Chantel Trivett" w:date="2021-09-17T13:47:00Z">
        <w:r w:rsidR="009C4052" w:rsidRPr="00CB6E31">
          <w:t xml:space="preserve"> AGILITY password </w:t>
        </w:r>
        <w:r w:rsidR="009C4052" w:rsidRPr="00A239B4">
          <w:rPr>
            <w:rStyle w:val="LeftAlignedParagraph2Char"/>
            <w:rPrChange w:id="733" w:author="Chantel Trivett" w:date="2021-09-28T13:03:00Z">
              <w:rPr/>
            </w:rPrChange>
          </w:rPr>
          <w:t>reset email</w:t>
        </w:r>
      </w:ins>
      <w:ins w:id="734" w:author="Chantel Trivett" w:date="2021-09-28T12:24:00Z">
        <w:r w:rsidR="00B2323F" w:rsidRPr="00CB6E31">
          <w:rPr>
            <w:rStyle w:val="LeftAlignedParagraph2Char"/>
          </w:rPr>
          <w:t xml:space="preserve"> with the subject line </w:t>
        </w:r>
        <w:r w:rsidR="00B2323F" w:rsidRPr="000C7C1C">
          <w:rPr>
            <w:rStyle w:val="LeftAlignedParagraph2Char"/>
          </w:rPr>
          <w:t xml:space="preserve">AGILITY </w:t>
        </w:r>
      </w:ins>
      <w:ins w:id="735" w:author="Chantel Trivett" w:date="2021-09-28T12:25:00Z">
        <w:r w:rsidR="00B2323F" w:rsidRPr="00CD078B">
          <w:rPr>
            <w:rStyle w:val="LeftAlignedParagraph2Char"/>
          </w:rPr>
          <w:t>Password Reset</w:t>
        </w:r>
      </w:ins>
      <w:ins w:id="736" w:author="Chantel Trivett" w:date="2021-09-17T13:47:00Z">
        <w:r w:rsidR="009C4052" w:rsidRPr="00BD6737">
          <w:t>.</w:t>
        </w:r>
      </w:ins>
    </w:p>
    <w:p w14:paraId="0A3D7894" w14:textId="77777777" w:rsidR="00EF48BC" w:rsidRDefault="00EF48BC">
      <w:pPr>
        <w:pStyle w:val="NumberedListLvl1"/>
        <w:numPr>
          <w:ilvl w:val="0"/>
          <w:numId w:val="0"/>
        </w:numPr>
        <w:ind w:left="720"/>
        <w:divId w:val="2088334391"/>
        <w:rPr>
          <w:ins w:id="737" w:author="Chantel Trivett" w:date="2021-09-17T13:48:00Z"/>
        </w:rPr>
        <w:pPrChange w:id="738" w:author="Chantel Trivett" w:date="2021-09-28T13:03:00Z">
          <w:pPr>
            <w:pStyle w:val="ListParagraph"/>
            <w:numPr>
              <w:numId w:val="43"/>
            </w:numPr>
            <w:ind w:hanging="360"/>
            <w:divId w:val="2088334391"/>
          </w:pPr>
        </w:pPrChange>
      </w:pPr>
    </w:p>
    <w:p w14:paraId="5022ABA9" w14:textId="28B36BB1" w:rsidR="00CB45E1" w:rsidRDefault="002F716F" w:rsidP="005A6FE8">
      <w:pPr>
        <w:pStyle w:val="ListParagraph"/>
        <w:numPr>
          <w:ilvl w:val="0"/>
          <w:numId w:val="43"/>
        </w:numPr>
        <w:divId w:val="2088334391"/>
        <w:rPr>
          <w:ins w:id="739" w:author="Chantel Trivett" w:date="2021-09-28T13:08:00Z"/>
        </w:rPr>
      </w:pPr>
      <w:ins w:id="740" w:author="Chantel Trivett" w:date="2021-09-16T16:11:00Z">
        <w:r>
          <w:t xml:space="preserve">Select the </w:t>
        </w:r>
      </w:ins>
      <w:ins w:id="741" w:author="Chantel Trivett" w:date="2021-09-28T15:26:00Z">
        <w:r w:rsidR="00967087">
          <w:rPr>
            <w:noProof/>
          </w:rPr>
          <w:drawing>
            <wp:inline distT="0" distB="0" distL="0" distR="0" wp14:anchorId="06372B5D" wp14:editId="324F4420">
              <wp:extent cx="734607" cy="185670"/>
              <wp:effectExtent l="0" t="0" r="889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9614" cy="191991"/>
                      </a:xfrm>
                      <a:prstGeom prst="rect">
                        <a:avLst/>
                      </a:prstGeom>
                    </pic:spPr>
                  </pic:pic>
                </a:graphicData>
              </a:graphic>
            </wp:inline>
          </w:drawing>
        </w:r>
      </w:ins>
      <w:ins w:id="742" w:author="Chantel Trivett" w:date="2021-09-16T16:12:00Z">
        <w:r>
          <w:t xml:space="preserve"> link</w:t>
        </w:r>
      </w:ins>
      <w:ins w:id="743" w:author="Chantel Trivett" w:date="2021-09-17T13:50:00Z">
        <w:r w:rsidR="008109D4">
          <w:t xml:space="preserve"> provided in the email</w:t>
        </w:r>
      </w:ins>
      <w:ins w:id="744" w:author="Chantel Trivett" w:date="2021-09-16T16:12:00Z">
        <w:r w:rsidR="003C042F">
          <w:t>.</w:t>
        </w:r>
      </w:ins>
    </w:p>
    <w:p w14:paraId="08FCC7FD" w14:textId="3D63FAD6" w:rsidR="00CB45E1" w:rsidRDefault="00CB45E1" w:rsidP="00CB45E1">
      <w:pPr>
        <w:pStyle w:val="Images"/>
        <w:divId w:val="2088334391"/>
        <w:rPr>
          <w:ins w:id="745" w:author="Chantel Trivett" w:date="2021-09-28T13:50:00Z"/>
        </w:rPr>
      </w:pPr>
      <w:ins w:id="746" w:author="Chantel Trivett" w:date="2021-09-28T13:08:00Z">
        <w:r>
          <w:rPr>
            <w:noProof/>
          </w:rPr>
          <w:drawing>
            <wp:inline distT="0" distB="0" distL="0" distR="0" wp14:anchorId="36B1A39A" wp14:editId="4B04D739">
              <wp:extent cx="2959341" cy="1941318"/>
              <wp:effectExtent l="19050" t="19050" r="12700"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1349" cy="1942635"/>
                      </a:xfrm>
                      <a:prstGeom prst="rect">
                        <a:avLst/>
                      </a:prstGeom>
                      <a:noFill/>
                      <a:ln>
                        <a:solidFill>
                          <a:schemeClr val="tx1"/>
                        </a:solidFill>
                      </a:ln>
                    </pic:spPr>
                  </pic:pic>
                </a:graphicData>
              </a:graphic>
            </wp:inline>
          </w:drawing>
        </w:r>
      </w:ins>
    </w:p>
    <w:p w14:paraId="3F9AC094" w14:textId="77777777" w:rsidR="00FA3966" w:rsidRDefault="00FA3966">
      <w:pPr>
        <w:pStyle w:val="Images"/>
        <w:divId w:val="2088334391"/>
        <w:rPr>
          <w:ins w:id="747" w:author="Chantel Trivett" w:date="2021-09-28T13:08:00Z"/>
        </w:rPr>
        <w:pPrChange w:id="748" w:author="Chantel Trivett" w:date="2021-09-28T13:08:00Z">
          <w:pPr>
            <w:pStyle w:val="ListParagraph"/>
            <w:numPr>
              <w:numId w:val="43"/>
            </w:numPr>
            <w:ind w:hanging="360"/>
            <w:divId w:val="2088334391"/>
          </w:pPr>
        </w:pPrChange>
      </w:pPr>
    </w:p>
    <w:p w14:paraId="2309B38C" w14:textId="4642BA95" w:rsidR="002F716F" w:rsidRPr="00187DC4" w:rsidRDefault="00901F2E">
      <w:pPr>
        <w:pStyle w:val="ListParagraph"/>
        <w:divId w:val="2088334391"/>
        <w:pPrChange w:id="749" w:author="Chantel Trivett" w:date="2021-09-28T13:09:00Z">
          <w:pPr>
            <w:pStyle w:val="ListParagraph"/>
            <w:numPr>
              <w:numId w:val="43"/>
            </w:numPr>
            <w:ind w:hanging="360"/>
            <w:divId w:val="2088334391"/>
          </w:pPr>
        </w:pPrChange>
      </w:pPr>
      <w:ins w:id="750" w:author="Chantel Trivett" w:date="2021-09-16T16:13:00Z">
        <w:r w:rsidRPr="00CB6E31">
          <w:t xml:space="preserve">The </w:t>
        </w:r>
        <w:r w:rsidRPr="000C7C1C">
          <w:t>U</w:t>
        </w:r>
      </w:ins>
      <w:ins w:id="751" w:author="Chantel Trivett" w:date="2021-09-17T14:08:00Z">
        <w:r w:rsidR="00FE6415" w:rsidRPr="00CD078B">
          <w:t xml:space="preserve">pdate </w:t>
        </w:r>
      </w:ins>
      <w:ins w:id="752" w:author="Chantel Trivett" w:date="2021-09-17T14:09:00Z">
        <w:r w:rsidR="00633CB9" w:rsidRPr="00BD6737">
          <w:t>Your Password</w:t>
        </w:r>
      </w:ins>
      <w:ins w:id="753" w:author="Chantel Trivett" w:date="2021-09-16T16:13:00Z">
        <w:r w:rsidRPr="00E45CAB">
          <w:t xml:space="preserve"> page will open.</w:t>
        </w:r>
      </w:ins>
    </w:p>
    <w:p w14:paraId="2EB93A26" w14:textId="2E9B77C5" w:rsidR="006A09D9" w:rsidRDefault="00B636FE">
      <w:pPr>
        <w:pStyle w:val="Images"/>
        <w:divId w:val="2088334391"/>
        <w:rPr>
          <w:ins w:id="754" w:author="Chantel Trivett" w:date="2021-09-28T15:27:00Z"/>
          <w:rFonts w:eastAsia="Times New Roman"/>
        </w:rPr>
        <w:pPrChange w:id="755" w:author="Chantel Trivett" w:date="2021-09-30T14:21:00Z">
          <w:pPr>
            <w:divId w:val="2088334391"/>
          </w:pPr>
        </w:pPrChange>
      </w:pPr>
      <w:del w:id="756" w:author="Chantel Trivett" w:date="2021-09-17T13:53:00Z">
        <w:r w:rsidDel="00123E67">
          <w:rPr>
            <w:noProof/>
          </w:rPr>
          <w:drawing>
            <wp:inline distT="0" distB="0" distL="0" distR="0" wp14:anchorId="1FC17F5E" wp14:editId="11F78C14">
              <wp:extent cx="1917391" cy="25200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1917391" cy="2520000"/>
                      </a:xfrm>
                      <a:prstGeom prst="rect">
                        <a:avLst/>
                      </a:prstGeom>
                    </pic:spPr>
                  </pic:pic>
                </a:graphicData>
              </a:graphic>
            </wp:inline>
          </w:drawing>
        </w:r>
      </w:del>
      <w:ins w:id="757" w:author="Chantel Trivett" w:date="2021-09-17T13:53:00Z">
        <w:r w:rsidR="00123E67" w:rsidRPr="00E0017F">
          <w:rPr>
            <w:noProof/>
            <w:rPrChange w:id="758" w:author="Chantel Trivett" w:date="2021-09-28T11:58:00Z">
              <w:rPr>
                <w:noProof/>
              </w:rPr>
            </w:rPrChange>
          </w:rPr>
          <w:drawing>
            <wp:inline distT="0" distB="0" distL="0" distR="0" wp14:anchorId="603FFC8A" wp14:editId="6F87311B">
              <wp:extent cx="2458800" cy="2876400"/>
              <wp:effectExtent l="19050" t="19050" r="17780" b="19685"/>
              <wp:docPr id="44" name="Picture 44" descr="This image depicts the &quot;Update Your Password&quot; page where users can reset their password by entering and confirming their new password in the Password and Confirm Passwor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his image depicts the &quot;Update Your Password&quot; page where users can reset their password by entering and confirming their new password in the Password and Confirm Password fields."/>
                      <pic:cNvPicPr/>
                    </pic:nvPicPr>
                    <pic:blipFill>
                      <a:blip r:embed="rId32"/>
                      <a:stretch>
                        <a:fillRect/>
                      </a:stretch>
                    </pic:blipFill>
                    <pic:spPr>
                      <a:xfrm>
                        <a:off x="0" y="0"/>
                        <a:ext cx="2458800" cy="2876400"/>
                      </a:xfrm>
                      <a:prstGeom prst="rect">
                        <a:avLst/>
                      </a:prstGeom>
                      <a:ln>
                        <a:solidFill>
                          <a:schemeClr val="tx1"/>
                        </a:solidFill>
                      </a:ln>
                    </pic:spPr>
                  </pic:pic>
                </a:graphicData>
              </a:graphic>
            </wp:inline>
          </w:drawing>
        </w:r>
      </w:ins>
    </w:p>
    <w:p w14:paraId="653AC654" w14:textId="77777777" w:rsidR="006A09D9" w:rsidRDefault="006A09D9">
      <w:pPr>
        <w:pStyle w:val="Images"/>
        <w:divId w:val="2088334391"/>
        <w:rPr>
          <w:rFonts w:eastAsia="Times New Roman"/>
        </w:rPr>
        <w:pPrChange w:id="759" w:author="Chantel Trivett" w:date="2021-09-28T11:58:00Z">
          <w:pPr>
            <w:spacing w:before="240" w:after="240"/>
            <w:ind w:left="720"/>
            <w:divId w:val="2088334391"/>
          </w:pPr>
        </w:pPrChange>
      </w:pPr>
    </w:p>
    <w:p w14:paraId="4C0CA779" w14:textId="2EDAC9A1" w:rsidR="008A7BD2" w:rsidRDefault="00B636FE" w:rsidP="00BB7824">
      <w:pPr>
        <w:pStyle w:val="ListParagraph"/>
        <w:numPr>
          <w:ilvl w:val="0"/>
          <w:numId w:val="43"/>
        </w:numPr>
        <w:divId w:val="2088334391"/>
        <w:rPr>
          <w:ins w:id="760" w:author="Chantel Trivett" w:date="2021-09-28T13:50:00Z"/>
        </w:rPr>
      </w:pPr>
      <w:r>
        <w:t xml:space="preserve">Enter your new password </w:t>
      </w:r>
      <w:ins w:id="761" w:author="Chantel Trivett" w:date="2021-09-16T16:16:00Z">
        <w:r w:rsidR="003D1123">
          <w:t xml:space="preserve">in the </w:t>
        </w:r>
        <w:r w:rsidR="008420F7" w:rsidRPr="00FE6415">
          <w:rPr>
            <w:b/>
            <w:bCs/>
            <w:rPrChange w:id="762" w:author="Chantel Trivett" w:date="2021-09-17T14:08:00Z">
              <w:rPr/>
            </w:rPrChange>
          </w:rPr>
          <w:t>Password</w:t>
        </w:r>
        <w:r w:rsidR="008420F7">
          <w:t xml:space="preserve"> </w:t>
        </w:r>
        <w:r w:rsidR="00FA794C">
          <w:t xml:space="preserve">and </w:t>
        </w:r>
        <w:r w:rsidR="00FA794C" w:rsidRPr="00FE6415">
          <w:rPr>
            <w:b/>
            <w:bCs/>
            <w:rPrChange w:id="763" w:author="Chantel Trivett" w:date="2021-09-17T14:08:00Z">
              <w:rPr/>
            </w:rPrChange>
          </w:rPr>
          <w:t>Confirm Password</w:t>
        </w:r>
        <w:r w:rsidR="00FA794C">
          <w:t xml:space="preserve"> fields</w:t>
        </w:r>
      </w:ins>
      <w:ins w:id="764" w:author="Chantel Trivett" w:date="2021-09-16T16:17:00Z">
        <w:r w:rsidR="00FA794C">
          <w:t xml:space="preserve"> </w:t>
        </w:r>
      </w:ins>
      <w:r>
        <w:t xml:space="preserve">and </w:t>
      </w:r>
      <w:del w:id="765" w:author="Chantel Trivett" w:date="2021-09-17T14:24:00Z">
        <w:r w:rsidDel="00E01894">
          <w:delText>confirm</w:delText>
        </w:r>
      </w:del>
      <w:ins w:id="766" w:author="Chantel Trivett" w:date="2021-09-17T14:24:00Z">
        <w:r w:rsidR="00E01894">
          <w:t>verify</w:t>
        </w:r>
      </w:ins>
      <w:r>
        <w:t xml:space="preserve"> </w:t>
      </w:r>
      <w:ins w:id="767" w:author="Chantel Trivett" w:date="2021-09-16T16:17:00Z">
        <w:r w:rsidR="008A7BD2">
          <w:t>that</w:t>
        </w:r>
      </w:ins>
      <w:ins w:id="768" w:author="Chantel Trivett" w:date="2021-09-27T18:24:00Z">
        <w:r w:rsidR="00462EE8">
          <w:t xml:space="preserve"> </w:t>
        </w:r>
      </w:ins>
      <w:del w:id="769" w:author="Chantel Trivett" w:date="2021-09-16T16:17:00Z">
        <w:r w:rsidDel="008A7BD2">
          <w:delText>it</w:delText>
        </w:r>
        <w:r w:rsidR="00E16CBF" w:rsidDel="008A7BD2">
          <w:delText xml:space="preserve"> so</w:delText>
        </w:r>
        <w:r w:rsidDel="008A7BD2">
          <w:delText xml:space="preserve"> </w:delText>
        </w:r>
      </w:del>
      <w:r>
        <w:t xml:space="preserve">both </w:t>
      </w:r>
      <w:r w:rsidR="00934197">
        <w:t>fields</w:t>
      </w:r>
      <w:r>
        <w:t xml:space="preserve"> match</w:t>
      </w:r>
      <w:ins w:id="770" w:author="Chantel Trivett" w:date="2021-09-16T16:17:00Z">
        <w:r w:rsidR="008A7BD2">
          <w:t>.</w:t>
        </w:r>
      </w:ins>
      <w:del w:id="771" w:author="Chantel Trivett" w:date="2021-09-16T16:17:00Z">
        <w:r w:rsidR="00E16CBF" w:rsidDel="008A7BD2">
          <w:delText>,</w:delText>
        </w:r>
        <w:r w:rsidDel="008A7BD2">
          <w:delText xml:space="preserve"> and </w:delText>
        </w:r>
        <w:r w:rsidR="00E16CBF" w:rsidDel="008A7BD2">
          <w:delText xml:space="preserve">then </w:delText>
        </w:r>
        <w:r w:rsidDel="008A7BD2">
          <w:delText>click</w:delText>
        </w:r>
      </w:del>
    </w:p>
    <w:p w14:paraId="1A75F37E" w14:textId="77777777" w:rsidR="00FA3966" w:rsidRDefault="00FA3966">
      <w:pPr>
        <w:pStyle w:val="ListParagraph"/>
        <w:divId w:val="2088334391"/>
        <w:rPr>
          <w:ins w:id="772" w:author="Chantel Trivett" w:date="2021-09-17T14:14:00Z"/>
        </w:rPr>
        <w:pPrChange w:id="773" w:author="Chantel Trivett" w:date="2021-09-28T13:50:00Z">
          <w:pPr>
            <w:pStyle w:val="ListParagraph"/>
            <w:numPr>
              <w:numId w:val="43"/>
            </w:numPr>
            <w:ind w:hanging="360"/>
            <w:divId w:val="2088334391"/>
          </w:pPr>
        </w:pPrChange>
      </w:pPr>
    </w:p>
    <w:p w14:paraId="63BDA662" w14:textId="4757304F" w:rsidR="00691A2A" w:rsidRDefault="00242027">
      <w:pPr>
        <w:pStyle w:val="ListParagraph"/>
        <w:divId w:val="2088334391"/>
        <w:rPr>
          <w:ins w:id="774" w:author="Chantel Trivett" w:date="2021-09-17T14:15:00Z"/>
        </w:rPr>
        <w:pPrChange w:id="775" w:author="Chantel Trivett" w:date="2021-09-28T12:09:00Z">
          <w:pPr>
            <w:divId w:val="2088334391"/>
          </w:pPr>
        </w:pPrChange>
      </w:pPr>
      <w:ins w:id="776" w:author="Chantel Trivett" w:date="2021-09-17T14:14:00Z">
        <w:r w:rsidRPr="001D15FA">
          <w:rPr>
            <w:b/>
            <w:bCs/>
            <w:rPrChange w:id="777" w:author="Chantel Trivett" w:date="2021-09-27T18:39:00Z">
              <w:rPr/>
            </w:rPrChange>
          </w:rPr>
          <w:t>N</w:t>
        </w:r>
        <w:r w:rsidRPr="00475F84">
          <w:rPr>
            <w:rStyle w:val="ListParagraphChar"/>
            <w:b/>
            <w:bCs/>
            <w:rPrChange w:id="778" w:author="Chantel Trivett" w:date="2021-09-28T12:09:00Z">
              <w:rPr/>
            </w:rPrChange>
          </w:rPr>
          <w:t>ote</w:t>
        </w:r>
        <w:r w:rsidRPr="00475F84">
          <w:rPr>
            <w:rStyle w:val="ListParagraphChar"/>
            <w:rPrChange w:id="779" w:author="Chantel Trivett" w:date="2021-09-28T12:09:00Z">
              <w:rPr/>
            </w:rPrChange>
          </w:rPr>
          <w:t>:</w:t>
        </w:r>
      </w:ins>
      <w:ins w:id="780" w:author="Chantel Trivett" w:date="2021-09-17T14:15:00Z">
        <w:r w:rsidRPr="00475F84">
          <w:rPr>
            <w:rStyle w:val="ListParagraphChar"/>
            <w:rPrChange w:id="781" w:author="Chantel Trivett" w:date="2021-09-28T12:09:00Z">
              <w:rPr/>
            </w:rPrChange>
          </w:rPr>
          <w:t xml:space="preserve"> Pa</w:t>
        </w:r>
      </w:ins>
      <w:ins w:id="782" w:author="Chantel Trivett" w:date="2021-09-17T14:22:00Z">
        <w:r w:rsidR="002A1BDA" w:rsidRPr="00475F84">
          <w:rPr>
            <w:rStyle w:val="ListParagraphChar"/>
            <w:rPrChange w:id="783" w:author="Chantel Trivett" w:date="2021-09-28T12:09:00Z">
              <w:rPr/>
            </w:rPrChange>
          </w:rPr>
          <w:t>ss</w:t>
        </w:r>
      </w:ins>
      <w:ins w:id="784" w:author="Chantel Trivett" w:date="2021-09-17T14:15:00Z">
        <w:r w:rsidRPr="00475F84">
          <w:rPr>
            <w:rStyle w:val="ListParagraphChar"/>
            <w:rPrChange w:id="785" w:author="Chantel Trivett" w:date="2021-09-28T12:09:00Z">
              <w:rPr/>
            </w:rPrChange>
          </w:rPr>
          <w:t>words must meet the following requirements:</w:t>
        </w:r>
      </w:ins>
    </w:p>
    <w:p w14:paraId="371AF82F" w14:textId="6547BBA6" w:rsidR="00F33510" w:rsidRDefault="009C525E" w:rsidP="009C525E">
      <w:pPr>
        <w:pStyle w:val="ListParagraph"/>
        <w:numPr>
          <w:ilvl w:val="0"/>
          <w:numId w:val="84"/>
        </w:numPr>
        <w:divId w:val="2088334391"/>
        <w:rPr>
          <w:ins w:id="786" w:author="Chantel Trivett" w:date="2021-09-17T14:16:00Z"/>
        </w:rPr>
      </w:pPr>
      <w:ins w:id="787" w:author="Chantel Trivett" w:date="2021-09-17T14:16:00Z">
        <w:r>
          <w:t xml:space="preserve">At least </w:t>
        </w:r>
      </w:ins>
      <w:ins w:id="788" w:author="Chantel Trivett" w:date="2021-09-27T18:39:00Z">
        <w:r w:rsidR="00770BE3">
          <w:t>ten</w:t>
        </w:r>
      </w:ins>
      <w:ins w:id="789" w:author="Chantel Trivett" w:date="2021-09-17T14:16:00Z">
        <w:r>
          <w:t xml:space="preserve"> characters</w:t>
        </w:r>
      </w:ins>
    </w:p>
    <w:p w14:paraId="1FA75C0B" w14:textId="1EE85BCB" w:rsidR="009C525E" w:rsidRDefault="009C525E" w:rsidP="009C525E">
      <w:pPr>
        <w:pStyle w:val="ListParagraph"/>
        <w:numPr>
          <w:ilvl w:val="0"/>
          <w:numId w:val="84"/>
        </w:numPr>
        <w:divId w:val="2088334391"/>
        <w:rPr>
          <w:ins w:id="790" w:author="Chantel Trivett" w:date="2021-09-17T14:16:00Z"/>
        </w:rPr>
      </w:pPr>
      <w:ins w:id="791" w:author="Chantel Trivett" w:date="2021-09-17T14:16:00Z">
        <w:r>
          <w:t xml:space="preserve">At least one number (ex: </w:t>
        </w:r>
        <w:r w:rsidR="006D41D8">
          <w:t>0, 1, 2, 3, etc.)</w:t>
        </w:r>
      </w:ins>
    </w:p>
    <w:p w14:paraId="65085431" w14:textId="75FA5052" w:rsidR="006D41D8" w:rsidRDefault="006D41D8" w:rsidP="009C525E">
      <w:pPr>
        <w:pStyle w:val="ListParagraph"/>
        <w:numPr>
          <w:ilvl w:val="0"/>
          <w:numId w:val="84"/>
        </w:numPr>
        <w:divId w:val="2088334391"/>
        <w:rPr>
          <w:ins w:id="792" w:author="Chantel Trivett" w:date="2021-09-17T14:17:00Z"/>
        </w:rPr>
      </w:pPr>
      <w:ins w:id="793" w:author="Chantel Trivett" w:date="2021-09-17T14:16:00Z">
        <w:r>
          <w:t>A</w:t>
        </w:r>
      </w:ins>
      <w:ins w:id="794" w:author="Chantel Trivett" w:date="2021-09-17T14:17:00Z">
        <w:r>
          <w:t xml:space="preserve">t least one lowercase letter (ex: a, b, </w:t>
        </w:r>
        <w:r w:rsidR="00CC65D1">
          <w:t>etc.)</w:t>
        </w:r>
      </w:ins>
    </w:p>
    <w:p w14:paraId="53BF61DF" w14:textId="3D7C6C4C" w:rsidR="00CC65D1" w:rsidRDefault="009D3335" w:rsidP="009C525E">
      <w:pPr>
        <w:pStyle w:val="ListParagraph"/>
        <w:numPr>
          <w:ilvl w:val="0"/>
          <w:numId w:val="84"/>
        </w:numPr>
        <w:divId w:val="2088334391"/>
        <w:rPr>
          <w:ins w:id="795" w:author="Chantel Trivett" w:date="2021-09-17T14:19:00Z"/>
        </w:rPr>
      </w:pPr>
      <w:ins w:id="796" w:author="Chantel Trivett" w:date="2021-09-17T14:19:00Z">
        <w:r>
          <w:t>At least</w:t>
        </w:r>
        <w:r w:rsidR="00EE6585">
          <w:t xml:space="preserve"> one uppercase letter (ex: A, B, etc.)</w:t>
        </w:r>
      </w:ins>
    </w:p>
    <w:p w14:paraId="4BAA1FD8" w14:textId="34BCF0AC" w:rsidR="00FA3966" w:rsidRDefault="00C76E20">
      <w:pPr>
        <w:pStyle w:val="ListParagraph"/>
        <w:numPr>
          <w:ilvl w:val="0"/>
          <w:numId w:val="84"/>
        </w:numPr>
        <w:divId w:val="2088334391"/>
        <w:rPr>
          <w:ins w:id="797" w:author="Chantel Trivett" w:date="2021-09-28T13:50:00Z"/>
        </w:rPr>
        <w:pPrChange w:id="798" w:author="Chantel Trivett" w:date="2021-09-28T15:27:00Z">
          <w:pPr>
            <w:divId w:val="2088334391"/>
          </w:pPr>
        </w:pPrChange>
      </w:pPr>
      <w:ins w:id="799" w:author="Chantel Trivett" w:date="2021-09-17T14:19:00Z">
        <w:r>
          <w:t>At least one special character (ex</w:t>
        </w:r>
        <w:proofErr w:type="gramStart"/>
        <w:r>
          <w:t>:</w:t>
        </w:r>
      </w:ins>
      <w:ins w:id="800" w:author="Chantel Trivett" w:date="2021-09-17T14:20:00Z">
        <w:r>
          <w:t xml:space="preserve"> !</w:t>
        </w:r>
        <w:proofErr w:type="gramEnd"/>
        <w:r>
          <w:t>/</w:t>
        </w:r>
        <w:r w:rsidR="00C82BDD">
          <w:t>”#$%</w:t>
        </w:r>
      </w:ins>
      <w:ins w:id="801" w:author="Chantel Trivett" w:date="2021-09-17T14:21:00Z">
        <w:r w:rsidR="0052681B">
          <w:t>&amp;</w:t>
        </w:r>
        <w:r w:rsidR="00B7200E">
          <w:t>’()*+, etc.)</w:t>
        </w:r>
      </w:ins>
    </w:p>
    <w:p w14:paraId="4E31AF1A" w14:textId="77777777" w:rsidR="000F480E" w:rsidRDefault="000F480E">
      <w:pPr>
        <w:divId w:val="2088334391"/>
        <w:rPr>
          <w:ins w:id="802" w:author="Chantel Trivett" w:date="2021-09-16T16:17:00Z"/>
        </w:rPr>
        <w:pPrChange w:id="803" w:author="Chantel Trivett" w:date="2021-09-17T14:00:00Z">
          <w:pPr>
            <w:pStyle w:val="ListParagraph"/>
            <w:numPr>
              <w:numId w:val="43"/>
            </w:numPr>
            <w:ind w:hanging="360"/>
            <w:divId w:val="2088334391"/>
          </w:pPr>
        </w:pPrChange>
      </w:pPr>
    </w:p>
    <w:p w14:paraId="369468E9" w14:textId="0E79A9F5" w:rsidR="00B636FE" w:rsidRDefault="008A7BD2" w:rsidP="00BB7824">
      <w:pPr>
        <w:pStyle w:val="ListParagraph"/>
        <w:numPr>
          <w:ilvl w:val="0"/>
          <w:numId w:val="43"/>
        </w:numPr>
        <w:divId w:val="2088334391"/>
        <w:rPr>
          <w:ins w:id="804" w:author="Chantel Trivett" w:date="2021-09-17T14:28:00Z"/>
        </w:rPr>
      </w:pPr>
      <w:ins w:id="805" w:author="Chantel Trivett" w:date="2021-09-16T16:17:00Z">
        <w:r>
          <w:t xml:space="preserve">Select </w:t>
        </w:r>
      </w:ins>
      <w:del w:id="806" w:author="Chantel Trivett" w:date="2021-09-17T14:22:00Z">
        <w:r w:rsidR="00B636FE" w:rsidDel="002A1BDA">
          <w:delText xml:space="preserve"> </w:delText>
        </w:r>
      </w:del>
      <w:r w:rsidR="00303DF3" w:rsidRPr="00D02263">
        <w:rPr>
          <w:b/>
          <w:bCs/>
        </w:rPr>
        <w:t>Reset</w:t>
      </w:r>
      <w:r w:rsidR="00B636FE" w:rsidRPr="00D02263">
        <w:rPr>
          <w:b/>
          <w:bCs/>
        </w:rPr>
        <w:t xml:space="preserve"> Password</w:t>
      </w:r>
      <w:r w:rsidR="00B636FE">
        <w:t>.</w:t>
      </w:r>
    </w:p>
    <w:p w14:paraId="57311BDA" w14:textId="35968B1F" w:rsidR="00025960" w:rsidRDefault="001A799B">
      <w:pPr>
        <w:pStyle w:val="Images"/>
        <w:divId w:val="2088334391"/>
        <w:rPr>
          <w:ins w:id="807" w:author="Chantel Trivett" w:date="2021-09-17T14:28:00Z"/>
        </w:rPr>
        <w:pPrChange w:id="808" w:author="Chantel Trivett" w:date="2021-09-28T11:48:00Z">
          <w:pPr>
            <w:divId w:val="2088334391"/>
          </w:pPr>
        </w:pPrChange>
      </w:pPr>
      <w:ins w:id="809" w:author="Chantel Trivett" w:date="2021-09-17T14:28:00Z">
        <w:r>
          <w:rPr>
            <w:noProof/>
          </w:rPr>
          <w:drawing>
            <wp:inline distT="0" distB="0" distL="0" distR="0" wp14:anchorId="33B361BB" wp14:editId="75FFCC80">
              <wp:extent cx="2400300" cy="2134287"/>
              <wp:effectExtent l="19050" t="19050" r="19050" b="18415"/>
              <wp:docPr id="46" name="Picture 46" descr="This image depicts the Reset Password button which can be selected after the user has entered and confirmed their new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is image depicts the Reset Password button which can be selected after the user has entered and confirmed their new password."/>
                      <pic:cNvPicPr/>
                    </pic:nvPicPr>
                    <pic:blipFill>
                      <a:blip r:embed="rId33"/>
                      <a:stretch>
                        <a:fillRect/>
                      </a:stretch>
                    </pic:blipFill>
                    <pic:spPr>
                      <a:xfrm>
                        <a:off x="0" y="0"/>
                        <a:ext cx="2400657" cy="2134604"/>
                      </a:xfrm>
                      <a:prstGeom prst="rect">
                        <a:avLst/>
                      </a:prstGeom>
                      <a:ln>
                        <a:solidFill>
                          <a:schemeClr val="tx1"/>
                        </a:solidFill>
                      </a:ln>
                    </pic:spPr>
                  </pic:pic>
                </a:graphicData>
              </a:graphic>
            </wp:inline>
          </w:drawing>
        </w:r>
      </w:ins>
    </w:p>
    <w:p w14:paraId="6889BBDA" w14:textId="0B806D74" w:rsidR="001A799B" w:rsidRDefault="00C66F89">
      <w:pPr>
        <w:pPrChange w:id="810" w:author="Chantel Trivett" w:date="2021-09-17T14:28:00Z">
          <w:pPr>
            <w:pStyle w:val="ListParagraph"/>
            <w:numPr>
              <w:numId w:val="43"/>
            </w:numPr>
            <w:ind w:hanging="360"/>
          </w:pPr>
        </w:pPrChange>
      </w:pPr>
      <w:ins w:id="811" w:author="Chantel Trivett" w:date="2021-09-30T14:21:00Z">
        <w:r>
          <w:br w:type="page"/>
        </w:r>
      </w:ins>
    </w:p>
    <w:p w14:paraId="768976FA" w14:textId="5960E48B" w:rsidR="00B636FE" w:rsidRPr="001F138C" w:rsidRDefault="00902CAF" w:rsidP="002604A6">
      <w:pPr>
        <w:pStyle w:val="SubheadAgility"/>
        <w:divId w:val="2088334391"/>
      </w:pPr>
      <w:bookmarkStart w:id="812" w:name="_Toc83903587"/>
      <w:r w:rsidRPr="001F138C">
        <w:t>Loggi</w:t>
      </w:r>
      <w:r>
        <w:t>ng</w:t>
      </w:r>
      <w:r w:rsidR="004350CF">
        <w:t xml:space="preserve"> </w:t>
      </w:r>
      <w:r>
        <w:t>In</w:t>
      </w:r>
      <w:bookmarkEnd w:id="812"/>
    </w:p>
    <w:p w14:paraId="018DAD87" w14:textId="35D11C69" w:rsidR="005E21AC" w:rsidRDefault="00083A6F" w:rsidP="00BB7824">
      <w:pPr>
        <w:pStyle w:val="ListParagraph"/>
        <w:numPr>
          <w:ilvl w:val="0"/>
          <w:numId w:val="44"/>
        </w:numPr>
        <w:divId w:val="2088334391"/>
        <w:rPr>
          <w:ins w:id="813" w:author="Chantel Trivett" w:date="2021-09-28T15:28:00Z"/>
        </w:rPr>
      </w:pPr>
      <w:ins w:id="814" w:author="Chantel Trivett" w:date="2021-09-27T18:40:00Z">
        <w:r>
          <w:t>Navigate to the Agility</w:t>
        </w:r>
        <w:r w:rsidR="005E21AC">
          <w:t xml:space="preserve"> – Platform Login page. </w:t>
        </w:r>
      </w:ins>
    </w:p>
    <w:p w14:paraId="3264D3F5" w14:textId="2462D99C" w:rsidR="00002969" w:rsidRDefault="00564B5D">
      <w:pPr>
        <w:pStyle w:val="Images"/>
        <w:divId w:val="2088334391"/>
        <w:rPr>
          <w:ins w:id="815" w:author="Chantel Trivett" w:date="2021-09-28T15:31:00Z"/>
        </w:rPr>
        <w:pPrChange w:id="816" w:author="Chantel Trivett" w:date="2021-09-30T14:21:00Z">
          <w:pPr>
            <w:divId w:val="2088334391"/>
          </w:pPr>
        </w:pPrChange>
      </w:pPr>
      <w:ins w:id="817" w:author="Chantel Trivett" w:date="2021-09-28T15:31:00Z">
        <w:r>
          <w:rPr>
            <w:noProof/>
          </w:rPr>
          <w:drawing>
            <wp:inline distT="0" distB="0" distL="0" distR="0" wp14:anchorId="30912F37" wp14:editId="3B3AAB96">
              <wp:extent cx="2610000" cy="2545200"/>
              <wp:effectExtent l="19050" t="19050" r="19050" b="26670"/>
              <wp:docPr id="179" name="Picture 179" descr="This image depicts the AGILITY platform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his image depicts the AGILITY platform login page."/>
                      <pic:cNvPicPr/>
                    </pic:nvPicPr>
                    <pic:blipFill>
                      <a:blip r:embed="rId34"/>
                      <a:stretch>
                        <a:fillRect/>
                      </a:stretch>
                    </pic:blipFill>
                    <pic:spPr>
                      <a:xfrm>
                        <a:off x="0" y="0"/>
                        <a:ext cx="2610000" cy="2545200"/>
                      </a:xfrm>
                      <a:prstGeom prst="rect">
                        <a:avLst/>
                      </a:prstGeom>
                      <a:ln>
                        <a:solidFill>
                          <a:schemeClr val="tx1"/>
                        </a:solidFill>
                      </a:ln>
                    </pic:spPr>
                  </pic:pic>
                </a:graphicData>
              </a:graphic>
            </wp:inline>
          </w:drawing>
        </w:r>
      </w:ins>
    </w:p>
    <w:p w14:paraId="42E16946" w14:textId="77777777" w:rsidR="00002969" w:rsidRDefault="00002969">
      <w:pPr>
        <w:pStyle w:val="ListParagraph"/>
        <w:divId w:val="2088334391"/>
        <w:rPr>
          <w:ins w:id="818" w:author="Chantel Trivett" w:date="2021-09-27T18:40:00Z"/>
        </w:rPr>
        <w:pPrChange w:id="819" w:author="Chantel Trivett" w:date="2021-09-28T15:28:00Z">
          <w:pPr>
            <w:pStyle w:val="ListParagraph"/>
            <w:numPr>
              <w:numId w:val="44"/>
            </w:numPr>
            <w:ind w:hanging="360"/>
            <w:divId w:val="2088334391"/>
          </w:pPr>
        </w:pPrChange>
      </w:pPr>
    </w:p>
    <w:p w14:paraId="653667D0" w14:textId="0C149273" w:rsidR="008E0868" w:rsidRDefault="00B636FE" w:rsidP="008E0868">
      <w:pPr>
        <w:pStyle w:val="ListParagraph"/>
        <w:numPr>
          <w:ilvl w:val="0"/>
          <w:numId w:val="44"/>
        </w:numPr>
        <w:divId w:val="2088334391"/>
        <w:rPr>
          <w:ins w:id="820" w:author="Chantel Trivett" w:date="2021-09-28T15:29:00Z"/>
        </w:rPr>
      </w:pPr>
      <w:r>
        <w:t>Enter your email</w:t>
      </w:r>
      <w:r w:rsidR="00E16CBF">
        <w:t xml:space="preserve"> address.</w:t>
      </w:r>
    </w:p>
    <w:p w14:paraId="0C42FA88" w14:textId="7E1E9E14" w:rsidR="00F134E2" w:rsidRDefault="003A75DE" w:rsidP="005C23F6">
      <w:pPr>
        <w:pStyle w:val="Images"/>
        <w:divId w:val="2088334391"/>
        <w:rPr>
          <w:ins w:id="821" w:author="Chantel Trivett" w:date="2021-09-28T15:38:00Z"/>
        </w:rPr>
      </w:pPr>
      <w:ins w:id="822" w:author="Chantel Trivett" w:date="2021-09-28T15:46:00Z">
        <w:r>
          <w:rPr>
            <w:noProof/>
          </w:rPr>
          <w:drawing>
            <wp:inline distT="0" distB="0" distL="0" distR="0" wp14:anchorId="5BEBAB1D" wp14:editId="0834E1E2">
              <wp:extent cx="2495550" cy="1314158"/>
              <wp:effectExtent l="19050" t="19050" r="19050" b="19685"/>
              <wp:docPr id="182" name="Picture 182" descr="This image depicts the &quot;Email&quot; address field on the AGILITY Platform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his image depicts the &quot;Email&quot; address field on the AGILITY Platform Login p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1712" cy="1333201"/>
                      </a:xfrm>
                      <a:prstGeom prst="rect">
                        <a:avLst/>
                      </a:prstGeom>
                      <a:noFill/>
                      <a:ln>
                        <a:solidFill>
                          <a:schemeClr val="tx1"/>
                        </a:solidFill>
                      </a:ln>
                    </pic:spPr>
                  </pic:pic>
                </a:graphicData>
              </a:graphic>
            </wp:inline>
          </w:drawing>
        </w:r>
      </w:ins>
    </w:p>
    <w:p w14:paraId="381A8CF8" w14:textId="77777777" w:rsidR="00A4077A" w:rsidRDefault="00A4077A">
      <w:pPr>
        <w:pStyle w:val="Images"/>
        <w:divId w:val="2088334391"/>
        <w:pPrChange w:id="823" w:author="Chantel Trivett" w:date="2021-09-28T15:37:00Z">
          <w:pPr>
            <w:pStyle w:val="ListParagraph"/>
            <w:numPr>
              <w:numId w:val="44"/>
            </w:numPr>
            <w:ind w:hanging="360"/>
            <w:divId w:val="2088334391"/>
          </w:pPr>
        </w:pPrChange>
      </w:pPr>
    </w:p>
    <w:p w14:paraId="11D67BD4" w14:textId="4C431754" w:rsidR="00B636FE" w:rsidRDefault="00B636FE" w:rsidP="00BB7824">
      <w:pPr>
        <w:pStyle w:val="ListParagraph"/>
        <w:numPr>
          <w:ilvl w:val="0"/>
          <w:numId w:val="44"/>
        </w:numPr>
        <w:divId w:val="2088334391"/>
        <w:rPr>
          <w:ins w:id="824" w:author="Chantel Trivett" w:date="2021-09-28T15:59:00Z"/>
        </w:rPr>
      </w:pPr>
      <w:r>
        <w:t>Enter your password</w:t>
      </w:r>
      <w:r w:rsidR="00E16CBF">
        <w:t>.</w:t>
      </w:r>
    </w:p>
    <w:p w14:paraId="44E2D71E" w14:textId="4B7E3648" w:rsidR="00FE076F" w:rsidRDefault="00FE076F">
      <w:pPr>
        <w:pStyle w:val="Images"/>
        <w:divId w:val="2088334391"/>
        <w:rPr>
          <w:ins w:id="825" w:author="Chantel Trivett" w:date="2021-09-28T15:29:00Z"/>
        </w:rPr>
        <w:pPrChange w:id="826" w:author="Chantel Trivett" w:date="2021-09-28T15:59:00Z">
          <w:pPr>
            <w:pStyle w:val="ListParagraph"/>
            <w:numPr>
              <w:numId w:val="44"/>
            </w:numPr>
            <w:ind w:hanging="360"/>
            <w:divId w:val="2088334391"/>
          </w:pPr>
        </w:pPrChange>
      </w:pPr>
      <w:ins w:id="827" w:author="Chantel Trivett" w:date="2021-09-28T15:59:00Z">
        <w:r>
          <w:rPr>
            <w:noProof/>
          </w:rPr>
          <w:drawing>
            <wp:inline distT="0" distB="0" distL="0" distR="0" wp14:anchorId="43F551A8" wp14:editId="51DE7088">
              <wp:extent cx="2528009" cy="1864550"/>
              <wp:effectExtent l="19050" t="19050" r="24765" b="21590"/>
              <wp:docPr id="184" name="Picture 184" descr="This image depicts the &quot;Password&quot; field on th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his image depicts the &quot;Password&quot; field on the Login page."/>
                      <pic:cNvPicPr/>
                    </pic:nvPicPr>
                    <pic:blipFill>
                      <a:blip r:embed="rId36"/>
                      <a:stretch>
                        <a:fillRect/>
                      </a:stretch>
                    </pic:blipFill>
                    <pic:spPr>
                      <a:xfrm>
                        <a:off x="0" y="0"/>
                        <a:ext cx="2531765" cy="1867320"/>
                      </a:xfrm>
                      <a:prstGeom prst="rect">
                        <a:avLst/>
                      </a:prstGeom>
                      <a:ln>
                        <a:solidFill>
                          <a:schemeClr val="tx1"/>
                        </a:solidFill>
                      </a:ln>
                    </pic:spPr>
                  </pic:pic>
                </a:graphicData>
              </a:graphic>
            </wp:inline>
          </w:drawing>
        </w:r>
      </w:ins>
    </w:p>
    <w:p w14:paraId="48D6DBDC" w14:textId="168B9911" w:rsidR="00F134E2" w:rsidRDefault="00C66F89">
      <w:pPr>
        <w:pPrChange w:id="828" w:author="Chantel Trivett" w:date="2021-09-30T14:22:00Z">
          <w:pPr>
            <w:pStyle w:val="ListParagraph"/>
            <w:numPr>
              <w:numId w:val="44"/>
            </w:numPr>
            <w:ind w:hanging="360"/>
          </w:pPr>
        </w:pPrChange>
      </w:pPr>
      <w:ins w:id="829" w:author="Chantel Trivett" w:date="2021-09-30T14:22:00Z">
        <w:r>
          <w:br w:type="page"/>
        </w:r>
      </w:ins>
    </w:p>
    <w:p w14:paraId="6C593919" w14:textId="75DC8F41" w:rsidR="00B636FE" w:rsidRDefault="00F52CE7" w:rsidP="00BB7824">
      <w:pPr>
        <w:pStyle w:val="ListParagraph"/>
        <w:numPr>
          <w:ilvl w:val="0"/>
          <w:numId w:val="44"/>
        </w:numPr>
        <w:divId w:val="2088334391"/>
      </w:pPr>
      <w:ins w:id="830" w:author="Chantel Trivett" w:date="2021-09-16T17:33:00Z">
        <w:r>
          <w:t xml:space="preserve">Select </w:t>
        </w:r>
      </w:ins>
      <w:r w:rsidR="00B636FE" w:rsidRPr="00022DF0">
        <w:rPr>
          <w:b/>
          <w:bCs/>
          <w:rPrChange w:id="831" w:author="Chantel Trivett" w:date="2021-09-17T09:05:00Z">
            <w:rPr/>
          </w:rPrChange>
        </w:rPr>
        <w:t>L</w:t>
      </w:r>
      <w:ins w:id="832" w:author="Chantel Trivett" w:date="2021-09-27T18:41:00Z">
        <w:r w:rsidR="005E21AC">
          <w:rPr>
            <w:b/>
            <w:bCs/>
          </w:rPr>
          <w:t>ogin</w:t>
        </w:r>
      </w:ins>
      <w:del w:id="833" w:author="Chantel Trivett" w:date="2021-09-16T17:33:00Z">
        <w:r w:rsidR="00B636FE" w:rsidRPr="00A67132" w:rsidDel="00F52CE7">
          <w:delText>og</w:delText>
        </w:r>
        <w:r w:rsidR="00E16CBF" w:rsidRPr="00A67132" w:rsidDel="00F52CE7">
          <w:delText xml:space="preserve"> </w:delText>
        </w:r>
        <w:r w:rsidR="00B636FE" w:rsidRPr="00A67132" w:rsidDel="00F52CE7">
          <w:delText>in</w:delText>
        </w:r>
      </w:del>
      <w:ins w:id="834" w:author="Chantel Trivett" w:date="2021-09-16T17:33:00Z">
        <w:r w:rsidR="003D6EDB" w:rsidRPr="00A67132">
          <w:t>.</w:t>
        </w:r>
      </w:ins>
      <w:del w:id="835" w:author="Chantel Trivett" w:date="2021-09-16T17:33:00Z">
        <w:r w:rsidR="00E16CBF" w:rsidDel="003D6EDB">
          <w:delText>:</w:delText>
        </w:r>
      </w:del>
    </w:p>
    <w:p w14:paraId="35F0600E" w14:textId="28705A7C" w:rsidR="00B636FE" w:rsidRDefault="00B636FE">
      <w:pPr>
        <w:pStyle w:val="Images"/>
        <w:divId w:val="2088334391"/>
        <w:rPr>
          <w:rFonts w:eastAsia="Times New Roman"/>
        </w:rPr>
        <w:pPrChange w:id="836" w:author="Chantel Trivett" w:date="2021-09-28T15:56:00Z">
          <w:pPr>
            <w:spacing w:before="240"/>
            <w:ind w:left="720"/>
            <w:divId w:val="2088334391"/>
          </w:pPr>
        </w:pPrChange>
      </w:pPr>
      <w:del w:id="837" w:author="Chantel Trivett" w:date="2021-09-20T09:25:00Z">
        <w:r w:rsidDel="00A03DE1">
          <w:rPr>
            <w:noProof/>
          </w:rPr>
          <w:drawing>
            <wp:inline distT="0" distB="0" distL="0" distR="0" wp14:anchorId="7D2850F6" wp14:editId="19B5633A">
              <wp:extent cx="1992162" cy="252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1992162" cy="2520000"/>
                      </a:xfrm>
                      <a:prstGeom prst="rect">
                        <a:avLst/>
                      </a:prstGeom>
                    </pic:spPr>
                  </pic:pic>
                </a:graphicData>
              </a:graphic>
            </wp:inline>
          </w:drawing>
        </w:r>
      </w:del>
      <w:ins w:id="838" w:author="Chantel Trivett" w:date="2021-09-28T15:55:00Z">
        <w:r w:rsidR="00B148B8" w:rsidRPr="00C93DC7">
          <w:rPr>
            <w:noProof/>
            <w:rPrChange w:id="839" w:author="Chantel Trivett" w:date="2021-09-28T15:56:00Z">
              <w:rPr>
                <w:noProof/>
              </w:rPr>
            </w:rPrChange>
          </w:rPr>
          <w:drawing>
            <wp:inline distT="0" distB="0" distL="0" distR="0" wp14:anchorId="794C0B9A" wp14:editId="7A718563">
              <wp:extent cx="2552507" cy="2517936"/>
              <wp:effectExtent l="19050" t="19050" r="19685" b="15875"/>
              <wp:docPr id="183" name="Picture 183" descr="This image depicts the &quot;Login&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his image depicts the &quot;Login&quot; button"/>
                      <pic:cNvPicPr/>
                    </pic:nvPicPr>
                    <pic:blipFill>
                      <a:blip r:embed="rId38"/>
                      <a:stretch>
                        <a:fillRect/>
                      </a:stretch>
                    </pic:blipFill>
                    <pic:spPr>
                      <a:xfrm>
                        <a:off x="0" y="0"/>
                        <a:ext cx="2561749" cy="2527052"/>
                      </a:xfrm>
                      <a:prstGeom prst="rect">
                        <a:avLst/>
                      </a:prstGeom>
                      <a:ln>
                        <a:solidFill>
                          <a:schemeClr val="tx1"/>
                        </a:solidFill>
                      </a:ln>
                    </pic:spPr>
                  </pic:pic>
                </a:graphicData>
              </a:graphic>
            </wp:inline>
          </w:drawing>
        </w:r>
      </w:ins>
    </w:p>
    <w:p w14:paraId="66E1E0A1" w14:textId="1D35DFA6" w:rsidR="00B636FE" w:rsidRDefault="00B636FE" w:rsidP="000802FA">
      <w:pPr>
        <w:pStyle w:val="AgilityHeading"/>
        <w:divId w:val="2088334391"/>
      </w:pPr>
      <w:bookmarkStart w:id="840" w:name="_Toc83903588"/>
      <w:r>
        <w:t>Landing Page</w:t>
      </w:r>
      <w:bookmarkEnd w:id="840"/>
    </w:p>
    <w:p w14:paraId="12D569A1" w14:textId="594E4DE7" w:rsidR="00693784" w:rsidRDefault="0025120C" w:rsidP="006F7E3A">
      <w:pPr>
        <w:divId w:val="2088334391"/>
        <w:rPr>
          <w:ins w:id="841" w:author="Chantel Trivett" w:date="2021-09-20T14:52:00Z"/>
        </w:rPr>
      </w:pPr>
      <w:ins w:id="842" w:author="Chantel Trivett" w:date="2021-09-20T16:23:00Z">
        <w:r>
          <w:t xml:space="preserve">This section </w:t>
        </w:r>
      </w:ins>
      <w:ins w:id="843" w:author="Chantel Trivett" w:date="2021-09-20T16:24:00Z">
        <w:r w:rsidR="00A64B46">
          <w:t xml:space="preserve">outlines the </w:t>
        </w:r>
        <w:r w:rsidR="00B260C3">
          <w:t xml:space="preserve">features </w:t>
        </w:r>
      </w:ins>
      <w:ins w:id="844" w:author="Chantel Trivett" w:date="2021-09-20T16:26:00Z">
        <w:r w:rsidR="00600240">
          <w:t xml:space="preserve">available on </w:t>
        </w:r>
        <w:r w:rsidR="007465E4">
          <w:t>the landing page</w:t>
        </w:r>
      </w:ins>
      <w:ins w:id="845" w:author="Chantel Trivett" w:date="2021-09-20T16:27:00Z">
        <w:r w:rsidR="00BF71EB">
          <w:t>.</w:t>
        </w:r>
      </w:ins>
      <w:ins w:id="846" w:author="Chantel Trivett" w:date="2021-09-20T16:26:00Z">
        <w:r w:rsidR="008673D8">
          <w:t xml:space="preserve"> </w:t>
        </w:r>
      </w:ins>
      <w:r w:rsidR="00B636FE">
        <w:t xml:space="preserve">The </w:t>
      </w:r>
      <w:r w:rsidR="00CC5A21" w:rsidRPr="00D40C36">
        <w:rPr>
          <w:bCs/>
          <w:rPrChange w:id="847" w:author="Chantel Trivett" w:date="2021-09-27T18:42:00Z">
            <w:rPr>
              <w:b/>
            </w:rPr>
          </w:rPrChange>
        </w:rPr>
        <w:t>AGILITY</w:t>
      </w:r>
      <w:r w:rsidR="00B636FE">
        <w:t xml:space="preserve"> landing page </w:t>
      </w:r>
      <w:ins w:id="848" w:author="Chantel Trivett" w:date="2021-09-20T14:30:00Z">
        <w:r w:rsidR="001F3B8D">
          <w:t xml:space="preserve">provides </w:t>
        </w:r>
      </w:ins>
      <w:ins w:id="849" w:author="Chantel Trivett" w:date="2021-09-28T16:01:00Z">
        <w:r w:rsidR="005074E3">
          <w:t>reports on</w:t>
        </w:r>
      </w:ins>
      <w:del w:id="850" w:author="Chantel Trivett" w:date="2021-09-20T14:29:00Z">
        <w:r w:rsidR="001C7C12" w:rsidDel="00E95646">
          <w:delText>has</w:delText>
        </w:r>
        <w:r w:rsidR="00B636FE" w:rsidDel="005F28EF">
          <w:delText xml:space="preserve"> a summary</w:delText>
        </w:r>
      </w:del>
      <w:r w:rsidR="00B636FE">
        <w:t xml:space="preserve"> </w:t>
      </w:r>
      <w:del w:id="851" w:author="Chantel Trivett" w:date="2021-09-20T14:39:00Z">
        <w:r w:rsidR="00B636FE" w:rsidDel="006E514D">
          <w:delText xml:space="preserve">of activities that occurred </w:delText>
        </w:r>
      </w:del>
      <w:ins w:id="852" w:author="Chantel Trivett" w:date="2021-09-20T14:54:00Z">
        <w:r w:rsidR="001018DA">
          <w:t>:</w:t>
        </w:r>
      </w:ins>
    </w:p>
    <w:p w14:paraId="3CF76FD0" w14:textId="77777777" w:rsidR="0068132E" w:rsidRDefault="00D17D39" w:rsidP="00693784">
      <w:pPr>
        <w:pStyle w:val="ListParagraph"/>
        <w:numPr>
          <w:ilvl w:val="0"/>
          <w:numId w:val="85"/>
        </w:numPr>
        <w:divId w:val="2088334391"/>
        <w:rPr>
          <w:ins w:id="853" w:author="Chantel Trivett" w:date="2021-09-21T11:59:00Z"/>
        </w:rPr>
      </w:pPr>
      <w:ins w:id="854" w:author="Chantel Trivett" w:date="2021-09-21T11:57:00Z">
        <w:r w:rsidRPr="00D17D39">
          <w:rPr>
            <w:b/>
            <w:bCs/>
            <w:rPrChange w:id="855" w:author="Chantel Trivett" w:date="2021-09-21T11:58:00Z">
              <w:rPr/>
            </w:rPrChange>
          </w:rPr>
          <w:t>Passed VS Failed</w:t>
        </w:r>
        <w:r>
          <w:t xml:space="preserve">: </w:t>
        </w:r>
      </w:ins>
      <w:ins w:id="856" w:author="Chantel Trivett" w:date="2021-09-21T11:58:00Z">
        <w:r w:rsidR="000F2254">
          <w:t>A tally of passed versus failed tests.</w:t>
        </w:r>
      </w:ins>
    </w:p>
    <w:p w14:paraId="2F49CCF2" w14:textId="59445C95" w:rsidR="00693784" w:rsidRDefault="0068132E" w:rsidP="00693784">
      <w:pPr>
        <w:pStyle w:val="ListParagraph"/>
        <w:numPr>
          <w:ilvl w:val="0"/>
          <w:numId w:val="85"/>
        </w:numPr>
        <w:divId w:val="2088334391"/>
        <w:rPr>
          <w:ins w:id="857" w:author="Chantel Trivett" w:date="2021-09-20T14:52:00Z"/>
        </w:rPr>
      </w:pPr>
      <w:ins w:id="858" w:author="Chantel Trivett" w:date="2021-09-21T11:59:00Z">
        <w:r w:rsidRPr="00EB00EE">
          <w:rPr>
            <w:b/>
            <w:bCs/>
            <w:rPrChange w:id="859" w:author="Chantel Trivett" w:date="2021-09-21T11:59:00Z">
              <w:rPr/>
            </w:rPrChange>
          </w:rPr>
          <w:t>Parsing Information:</w:t>
        </w:r>
        <w:r>
          <w:t xml:space="preserve"> </w:t>
        </w:r>
      </w:ins>
      <w:ins w:id="860" w:author="Chantel Trivett" w:date="2021-09-20T14:54:00Z">
        <w:r w:rsidR="001018DA">
          <w:t>T</w:t>
        </w:r>
      </w:ins>
      <w:ins w:id="861" w:author="Chantel Trivett" w:date="2021-09-20T14:41:00Z">
        <w:r w:rsidR="005720EF">
          <w:t xml:space="preserve">he number of files </w:t>
        </w:r>
        <w:proofErr w:type="gramStart"/>
        <w:r w:rsidR="005720EF">
          <w:t>received</w:t>
        </w:r>
      </w:ins>
      <w:proofErr w:type="gramEnd"/>
      <w:ins w:id="862" w:author="Chantel Trivett" w:date="2021-09-20T14:42:00Z">
        <w:r w:rsidR="00F841A6">
          <w:t xml:space="preserve"> and the number of files processed</w:t>
        </w:r>
      </w:ins>
      <w:ins w:id="863" w:author="Chantel Trivett" w:date="2021-09-21T12:04:00Z">
        <w:r w:rsidR="008B15BC">
          <w:t>.</w:t>
        </w:r>
      </w:ins>
    </w:p>
    <w:p w14:paraId="3F761F27" w14:textId="080EBAC3" w:rsidR="006C2506" w:rsidRDefault="00810B7A" w:rsidP="00693784">
      <w:pPr>
        <w:pStyle w:val="ListParagraph"/>
        <w:numPr>
          <w:ilvl w:val="0"/>
          <w:numId w:val="85"/>
        </w:numPr>
        <w:divId w:val="2088334391"/>
        <w:rPr>
          <w:ins w:id="864" w:author="Chantel Trivett" w:date="2021-09-20T14:53:00Z"/>
        </w:rPr>
      </w:pPr>
      <w:ins w:id="865" w:author="Chantel Trivett" w:date="2021-09-21T12:00:00Z">
        <w:r w:rsidRPr="00810B7A">
          <w:rPr>
            <w:b/>
            <w:bCs/>
            <w:rPrChange w:id="866" w:author="Chantel Trivett" w:date="2021-09-21T12:00:00Z">
              <w:rPr/>
            </w:rPrChange>
          </w:rPr>
          <w:t>Weekly Top 10 Root Causes</w:t>
        </w:r>
        <w:r>
          <w:t xml:space="preserve">: </w:t>
        </w:r>
      </w:ins>
      <w:ins w:id="867" w:author="Chantel Trivett" w:date="2021-09-20T14:55:00Z">
        <w:r w:rsidR="001018DA">
          <w:t>T</w:t>
        </w:r>
      </w:ins>
      <w:ins w:id="868" w:author="Chantel Trivett" w:date="2021-09-20T14:44:00Z">
        <w:r w:rsidR="00895008">
          <w:t xml:space="preserve">he top ten </w:t>
        </w:r>
      </w:ins>
      <w:ins w:id="869" w:author="Chantel Trivett" w:date="2021-09-27T18:53:00Z">
        <w:r w:rsidR="000453DF">
          <w:t>r</w:t>
        </w:r>
      </w:ins>
      <w:ins w:id="870" w:author="Chantel Trivett" w:date="2021-09-20T14:45:00Z">
        <w:r w:rsidR="00B5068A">
          <w:t xml:space="preserve">oot </w:t>
        </w:r>
      </w:ins>
      <w:ins w:id="871" w:author="Chantel Trivett" w:date="2021-09-27T18:53:00Z">
        <w:r w:rsidR="000453DF">
          <w:t>c</w:t>
        </w:r>
      </w:ins>
      <w:ins w:id="872" w:author="Chantel Trivett" w:date="2021-09-20T14:45:00Z">
        <w:r w:rsidR="00B5068A">
          <w:t>auses</w:t>
        </w:r>
      </w:ins>
      <w:ins w:id="873" w:author="Chantel Trivett" w:date="2021-09-20T14:53:00Z">
        <w:r w:rsidR="006C2506">
          <w:t xml:space="preserve"> for </w:t>
        </w:r>
        <w:r w:rsidR="00453196">
          <w:t>failures</w:t>
        </w:r>
      </w:ins>
      <w:ins w:id="874" w:author="Chantel Trivett" w:date="2021-09-20T14:55:00Z">
        <w:r w:rsidR="00345030">
          <w:t>.</w:t>
        </w:r>
      </w:ins>
    </w:p>
    <w:p w14:paraId="2F0B4989" w14:textId="22748AB9" w:rsidR="00453196" w:rsidRDefault="001E0BF3" w:rsidP="00ED4839">
      <w:pPr>
        <w:pStyle w:val="ListParagraph"/>
        <w:numPr>
          <w:ilvl w:val="0"/>
          <w:numId w:val="85"/>
        </w:numPr>
        <w:divId w:val="2088334391"/>
        <w:rPr>
          <w:ins w:id="875" w:author="Chantel Trivett" w:date="2021-09-20T14:53:00Z"/>
        </w:rPr>
      </w:pPr>
      <w:ins w:id="876" w:author="Chantel Trivett" w:date="2021-09-21T12:01:00Z">
        <w:r w:rsidRPr="00931F10">
          <w:rPr>
            <w:b/>
            <w:bCs/>
            <w:rPrChange w:id="877" w:author="Chantel Trivett" w:date="2021-09-21T12:01:00Z">
              <w:rPr/>
            </w:rPrChange>
          </w:rPr>
          <w:t>Tests Awaiting Review</w:t>
        </w:r>
        <w:r w:rsidR="00931F10" w:rsidRPr="00931F10">
          <w:rPr>
            <w:b/>
            <w:bCs/>
            <w:rPrChange w:id="878" w:author="Chantel Trivett" w:date="2021-09-21T12:01:00Z">
              <w:rPr/>
            </w:rPrChange>
          </w:rPr>
          <w:t>:</w:t>
        </w:r>
        <w:r w:rsidR="00931F10">
          <w:t xml:space="preserve"> </w:t>
        </w:r>
      </w:ins>
      <w:ins w:id="879" w:author="Chantel Trivett" w:date="2021-09-20T14:55:00Z">
        <w:r w:rsidR="00345030">
          <w:t>A</w:t>
        </w:r>
      </w:ins>
      <w:ins w:id="880" w:author="Chantel Trivett" w:date="2021-09-20T14:50:00Z">
        <w:r w:rsidR="00F46262">
          <w:t xml:space="preserve"> list of </w:t>
        </w:r>
      </w:ins>
      <w:ins w:id="881" w:author="Chantel Trivett" w:date="2021-09-20T14:45:00Z">
        <w:r w:rsidR="00BA502F">
          <w:t>tests awaiting review</w:t>
        </w:r>
      </w:ins>
      <w:ins w:id="882" w:author="Chantel Trivett" w:date="2021-09-20T14:55:00Z">
        <w:r w:rsidR="00345030">
          <w:t>. &amp;</w:t>
        </w:r>
      </w:ins>
    </w:p>
    <w:p w14:paraId="6D23B52B" w14:textId="7DE23EE5" w:rsidR="00D4244E" w:rsidRDefault="00931F10" w:rsidP="00693784">
      <w:pPr>
        <w:pStyle w:val="ListParagraph"/>
        <w:numPr>
          <w:ilvl w:val="0"/>
          <w:numId w:val="85"/>
        </w:numPr>
        <w:divId w:val="2088334391"/>
        <w:rPr>
          <w:ins w:id="883" w:author="Chantel Trivett" w:date="2021-09-20T14:56:00Z"/>
        </w:rPr>
      </w:pPr>
      <w:ins w:id="884" w:author="Chantel Trivett" w:date="2021-09-21T12:01:00Z">
        <w:r w:rsidRPr="003F21DF">
          <w:rPr>
            <w:b/>
            <w:bCs/>
            <w:rPrChange w:id="885" w:author="Chantel Trivett" w:date="2021-09-21T12:02:00Z">
              <w:rPr/>
            </w:rPrChange>
          </w:rPr>
          <w:t>Tests Trend</w:t>
        </w:r>
        <w:r>
          <w:t xml:space="preserve">: </w:t>
        </w:r>
      </w:ins>
      <w:ins w:id="886" w:author="Chantel Trivett" w:date="2021-09-20T15:15:00Z">
        <w:r w:rsidR="0099475B">
          <w:t>Graph-p</w:t>
        </w:r>
      </w:ins>
      <w:ins w:id="887" w:author="Chantel Trivett" w:date="2021-09-20T15:04:00Z">
        <w:r w:rsidR="00C2372A">
          <w:t>lotted t</w:t>
        </w:r>
      </w:ins>
      <w:ins w:id="888" w:author="Chantel Trivett" w:date="2021-09-20T14:45:00Z">
        <w:r w:rsidR="00BA502F">
          <w:t>est trends.</w:t>
        </w:r>
      </w:ins>
      <w:del w:id="889" w:author="Chantel Trivett" w:date="2021-09-20T14:39:00Z">
        <w:r w:rsidR="00B636FE" w:rsidDel="006E514D">
          <w:delText>on</w:delText>
        </w:r>
      </w:del>
      <w:del w:id="890" w:author="Chantel Trivett" w:date="2021-09-20T14:38:00Z">
        <w:r w:rsidR="00B636FE" w:rsidDel="006E514D">
          <w:delText xml:space="preserve"> </w:delText>
        </w:r>
        <w:r w:rsidR="00CC5A21" w:rsidRPr="00693784" w:rsidDel="006E514D">
          <w:rPr>
            <w:b/>
          </w:rPr>
          <w:delText>AGILITY</w:delText>
        </w:r>
        <w:r w:rsidR="00B636FE" w:rsidDel="006E514D">
          <w:delText xml:space="preserve">. </w:delText>
        </w:r>
      </w:del>
      <w:ins w:id="891" w:author="Chantel Trivett" w:date="2021-09-17T16:38:00Z">
        <w:r w:rsidR="00646040">
          <w:t xml:space="preserve"> </w:t>
        </w:r>
      </w:ins>
      <w:del w:id="892" w:author="Chantel Trivett" w:date="2021-09-17T16:38:00Z">
        <w:r w:rsidR="00B636FE" w:rsidDel="005B1F23">
          <w:delText>It s</w:delText>
        </w:r>
      </w:del>
      <w:del w:id="893" w:author="Chantel Trivett" w:date="2021-09-17T16:37:00Z">
        <w:r w:rsidR="00B636FE" w:rsidDel="005B1F23">
          <w:delText xml:space="preserve">hows </w:delText>
        </w:r>
      </w:del>
      <w:del w:id="894" w:author="Chantel Trivett" w:date="2021-09-20T14:56:00Z">
        <w:r w:rsidR="00B636FE" w:rsidDel="00D4244E">
          <w:delText>the number of ingested test files (PCAPs) a</w:delText>
        </w:r>
      </w:del>
      <w:del w:id="895" w:author="Chantel Trivett" w:date="2021-09-17T16:37:00Z">
        <w:r w:rsidR="00B636FE" w:rsidDel="005B1F23">
          <w:delText xml:space="preserve">long with the test results (passed and failed) and </w:delText>
        </w:r>
        <w:r w:rsidR="00B636FE" w:rsidDel="00D06724">
          <w:delText xml:space="preserve">shows </w:delText>
        </w:r>
      </w:del>
      <w:del w:id="896" w:author="Chantel Trivett" w:date="2021-09-20T14:56:00Z">
        <w:r w:rsidR="00B636FE" w:rsidDel="00D4244E">
          <w:delText xml:space="preserve">the </w:delText>
        </w:r>
      </w:del>
    </w:p>
    <w:p w14:paraId="3D207805" w14:textId="1BA88BE3" w:rsidR="00B636FE" w:rsidRDefault="008426B1" w:rsidP="00D4244E">
      <w:pPr>
        <w:divId w:val="2088334391"/>
        <w:rPr>
          <w:ins w:id="897" w:author="Chantel Trivett" w:date="2021-09-28T14:39:00Z"/>
        </w:rPr>
      </w:pPr>
      <w:ins w:id="898" w:author="Chantel Trivett" w:date="2021-09-28T16:03:00Z">
        <w:r>
          <w:t>Ad</w:t>
        </w:r>
      </w:ins>
      <w:ins w:id="899" w:author="Chantel Trivett" w:date="2021-09-28T16:04:00Z">
        <w:r>
          <w:t>d</w:t>
        </w:r>
      </w:ins>
      <w:ins w:id="900" w:author="Chantel Trivett" w:date="2021-09-28T16:03:00Z">
        <w:r>
          <w:t xml:space="preserve">itionally, </w:t>
        </w:r>
      </w:ins>
      <w:ins w:id="901" w:author="Chantel Trivett" w:date="2021-09-28T16:04:00Z">
        <w:r>
          <w:t>t</w:t>
        </w:r>
      </w:ins>
      <w:ins w:id="902" w:author="Chantel Trivett" w:date="2021-09-27T18:43:00Z">
        <w:r w:rsidR="00A91D7D">
          <w:t>he</w:t>
        </w:r>
      </w:ins>
      <w:ins w:id="903" w:author="Chantel Trivett" w:date="2021-09-20T14:56:00Z">
        <w:r w:rsidR="00D4244E">
          <w:t xml:space="preserve"> </w:t>
        </w:r>
      </w:ins>
      <w:ins w:id="904" w:author="Chantel Trivett" w:date="2021-09-27T18:43:00Z">
        <w:r w:rsidR="00A91D7D">
          <w:t>l</w:t>
        </w:r>
      </w:ins>
      <w:ins w:id="905" w:author="Chantel Trivett" w:date="2021-09-20T14:56:00Z">
        <w:r w:rsidR="00D4244E">
          <w:t>anding page</w:t>
        </w:r>
      </w:ins>
      <w:ins w:id="906" w:author="Chantel Trivett" w:date="2021-09-27T18:43:00Z">
        <w:r w:rsidR="00A91D7D">
          <w:t xml:space="preserve"> provides users </w:t>
        </w:r>
      </w:ins>
      <w:del w:id="907" w:author="Chantel Trivett" w:date="2021-09-27T18:43:00Z">
        <w:r w:rsidR="00B636FE" w:rsidDel="00A91D7D">
          <w:delText>user</w:delText>
        </w:r>
      </w:del>
      <w:ins w:id="908" w:author="Chantel Trivett" w:date="2021-09-20T14:56:00Z">
        <w:r w:rsidR="00EA1DA5">
          <w:t>access</w:t>
        </w:r>
      </w:ins>
      <w:r w:rsidR="00B636FE">
        <w:t xml:space="preserve"> </w:t>
      </w:r>
      <w:ins w:id="909" w:author="Chantel Trivett" w:date="2021-09-27T18:43:00Z">
        <w:r w:rsidR="0071430F">
          <w:t xml:space="preserve">to </w:t>
        </w:r>
      </w:ins>
      <w:r w:rsidR="00B636FE">
        <w:t xml:space="preserve">the </w:t>
      </w:r>
      <w:ins w:id="910" w:author="Chantel Trivett" w:date="2021-09-20T14:57:00Z">
        <w:r w:rsidR="002466A7">
          <w:t xml:space="preserve">features and </w:t>
        </w:r>
      </w:ins>
      <w:r w:rsidR="00B636FE">
        <w:t xml:space="preserve">actions </w:t>
      </w:r>
      <w:del w:id="911" w:author="Chantel Trivett" w:date="2021-09-20T14:57:00Z">
        <w:r w:rsidR="00B636FE" w:rsidDel="002466A7">
          <w:delText xml:space="preserve">they </w:delText>
        </w:r>
      </w:del>
      <w:r w:rsidR="00B636FE">
        <w:t>need</w:t>
      </w:r>
      <w:ins w:id="912" w:author="Chantel Trivett" w:date="2021-09-20T14:57:00Z">
        <w:r w:rsidR="002466A7">
          <w:t>ed</w:t>
        </w:r>
      </w:ins>
      <w:r w:rsidR="00B636FE">
        <w:t xml:space="preserve"> </w:t>
      </w:r>
      <w:del w:id="913" w:author="Chantel Trivett" w:date="2021-09-20T14:57:00Z">
        <w:r w:rsidR="00B636FE" w:rsidDel="002466A7">
          <w:delText xml:space="preserve">to perform </w:delText>
        </w:r>
      </w:del>
      <w:r w:rsidR="00B636FE">
        <w:t>to review</w:t>
      </w:r>
      <w:ins w:id="914" w:author="Chantel Trivett" w:date="2021-09-20T15:00:00Z">
        <w:r w:rsidR="00BF25EE">
          <w:t xml:space="preserve"> </w:t>
        </w:r>
      </w:ins>
      <w:ins w:id="915" w:author="Chantel Trivett" w:date="2021-09-20T15:01:00Z">
        <w:r w:rsidR="00222E7B">
          <w:t>Key Perfo</w:t>
        </w:r>
      </w:ins>
      <w:ins w:id="916" w:author="Chantel Trivett" w:date="2021-09-20T15:15:00Z">
        <w:r w:rsidR="00D6342A">
          <w:t>rm</w:t>
        </w:r>
      </w:ins>
      <w:ins w:id="917" w:author="Chantel Trivett" w:date="2021-09-20T15:01:00Z">
        <w:r w:rsidR="00222E7B">
          <w:t>ance Indicators (</w:t>
        </w:r>
      </w:ins>
      <w:ins w:id="918" w:author="Chantel Trivett" w:date="2021-09-20T15:00:00Z">
        <w:r w:rsidR="00BF25EE">
          <w:t>KPIs</w:t>
        </w:r>
      </w:ins>
      <w:ins w:id="919" w:author="Chantel Trivett" w:date="2021-09-20T15:01:00Z">
        <w:r w:rsidR="00222E7B">
          <w:t>)</w:t>
        </w:r>
      </w:ins>
      <w:ins w:id="920" w:author="Chantel Trivett" w:date="2021-09-20T15:00:00Z">
        <w:r w:rsidR="00BF25EE">
          <w:t xml:space="preserve"> and</w:t>
        </w:r>
      </w:ins>
      <w:r w:rsidR="00B636FE">
        <w:t xml:space="preserve"> </w:t>
      </w:r>
      <w:ins w:id="921" w:author="Chantel Trivett" w:date="2021-09-20T14:58:00Z">
        <w:r w:rsidR="00364813">
          <w:t>test</w:t>
        </w:r>
      </w:ins>
      <w:del w:id="922" w:author="Chantel Trivett" w:date="2021-09-20T14:58:00Z">
        <w:r w:rsidR="00B636FE" w:rsidDel="00364813">
          <w:delText>those</w:delText>
        </w:r>
      </w:del>
      <w:r w:rsidR="00B636FE">
        <w:t xml:space="preserve"> results.</w:t>
      </w:r>
    </w:p>
    <w:p w14:paraId="6FBDDAB6" w14:textId="77777777" w:rsidR="0041734B" w:rsidRDefault="0041734B" w:rsidP="00D4244E">
      <w:pPr>
        <w:divId w:val="2088334391"/>
      </w:pPr>
    </w:p>
    <w:p w14:paraId="1CE92140" w14:textId="0327C276" w:rsidR="0041734B" w:rsidRPr="0041734B" w:rsidRDefault="0041734B">
      <w:pPr>
        <w:pStyle w:val="Caption"/>
        <w:keepNext/>
        <w:jc w:val="center"/>
        <w:rPr>
          <w:ins w:id="923" w:author="Chantel Trivett" w:date="2021-09-28T14:39:00Z"/>
          <w:b/>
          <w:bCs/>
          <w:color w:val="0B676A"/>
          <w:sz w:val="20"/>
          <w:szCs w:val="20"/>
          <w:rPrChange w:id="924" w:author="Chantel Trivett" w:date="2021-09-28T14:39:00Z">
            <w:rPr>
              <w:ins w:id="925" w:author="Chantel Trivett" w:date="2021-09-28T14:39:00Z"/>
            </w:rPr>
          </w:rPrChange>
        </w:rPr>
        <w:pPrChange w:id="926" w:author="Chantel Trivett" w:date="2021-09-28T14:39:00Z">
          <w:pPr>
            <w:pStyle w:val="Caption"/>
          </w:pPr>
        </w:pPrChange>
      </w:pPr>
      <w:bookmarkStart w:id="927" w:name="_Toc83903370"/>
      <w:ins w:id="928" w:author="Chantel Trivett" w:date="2021-09-28T14:39:00Z">
        <w:r w:rsidRPr="0041734B">
          <w:rPr>
            <w:b/>
            <w:bCs/>
            <w:color w:val="0B676A"/>
            <w:sz w:val="20"/>
            <w:szCs w:val="20"/>
            <w:rPrChange w:id="929" w:author="Chantel Trivett" w:date="2021-09-28T14:39:00Z">
              <w:rPr/>
            </w:rPrChange>
          </w:rPr>
          <w:t xml:space="preserve">Figure </w:t>
        </w:r>
        <w:r w:rsidRPr="0041734B">
          <w:rPr>
            <w:b/>
            <w:bCs/>
            <w:color w:val="0B676A"/>
            <w:sz w:val="20"/>
            <w:szCs w:val="20"/>
            <w:rPrChange w:id="930" w:author="Chantel Trivett" w:date="2021-09-28T14:39:00Z">
              <w:rPr/>
            </w:rPrChange>
          </w:rPr>
          <w:fldChar w:fldCharType="begin"/>
        </w:r>
        <w:r w:rsidRPr="0041734B">
          <w:rPr>
            <w:b/>
            <w:bCs/>
            <w:color w:val="0B676A"/>
            <w:sz w:val="20"/>
            <w:szCs w:val="20"/>
            <w:rPrChange w:id="931" w:author="Chantel Trivett" w:date="2021-09-28T14:39:00Z">
              <w:rPr/>
            </w:rPrChange>
          </w:rPr>
          <w:instrText xml:space="preserve"> SEQ Figure \* ARABIC </w:instrText>
        </w:r>
      </w:ins>
      <w:r w:rsidRPr="0041734B">
        <w:rPr>
          <w:b/>
          <w:bCs/>
          <w:color w:val="0B676A"/>
          <w:sz w:val="20"/>
          <w:szCs w:val="20"/>
          <w:rPrChange w:id="932" w:author="Chantel Trivett" w:date="2021-09-28T14:39:00Z">
            <w:rPr/>
          </w:rPrChange>
        </w:rPr>
        <w:fldChar w:fldCharType="separate"/>
      </w:r>
      <w:ins w:id="933" w:author="Chantel Trivett" w:date="2021-10-06T17:40:00Z">
        <w:r w:rsidR="00986C5B">
          <w:rPr>
            <w:b/>
            <w:bCs/>
            <w:noProof/>
            <w:color w:val="0B676A"/>
            <w:sz w:val="20"/>
            <w:szCs w:val="20"/>
          </w:rPr>
          <w:t>2</w:t>
        </w:r>
      </w:ins>
      <w:ins w:id="934" w:author="Chantel Trivett" w:date="2021-09-28T14:39:00Z">
        <w:r w:rsidRPr="0041734B">
          <w:rPr>
            <w:b/>
            <w:bCs/>
            <w:color w:val="0B676A"/>
            <w:sz w:val="20"/>
            <w:szCs w:val="20"/>
            <w:rPrChange w:id="935" w:author="Chantel Trivett" w:date="2021-09-28T14:39:00Z">
              <w:rPr/>
            </w:rPrChange>
          </w:rPr>
          <w:fldChar w:fldCharType="end"/>
        </w:r>
        <w:r w:rsidRPr="0041734B">
          <w:rPr>
            <w:b/>
            <w:bCs/>
            <w:color w:val="0B676A"/>
            <w:sz w:val="20"/>
            <w:szCs w:val="20"/>
            <w:rPrChange w:id="936" w:author="Chantel Trivett" w:date="2021-09-28T14:39:00Z">
              <w:rPr/>
            </w:rPrChange>
          </w:rPr>
          <w:t>: The AGILITY Landing Page</w:t>
        </w:r>
        <w:bookmarkEnd w:id="927"/>
      </w:ins>
    </w:p>
    <w:p w14:paraId="21A9236C" w14:textId="519AA3AF" w:rsidR="00B636FE" w:rsidRDefault="00AB194D">
      <w:pPr>
        <w:jc w:val="center"/>
        <w:divId w:val="2088334391"/>
        <w:rPr>
          <w:ins w:id="937" w:author="Chantel Trivett" w:date="2021-09-28T13:52:00Z"/>
          <w:rFonts w:eastAsia="Times New Roman"/>
        </w:rPr>
        <w:pPrChange w:id="938" w:author="Chantel Trivett" w:date="2021-09-28T14:39:00Z">
          <w:pPr>
            <w:divId w:val="2088334391"/>
          </w:pPr>
        </w:pPrChange>
      </w:pPr>
      <w:r>
        <w:rPr>
          <w:noProof/>
        </w:rPr>
        <w:drawing>
          <wp:inline distT="0" distB="0" distL="0" distR="0" wp14:anchorId="5B8D56EF" wp14:editId="77B76495">
            <wp:extent cx="5940000" cy="6102000"/>
            <wp:effectExtent l="19050" t="19050" r="22860" b="13335"/>
            <wp:docPr id="17" name="Picture 17" descr="This image depicts the AGILITY landing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is image depicts the AGILITY landing page. "/>
                    <pic:cNvPicPr/>
                  </pic:nvPicPr>
                  <pic:blipFill>
                    <a:blip r:embed="rId39"/>
                    <a:stretch>
                      <a:fillRect/>
                    </a:stretch>
                  </pic:blipFill>
                  <pic:spPr>
                    <a:xfrm>
                      <a:off x="0" y="0"/>
                      <a:ext cx="5940000" cy="6102000"/>
                    </a:xfrm>
                    <a:prstGeom prst="rect">
                      <a:avLst/>
                    </a:prstGeom>
                    <a:ln>
                      <a:solidFill>
                        <a:schemeClr val="tx1"/>
                      </a:solidFill>
                    </a:ln>
                  </pic:spPr>
                </pic:pic>
              </a:graphicData>
            </a:graphic>
          </wp:inline>
        </w:drawing>
      </w:r>
    </w:p>
    <w:p w14:paraId="34865EA5" w14:textId="21E9B344" w:rsidR="00B93C8F" w:rsidRDefault="00B93C8F" w:rsidP="00C64DB3">
      <w:pPr>
        <w:divId w:val="2088334391"/>
        <w:rPr>
          <w:ins w:id="939" w:author="Chantel Trivett" w:date="2021-09-28T13:52:00Z"/>
          <w:rFonts w:eastAsia="Times New Roman"/>
        </w:rPr>
      </w:pPr>
    </w:p>
    <w:p w14:paraId="2DAFB28E" w14:textId="0D7B56A8" w:rsidR="007A4D32" w:rsidRDefault="007A4D32">
      <w:pPr>
        <w:pStyle w:val="SubheadAgility"/>
        <w:divId w:val="2088334391"/>
        <w:rPr>
          <w:ins w:id="940" w:author="Chantel Trivett" w:date="2021-09-28T13:53:00Z"/>
        </w:rPr>
        <w:pPrChange w:id="941" w:author="Chantel Trivett" w:date="2021-09-28T13:53:00Z">
          <w:pPr>
            <w:divId w:val="2088334391"/>
          </w:pPr>
        </w:pPrChange>
      </w:pPr>
      <w:bookmarkStart w:id="942" w:name="_Toc83903589"/>
      <w:ins w:id="943" w:author="Chantel Trivett" w:date="2021-09-28T13:53:00Z">
        <w:r>
          <w:t>Access the Landing Page</w:t>
        </w:r>
        <w:bookmarkEnd w:id="942"/>
      </w:ins>
    </w:p>
    <w:p w14:paraId="1D8EEA95" w14:textId="12FFD95A" w:rsidR="00B93C8F" w:rsidRDefault="00B93C8F" w:rsidP="00C64DB3">
      <w:pPr>
        <w:divId w:val="2088334391"/>
        <w:rPr>
          <w:ins w:id="944" w:author="Chantel Trivett" w:date="2021-09-28T14:02:00Z"/>
          <w:rFonts w:eastAsia="Times New Roman"/>
        </w:rPr>
      </w:pPr>
      <w:ins w:id="945" w:author="Chantel Trivett" w:date="2021-09-28T13:52:00Z">
        <w:r>
          <w:rPr>
            <w:rFonts w:eastAsia="Times New Roman"/>
          </w:rPr>
          <w:t xml:space="preserve">To </w:t>
        </w:r>
        <w:r w:rsidR="002852C6">
          <w:rPr>
            <w:rFonts w:eastAsia="Times New Roman"/>
          </w:rPr>
          <w:t xml:space="preserve">return to the AGILITY landing page </w:t>
        </w:r>
      </w:ins>
      <w:ins w:id="946" w:author="Chantel Trivett" w:date="2021-09-28T14:02:00Z">
        <w:r w:rsidR="000D463E">
          <w:rPr>
            <w:rFonts w:eastAsia="Times New Roman"/>
          </w:rPr>
          <w:t>from any other location on AGILITY</w:t>
        </w:r>
        <w:r w:rsidR="00D4368E">
          <w:rPr>
            <w:rFonts w:eastAsia="Times New Roman"/>
          </w:rPr>
          <w:t>:</w:t>
        </w:r>
      </w:ins>
    </w:p>
    <w:p w14:paraId="67208544" w14:textId="25C22D46" w:rsidR="00D4368E" w:rsidRDefault="00D4368E" w:rsidP="00C64DB3">
      <w:pPr>
        <w:divId w:val="2088334391"/>
        <w:rPr>
          <w:ins w:id="947" w:author="Chantel Trivett" w:date="2021-09-28T14:02:00Z"/>
          <w:rFonts w:eastAsia="Times New Roman"/>
        </w:rPr>
      </w:pPr>
    </w:p>
    <w:p w14:paraId="254F8E54" w14:textId="6C52778D" w:rsidR="00D4368E" w:rsidRDefault="00102835" w:rsidP="00102835">
      <w:pPr>
        <w:pStyle w:val="NumberedListLvl1"/>
        <w:numPr>
          <w:ilvl w:val="0"/>
          <w:numId w:val="124"/>
        </w:numPr>
        <w:divId w:val="2088334391"/>
        <w:rPr>
          <w:ins w:id="948" w:author="Chantel Trivett" w:date="2021-09-28T14:08:00Z"/>
        </w:rPr>
      </w:pPr>
      <w:ins w:id="949" w:author="Chantel Trivett" w:date="2021-09-28T14:04:00Z">
        <w:r>
          <w:t xml:space="preserve">Select the </w:t>
        </w:r>
        <w:r w:rsidR="00183DC1">
          <w:t xml:space="preserve">AGILITY logo </w:t>
        </w:r>
      </w:ins>
      <w:ins w:id="950" w:author="Chantel Trivett" w:date="2021-09-28T14:10:00Z">
        <w:r w:rsidR="000511F5">
          <w:rPr>
            <w:noProof/>
          </w:rPr>
          <w:drawing>
            <wp:inline distT="0" distB="0" distL="0" distR="0" wp14:anchorId="17C2DB15" wp14:editId="6E37F2C7">
              <wp:extent cx="227485" cy="129540"/>
              <wp:effectExtent l="0" t="0" r="127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201" cy="141906"/>
                      </a:xfrm>
                      <a:prstGeom prst="rect">
                        <a:avLst/>
                      </a:prstGeom>
                    </pic:spPr>
                  </pic:pic>
                </a:graphicData>
              </a:graphic>
            </wp:inline>
          </w:drawing>
        </w:r>
        <w:r w:rsidR="000511F5">
          <w:t xml:space="preserve"> </w:t>
        </w:r>
      </w:ins>
      <w:ins w:id="951" w:author="Chantel Trivett" w:date="2021-09-28T14:06:00Z">
        <w:r w:rsidR="00FB7276">
          <w:t xml:space="preserve">located </w:t>
        </w:r>
        <w:r w:rsidR="00342E19">
          <w:t>in</w:t>
        </w:r>
        <w:r w:rsidR="00FB7276">
          <w:t xml:space="preserve"> the upper</w:t>
        </w:r>
        <w:r w:rsidR="00342E19">
          <w:t xml:space="preserve"> right-hand corner of the AGILITY UI.</w:t>
        </w:r>
      </w:ins>
    </w:p>
    <w:p w14:paraId="749DD46C" w14:textId="73699E99" w:rsidR="00BB69E9" w:rsidRDefault="00BB69E9" w:rsidP="00BB69E9">
      <w:pPr>
        <w:pStyle w:val="Images"/>
        <w:divId w:val="2088334391"/>
        <w:rPr>
          <w:ins w:id="952" w:author="Chantel Trivett" w:date="2021-09-28T14:11:00Z"/>
        </w:rPr>
      </w:pPr>
      <w:ins w:id="953" w:author="Chantel Trivett" w:date="2021-09-28T14:08:00Z">
        <w:r>
          <w:rPr>
            <w:noProof/>
          </w:rPr>
          <w:drawing>
            <wp:inline distT="0" distB="0" distL="0" distR="0" wp14:anchorId="4F098A86" wp14:editId="3FB71765">
              <wp:extent cx="1816398" cy="1693668"/>
              <wp:effectExtent l="19050" t="19050" r="12700" b="20955"/>
              <wp:docPr id="138" name="Picture 138" descr="This image depicts the AGILITY logo located in the upper right-hand corner of the AGILIT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his image depicts the AGILITY logo located in the upper right-hand corner of the AGILITY UI."/>
                      <pic:cNvPicPr/>
                    </pic:nvPicPr>
                    <pic:blipFill>
                      <a:blip r:embed="rId41"/>
                      <a:stretch>
                        <a:fillRect/>
                      </a:stretch>
                    </pic:blipFill>
                    <pic:spPr>
                      <a:xfrm>
                        <a:off x="0" y="0"/>
                        <a:ext cx="1819219" cy="1696299"/>
                      </a:xfrm>
                      <a:prstGeom prst="rect">
                        <a:avLst/>
                      </a:prstGeom>
                      <a:ln>
                        <a:solidFill>
                          <a:schemeClr val="tx1"/>
                        </a:solidFill>
                      </a:ln>
                    </pic:spPr>
                  </pic:pic>
                </a:graphicData>
              </a:graphic>
            </wp:inline>
          </w:drawing>
        </w:r>
      </w:ins>
    </w:p>
    <w:p w14:paraId="35F63969" w14:textId="3E3DF2EF" w:rsidR="000511F5" w:rsidRDefault="008F2BA4">
      <w:pPr>
        <w:pStyle w:val="Images"/>
        <w:divId w:val="2088334391"/>
        <w:pPrChange w:id="954" w:author="Chantel Trivett" w:date="2021-09-28T14:08:00Z">
          <w:pPr>
            <w:spacing w:before="240"/>
            <w:divId w:val="2088334391"/>
          </w:pPr>
        </w:pPrChange>
      </w:pPr>
      <w:ins w:id="955" w:author="Chantel Trivett" w:date="2021-09-28T14:11:00Z">
        <w:r>
          <w:t>The landing page will open.</w:t>
        </w:r>
      </w:ins>
    </w:p>
    <w:p w14:paraId="70C0A446" w14:textId="3046D55B" w:rsidR="00B636FE" w:rsidRDefault="00B636FE" w:rsidP="00CB6E31">
      <w:pPr>
        <w:pStyle w:val="SubheadAgility"/>
        <w:divId w:val="2088334391"/>
      </w:pPr>
      <w:bookmarkStart w:id="956" w:name="_Toc83903590"/>
      <w:r>
        <w:t>Passed vs</w:t>
      </w:r>
      <w:r w:rsidR="002F0301">
        <w:t>.</w:t>
      </w:r>
      <w:r>
        <w:t xml:space="preserve"> Failed Pie Chart</w:t>
      </w:r>
      <w:bookmarkEnd w:id="956"/>
      <w:r>
        <w:t xml:space="preserve"> </w:t>
      </w:r>
    </w:p>
    <w:p w14:paraId="296AFA8E" w14:textId="67D2955A" w:rsidR="00B636FE" w:rsidRDefault="00B636FE" w:rsidP="0087755A">
      <w:pPr>
        <w:divId w:val="2088334391"/>
        <w:rPr>
          <w:ins w:id="957" w:author="Chantel Trivett" w:date="2021-09-28T14:33:00Z"/>
        </w:rPr>
      </w:pPr>
      <w:r>
        <w:t>Th</w:t>
      </w:r>
      <w:ins w:id="958" w:author="Chantel Trivett" w:date="2021-09-20T15:20:00Z">
        <w:r w:rsidR="00870952">
          <w:t xml:space="preserve">e </w:t>
        </w:r>
        <w:r w:rsidR="00481551">
          <w:t xml:space="preserve">Passed </w:t>
        </w:r>
      </w:ins>
      <w:ins w:id="959" w:author="Chantel Trivett" w:date="2021-09-28T10:26:00Z">
        <w:r w:rsidR="00DB55F1">
          <w:t>vs</w:t>
        </w:r>
      </w:ins>
      <w:ins w:id="960" w:author="Chantel Trivett" w:date="2021-09-28T10:36:00Z">
        <w:r w:rsidR="004D5387">
          <w:t>.</w:t>
        </w:r>
      </w:ins>
      <w:ins w:id="961" w:author="Chantel Trivett" w:date="2021-09-20T15:20:00Z">
        <w:r w:rsidR="00481551">
          <w:t xml:space="preserve"> Failed </w:t>
        </w:r>
      </w:ins>
      <w:ins w:id="962" w:author="Chantel Trivett" w:date="2021-09-20T15:34:00Z">
        <w:r w:rsidR="0003609E">
          <w:t xml:space="preserve">pie chart </w:t>
        </w:r>
      </w:ins>
      <w:ins w:id="963" w:author="Chantel Trivett" w:date="2021-09-20T15:36:00Z">
        <w:r w:rsidR="00B523A9">
          <w:t xml:space="preserve">provides customizable </w:t>
        </w:r>
      </w:ins>
      <w:ins w:id="964" w:author="Chantel Trivett" w:date="2021-09-20T15:34:00Z">
        <w:r w:rsidR="00BD667E">
          <w:t>visualization</w:t>
        </w:r>
      </w:ins>
      <w:ins w:id="965" w:author="Chantel Trivett" w:date="2021-09-20T15:36:00Z">
        <w:r w:rsidR="00B523A9">
          <w:t>s</w:t>
        </w:r>
      </w:ins>
      <w:ins w:id="966" w:author="Chantel Trivett" w:date="2021-09-20T15:34:00Z">
        <w:r w:rsidR="00BD667E">
          <w:t xml:space="preserve"> of </w:t>
        </w:r>
      </w:ins>
      <w:ins w:id="967" w:author="Chantel Trivett" w:date="2021-09-28T10:38:00Z">
        <w:r w:rsidR="00257015">
          <w:t>test successes and failures</w:t>
        </w:r>
      </w:ins>
      <w:del w:id="968" w:author="Chantel Trivett" w:date="2021-09-20T15:20:00Z">
        <w:r w:rsidDel="00870952">
          <w:delText xml:space="preserve">is </w:delText>
        </w:r>
      </w:del>
      <w:del w:id="969" w:author="Chantel Trivett" w:date="2021-09-20T15:19:00Z">
        <w:r w:rsidDel="00870952">
          <w:delText>chart</w:delText>
        </w:r>
      </w:del>
      <w:del w:id="970" w:author="Chantel Trivett" w:date="2021-09-27T19:05:00Z">
        <w:r w:rsidDel="00D8763D">
          <w:delText xml:space="preserve"> </w:delText>
        </w:r>
      </w:del>
      <w:del w:id="971" w:author="Chantel Trivett" w:date="2021-09-20T15:34:00Z">
        <w:r w:rsidDel="00BD667E">
          <w:delText>represents</w:delText>
        </w:r>
      </w:del>
      <w:del w:id="972" w:author="Chantel Trivett" w:date="2021-09-27T19:05:00Z">
        <w:r w:rsidDel="00D8763D">
          <w:delText xml:space="preserve"> </w:delText>
        </w:r>
      </w:del>
      <w:del w:id="973" w:author="Chantel Trivett" w:date="2021-09-28T10:39:00Z">
        <w:r w:rsidDel="001643BF">
          <w:delText>the</w:delText>
        </w:r>
      </w:del>
      <w:del w:id="974" w:author="Chantel Trivett" w:date="2021-09-20T15:35:00Z">
        <w:r w:rsidDel="00BD667E">
          <w:delText xml:space="preserve"> %</w:delText>
        </w:r>
      </w:del>
      <w:del w:id="975" w:author="Chantel Trivett" w:date="2021-09-27T19:05:00Z">
        <w:r w:rsidDel="00D8763D">
          <w:delText xml:space="preserve"> </w:delText>
        </w:r>
      </w:del>
      <w:del w:id="976" w:author="Chantel Trivett" w:date="2021-09-28T10:39:00Z">
        <w:r w:rsidDel="001643BF">
          <w:delText xml:space="preserve">of passed </w:delText>
        </w:r>
      </w:del>
      <w:del w:id="977" w:author="Chantel Trivett" w:date="2021-09-20T15:35:00Z">
        <w:r w:rsidDel="00014A72">
          <w:delText>tests</w:delText>
        </w:r>
      </w:del>
      <w:del w:id="978" w:author="Chantel Trivett" w:date="2021-09-27T19:05:00Z">
        <w:r w:rsidDel="00D8763D">
          <w:delText xml:space="preserve"> </w:delText>
        </w:r>
      </w:del>
      <w:del w:id="979" w:author="Chantel Trivett" w:date="2021-09-28T10:39:00Z">
        <w:r w:rsidDel="001643BF">
          <w:delText>v</w:delText>
        </w:r>
      </w:del>
      <w:del w:id="980" w:author="Chantel Trivett" w:date="2021-09-20T15:35:00Z">
        <w:r w:rsidDel="00014A72">
          <w:delText>s</w:delText>
        </w:r>
        <w:r w:rsidR="00580B8F" w:rsidDel="00014A72">
          <w:delText>.</w:delText>
        </w:r>
        <w:r w:rsidDel="00014A72">
          <w:delText xml:space="preserve"> </w:delText>
        </w:r>
      </w:del>
      <w:del w:id="981" w:author="Chantel Trivett" w:date="2021-09-28T10:39:00Z">
        <w:r w:rsidDel="001643BF">
          <w:delText>failed tests</w:delText>
        </w:r>
      </w:del>
      <w:r>
        <w:t xml:space="preserve"> </w:t>
      </w:r>
      <w:del w:id="982" w:author="Chantel Trivett" w:date="2021-09-28T10:39:00Z">
        <w:r w:rsidDel="00AD7DCE">
          <w:delText xml:space="preserve">executed </w:delText>
        </w:r>
      </w:del>
      <w:ins w:id="983" w:author="Chantel Trivett" w:date="2021-09-28T10:40:00Z">
        <w:r w:rsidR="006F5F6B">
          <w:t>for</w:t>
        </w:r>
      </w:ins>
      <w:del w:id="984" w:author="Chantel Trivett" w:date="2021-09-28T10:40:00Z">
        <w:r w:rsidDel="006F5F6B">
          <w:delText xml:space="preserve">over </w:delText>
        </w:r>
        <w:r w:rsidR="00623EEC" w:rsidDel="006F5F6B">
          <w:delText>a</w:delText>
        </w:r>
      </w:del>
      <w:r w:rsidR="00623EEC">
        <w:t xml:space="preserve"> </w:t>
      </w:r>
      <w:ins w:id="985" w:author="Chantel Trivett" w:date="2021-09-28T10:37:00Z">
        <w:r w:rsidR="007A611C">
          <w:t>specified</w:t>
        </w:r>
      </w:ins>
      <w:ins w:id="986" w:author="Chantel Trivett" w:date="2021-09-21T12:05:00Z">
        <w:r w:rsidR="00830B68">
          <w:t xml:space="preserve"> lookback period</w:t>
        </w:r>
      </w:ins>
      <w:ins w:id="987" w:author="Chantel Trivett" w:date="2021-09-28T10:40:00Z">
        <w:r w:rsidR="006F5F6B">
          <w:t>s</w:t>
        </w:r>
      </w:ins>
      <w:del w:id="988" w:author="Chantel Trivett" w:date="2021-09-20T15:38:00Z">
        <w:r w:rsidR="00623EEC" w:rsidDel="007E2E25">
          <w:delText>period</w:delText>
        </w:r>
      </w:del>
      <w:r>
        <w:t>. Th</w:t>
      </w:r>
      <w:ins w:id="989" w:author="Chantel Trivett" w:date="2021-09-20T15:39:00Z">
        <w:r w:rsidR="00116142">
          <w:t xml:space="preserve">e </w:t>
        </w:r>
      </w:ins>
      <w:ins w:id="990" w:author="Chantel Trivett" w:date="2021-09-20T15:43:00Z">
        <w:r w:rsidR="00D305E0">
          <w:t xml:space="preserve">passed versus failed </w:t>
        </w:r>
      </w:ins>
      <w:ins w:id="991" w:author="Chantel Trivett" w:date="2021-09-20T15:46:00Z">
        <w:r w:rsidR="003366C1">
          <w:t>tests data</w:t>
        </w:r>
      </w:ins>
      <w:ins w:id="992" w:author="Chantel Trivett" w:date="2021-09-20T15:39:00Z">
        <w:r w:rsidR="00FE2EDB">
          <w:t xml:space="preserve"> </w:t>
        </w:r>
      </w:ins>
      <w:ins w:id="993" w:author="Chantel Trivett" w:date="2021-09-28T10:41:00Z">
        <w:r w:rsidR="00BA3CDE">
          <w:t xml:space="preserve">presented </w:t>
        </w:r>
        <w:r w:rsidR="00B773D0">
          <w:t xml:space="preserve">on the landing page </w:t>
        </w:r>
      </w:ins>
      <w:del w:id="994" w:author="Chantel Trivett" w:date="2021-09-20T15:39:00Z">
        <w:r w:rsidDel="00116142">
          <w:delText xml:space="preserve">is </w:delText>
        </w:r>
      </w:del>
      <w:del w:id="995" w:author="Chantel Trivett" w:date="2021-09-20T15:41:00Z">
        <w:r w:rsidDel="00A9241C">
          <w:delText>is a</w:delText>
        </w:r>
      </w:del>
      <w:del w:id="996" w:author="Chantel Trivett" w:date="2021-09-20T15:47:00Z">
        <w:r w:rsidDel="00587A6D">
          <w:delText xml:space="preserve"> </w:delText>
        </w:r>
      </w:del>
      <w:ins w:id="997" w:author="Chantel Trivett" w:date="2021-09-20T15:46:00Z">
        <w:r w:rsidR="002D55EC">
          <w:t xml:space="preserve">includes </w:t>
        </w:r>
        <w:r w:rsidR="00587A6D">
          <w:t>both</w:t>
        </w:r>
      </w:ins>
      <w:del w:id="998" w:author="Chantel Trivett" w:date="2021-09-20T15:46:00Z">
        <w:r w:rsidDel="002D55EC">
          <w:delText>combin</w:delText>
        </w:r>
      </w:del>
      <w:del w:id="999" w:author="Chantel Trivett" w:date="2021-09-20T15:41:00Z">
        <w:r w:rsidDel="00A9241C">
          <w:delText>ation</w:delText>
        </w:r>
      </w:del>
      <w:del w:id="1000" w:author="Chantel Trivett" w:date="2021-09-20T15:46:00Z">
        <w:r w:rsidDel="002D55EC">
          <w:delText xml:space="preserve"> </w:delText>
        </w:r>
      </w:del>
      <w:del w:id="1001" w:author="Chantel Trivett" w:date="2021-09-20T15:41:00Z">
        <w:r w:rsidDel="00A9241C">
          <w:delText xml:space="preserve">of </w:delText>
        </w:r>
      </w:del>
      <w:ins w:id="1002" w:author="Chantel Trivett" w:date="2021-09-20T15:41:00Z">
        <w:r w:rsidR="00A9241C">
          <w:t xml:space="preserve"> </w:t>
        </w:r>
      </w:ins>
      <w:commentRangeStart w:id="1003"/>
      <w:r>
        <w:t>automatic</w:t>
      </w:r>
      <w:commentRangeEnd w:id="1003"/>
      <w:r w:rsidR="001C414D">
        <w:rPr>
          <w:rStyle w:val="CommentReference"/>
        </w:rPr>
        <w:commentReference w:id="1003"/>
      </w:r>
      <w:r>
        <w:t xml:space="preserve"> and manual session</w:t>
      </w:r>
      <w:ins w:id="1004" w:author="Chantel Trivett" w:date="2021-09-28T10:42:00Z">
        <w:r w:rsidR="003101F0">
          <w:t xml:space="preserve"> results</w:t>
        </w:r>
      </w:ins>
      <w:del w:id="1005" w:author="Chantel Trivett" w:date="2021-09-28T10:42:00Z">
        <w:r w:rsidDel="003101F0">
          <w:delText>s</w:delText>
        </w:r>
      </w:del>
      <w:r>
        <w:t>.</w:t>
      </w:r>
    </w:p>
    <w:p w14:paraId="14B88673" w14:textId="77777777" w:rsidR="00C541B4" w:rsidRDefault="00C541B4" w:rsidP="0087755A">
      <w:pPr>
        <w:divId w:val="2088334391"/>
      </w:pPr>
    </w:p>
    <w:p w14:paraId="4D0B70FD" w14:textId="0D2E8820" w:rsidR="00456AAB" w:rsidRPr="00C541B4" w:rsidRDefault="00456AAB">
      <w:pPr>
        <w:pStyle w:val="Caption"/>
        <w:keepNext/>
        <w:jc w:val="center"/>
        <w:rPr>
          <w:ins w:id="1006" w:author="Chantel Trivett" w:date="2021-09-28T14:33:00Z"/>
          <w:b/>
          <w:bCs/>
          <w:color w:val="0B676A"/>
          <w:sz w:val="20"/>
          <w:szCs w:val="20"/>
          <w:rPrChange w:id="1007" w:author="Chantel Trivett" w:date="2021-09-28T14:33:00Z">
            <w:rPr>
              <w:ins w:id="1008" w:author="Chantel Trivett" w:date="2021-09-28T14:33:00Z"/>
            </w:rPr>
          </w:rPrChange>
        </w:rPr>
        <w:pPrChange w:id="1009" w:author="Chantel Trivett" w:date="2021-09-28T14:33:00Z">
          <w:pPr>
            <w:pStyle w:val="Caption"/>
          </w:pPr>
        </w:pPrChange>
      </w:pPr>
      <w:bookmarkStart w:id="1010" w:name="_Toc83903371"/>
      <w:ins w:id="1011" w:author="Chantel Trivett" w:date="2021-09-28T14:33:00Z">
        <w:r w:rsidRPr="00C541B4">
          <w:rPr>
            <w:b/>
            <w:bCs/>
            <w:color w:val="0B676A"/>
            <w:sz w:val="20"/>
            <w:szCs w:val="20"/>
            <w:rPrChange w:id="1012" w:author="Chantel Trivett" w:date="2021-09-28T14:33:00Z">
              <w:rPr/>
            </w:rPrChange>
          </w:rPr>
          <w:t xml:space="preserve">Figure </w:t>
        </w:r>
        <w:r w:rsidRPr="00C541B4">
          <w:rPr>
            <w:b/>
            <w:bCs/>
            <w:color w:val="0B676A"/>
            <w:sz w:val="20"/>
            <w:szCs w:val="20"/>
            <w:rPrChange w:id="1013" w:author="Chantel Trivett" w:date="2021-09-28T14:33:00Z">
              <w:rPr/>
            </w:rPrChange>
          </w:rPr>
          <w:fldChar w:fldCharType="begin"/>
        </w:r>
        <w:r w:rsidRPr="00C541B4">
          <w:rPr>
            <w:b/>
            <w:bCs/>
            <w:color w:val="0B676A"/>
            <w:sz w:val="20"/>
            <w:szCs w:val="20"/>
            <w:rPrChange w:id="1014" w:author="Chantel Trivett" w:date="2021-09-28T14:33:00Z">
              <w:rPr/>
            </w:rPrChange>
          </w:rPr>
          <w:instrText xml:space="preserve"> SEQ Figure \* ARABIC </w:instrText>
        </w:r>
      </w:ins>
      <w:r w:rsidRPr="00C541B4">
        <w:rPr>
          <w:b/>
          <w:bCs/>
          <w:color w:val="0B676A"/>
          <w:sz w:val="20"/>
          <w:szCs w:val="20"/>
          <w:rPrChange w:id="1015" w:author="Chantel Trivett" w:date="2021-09-28T14:33:00Z">
            <w:rPr/>
          </w:rPrChange>
        </w:rPr>
        <w:fldChar w:fldCharType="separate"/>
      </w:r>
      <w:ins w:id="1016" w:author="Chantel Trivett" w:date="2021-10-06T17:40:00Z">
        <w:r w:rsidR="00986C5B">
          <w:rPr>
            <w:b/>
            <w:bCs/>
            <w:noProof/>
            <w:color w:val="0B676A"/>
            <w:sz w:val="20"/>
            <w:szCs w:val="20"/>
          </w:rPr>
          <w:t>3</w:t>
        </w:r>
      </w:ins>
      <w:ins w:id="1017" w:author="Chantel Trivett" w:date="2021-09-28T14:33:00Z">
        <w:r w:rsidRPr="00C541B4">
          <w:rPr>
            <w:b/>
            <w:bCs/>
            <w:color w:val="0B676A"/>
            <w:sz w:val="20"/>
            <w:szCs w:val="20"/>
            <w:rPrChange w:id="1018" w:author="Chantel Trivett" w:date="2021-09-28T14:33:00Z">
              <w:rPr/>
            </w:rPrChange>
          </w:rPr>
          <w:fldChar w:fldCharType="end"/>
        </w:r>
        <w:r w:rsidRPr="00C541B4">
          <w:rPr>
            <w:b/>
            <w:bCs/>
            <w:color w:val="0B676A"/>
            <w:sz w:val="20"/>
            <w:szCs w:val="20"/>
            <w:rPrChange w:id="1019" w:author="Chantel Trivett" w:date="2021-09-28T14:33:00Z">
              <w:rPr/>
            </w:rPrChange>
          </w:rPr>
          <w:t>: The Passed vs. Failed Report</w:t>
        </w:r>
        <w:bookmarkEnd w:id="1010"/>
      </w:ins>
    </w:p>
    <w:p w14:paraId="06AF8705" w14:textId="3AC38CCD" w:rsidR="000F7623" w:rsidRDefault="00B636FE">
      <w:pPr>
        <w:spacing w:before="240" w:after="240"/>
        <w:jc w:val="center"/>
        <w:divId w:val="2088334391"/>
        <w:pPrChange w:id="1020" w:author="Chantel Trivett" w:date="2021-09-28T14:33:00Z">
          <w:pPr>
            <w:spacing w:before="240" w:after="240"/>
            <w:divId w:val="2088334391"/>
          </w:pPr>
        </w:pPrChange>
      </w:pPr>
      <w:r>
        <w:rPr>
          <w:noProof/>
        </w:rPr>
        <w:drawing>
          <wp:inline distT="0" distB="0" distL="0" distR="0" wp14:anchorId="1BADAF5D" wp14:editId="6EEAA833">
            <wp:extent cx="5228514" cy="3373930"/>
            <wp:effectExtent l="19050" t="19050" r="10795" b="17145"/>
            <wp:docPr id="14" name="Picture 14" descr="This image depicts the &quot;Passed vs. Failed&quot; data information and visualization presented on the AGILITY landing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is image depicts the &quot;Passed vs. Failed&quot; data information and visualization presented on the AGILITY landing page. "/>
                    <pic:cNvPicPr/>
                  </pic:nvPicPr>
                  <pic:blipFill>
                    <a:blip r:embed="rId42">
                      <a:extLst>
                        <a:ext uri="{28A0092B-C50C-407E-A947-70E740481C1C}">
                          <a14:useLocalDpi xmlns:a14="http://schemas.microsoft.com/office/drawing/2010/main" val="0"/>
                        </a:ext>
                      </a:extLst>
                    </a:blip>
                    <a:stretch>
                      <a:fillRect/>
                    </a:stretch>
                  </pic:blipFill>
                  <pic:spPr>
                    <a:xfrm>
                      <a:off x="0" y="0"/>
                      <a:ext cx="5251001" cy="3388441"/>
                    </a:xfrm>
                    <a:prstGeom prst="rect">
                      <a:avLst/>
                    </a:prstGeom>
                    <a:ln>
                      <a:solidFill>
                        <a:schemeClr val="tx1"/>
                      </a:solidFill>
                    </a:ln>
                  </pic:spPr>
                </pic:pic>
              </a:graphicData>
            </a:graphic>
          </wp:inline>
        </w:drawing>
      </w:r>
    </w:p>
    <w:p w14:paraId="3BA9C984" w14:textId="175D7BEC" w:rsidR="00F54ECA" w:rsidRDefault="00DA5038">
      <w:pPr>
        <w:pStyle w:val="Heading3"/>
        <w:divId w:val="2088334391"/>
        <w:rPr>
          <w:ins w:id="1021" w:author="Chantel Trivett" w:date="2021-09-28T14:36:00Z"/>
        </w:rPr>
        <w:pPrChange w:id="1022" w:author="Chantel Trivett" w:date="2021-09-28T14:36:00Z">
          <w:pPr>
            <w:spacing w:after="240"/>
            <w:divId w:val="2088334391"/>
          </w:pPr>
        </w:pPrChange>
      </w:pPr>
      <w:bookmarkStart w:id="1023" w:name="_Toc83903591"/>
      <w:ins w:id="1024" w:author="Chantel Trivett" w:date="2021-09-28T14:35:00Z">
        <w:r>
          <w:t>Cu</w:t>
        </w:r>
      </w:ins>
      <w:ins w:id="1025" w:author="Chantel Trivett" w:date="2021-09-28T14:36:00Z">
        <w:r>
          <w:t xml:space="preserve">stomize the </w:t>
        </w:r>
        <w:r w:rsidR="00F54ECA">
          <w:t>lookback period</w:t>
        </w:r>
      </w:ins>
      <w:ins w:id="1026" w:author="Chantel Trivett" w:date="2021-09-28T16:14:00Z">
        <w:r w:rsidR="00540434">
          <w:t>: Passed vs. Failed tests data</w:t>
        </w:r>
      </w:ins>
      <w:bookmarkEnd w:id="1023"/>
    </w:p>
    <w:p w14:paraId="27240B91" w14:textId="78E9C7FA" w:rsidR="00ED56E8" w:rsidRDefault="002E6F3B" w:rsidP="00C5370D">
      <w:pPr>
        <w:spacing w:after="240"/>
        <w:divId w:val="2088334391"/>
        <w:rPr>
          <w:ins w:id="1027" w:author="Chantel Trivett" w:date="2021-09-20T16:34:00Z"/>
        </w:rPr>
      </w:pPr>
      <w:ins w:id="1028" w:author="Chantel Trivett" w:date="2021-09-20T16:33:00Z">
        <w:r>
          <w:t>To customize</w:t>
        </w:r>
        <w:r w:rsidR="00781968">
          <w:t xml:space="preserve"> the </w:t>
        </w:r>
      </w:ins>
      <w:ins w:id="1029" w:author="Chantel Trivett" w:date="2021-09-20T16:34:00Z">
        <w:r w:rsidR="00754352">
          <w:t>lookback period for passed versus failed tests data</w:t>
        </w:r>
        <w:r w:rsidR="00ED56E8">
          <w:t xml:space="preserve">: </w:t>
        </w:r>
      </w:ins>
    </w:p>
    <w:p w14:paraId="2013B252" w14:textId="165A0004" w:rsidR="00EF6181" w:rsidRDefault="00EF6181" w:rsidP="00ED56E8">
      <w:pPr>
        <w:pStyle w:val="ListParagraph"/>
        <w:numPr>
          <w:ilvl w:val="0"/>
          <w:numId w:val="86"/>
        </w:numPr>
        <w:spacing w:after="240"/>
        <w:divId w:val="2088334391"/>
        <w:rPr>
          <w:ins w:id="1030" w:author="Chantel Trivett" w:date="2021-09-20T16:48:00Z"/>
        </w:rPr>
      </w:pPr>
      <w:ins w:id="1031" w:author="Chantel Trivett" w:date="2021-09-20T16:35:00Z">
        <w:r>
          <w:t>Expand the time</w:t>
        </w:r>
      </w:ins>
      <w:ins w:id="1032" w:author="Chantel Trivett" w:date="2021-09-20T16:42:00Z">
        <w:r w:rsidR="007F030B">
          <w:t xml:space="preserve"> </w:t>
        </w:r>
      </w:ins>
      <w:ins w:id="1033" w:author="Chantel Trivett" w:date="2021-09-20T16:35:00Z">
        <w:r>
          <w:t>frame drop</w:t>
        </w:r>
      </w:ins>
      <w:ins w:id="1034" w:author="Chantel Trivett" w:date="2021-09-20T16:43:00Z">
        <w:r w:rsidR="006E6438">
          <w:t>-</w:t>
        </w:r>
      </w:ins>
      <w:ins w:id="1035" w:author="Chantel Trivett" w:date="2021-09-20T16:35:00Z">
        <w:r>
          <w:t xml:space="preserve">down. </w:t>
        </w:r>
      </w:ins>
    </w:p>
    <w:p w14:paraId="5F9512F1" w14:textId="0F2BCADA" w:rsidR="00B05B5F" w:rsidRDefault="00CF15DA">
      <w:pPr>
        <w:pStyle w:val="ListParagraph"/>
        <w:divId w:val="2088334391"/>
        <w:rPr>
          <w:ins w:id="1036" w:author="Chantel Trivett" w:date="2021-09-28T11:01:00Z"/>
        </w:rPr>
        <w:pPrChange w:id="1037" w:author="Chantel Trivett" w:date="2021-09-28T16:07:00Z">
          <w:pPr>
            <w:divId w:val="2088334391"/>
          </w:pPr>
        </w:pPrChange>
      </w:pPr>
      <w:ins w:id="1038" w:author="Chantel Trivett" w:date="2021-09-20T16:48:00Z">
        <w:r>
          <w:rPr>
            <w:noProof/>
          </w:rPr>
          <w:drawing>
            <wp:inline distT="0" distB="0" distL="0" distR="0" wp14:anchorId="00BDD6B0" wp14:editId="48F7E913">
              <wp:extent cx="1572759" cy="2265168"/>
              <wp:effectExtent l="19050" t="19050" r="27940" b="20955"/>
              <wp:docPr id="24" name="Picture 24" descr="This image depicts the time frame dropdown expansion arrow for selecting the desired test data reflection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is image depicts the time frame dropdown expansion arrow for selecting the desired test data reflection period."/>
                      <pic:cNvPicPr/>
                    </pic:nvPicPr>
                    <pic:blipFill>
                      <a:blip r:embed="rId43"/>
                      <a:stretch>
                        <a:fillRect/>
                      </a:stretch>
                    </pic:blipFill>
                    <pic:spPr>
                      <a:xfrm>
                        <a:off x="0" y="0"/>
                        <a:ext cx="1577775" cy="2272392"/>
                      </a:xfrm>
                      <a:prstGeom prst="rect">
                        <a:avLst/>
                      </a:prstGeom>
                      <a:ln>
                        <a:solidFill>
                          <a:schemeClr val="tx1"/>
                        </a:solidFill>
                      </a:ln>
                    </pic:spPr>
                  </pic:pic>
                </a:graphicData>
              </a:graphic>
            </wp:inline>
          </w:drawing>
        </w:r>
      </w:ins>
    </w:p>
    <w:p w14:paraId="72FBB6A1" w14:textId="77777777" w:rsidR="00AD78B8" w:rsidRDefault="00AD78B8">
      <w:pPr>
        <w:pStyle w:val="ListParagraph"/>
        <w:divId w:val="2088334391"/>
        <w:rPr>
          <w:ins w:id="1039" w:author="Chantel Trivett" w:date="2021-09-20T16:35:00Z"/>
        </w:rPr>
        <w:pPrChange w:id="1040" w:author="Chantel Trivett" w:date="2021-09-28T10:49:00Z">
          <w:pPr>
            <w:pStyle w:val="ListParagraph"/>
            <w:numPr>
              <w:numId w:val="86"/>
            </w:numPr>
            <w:spacing w:after="240"/>
            <w:ind w:hanging="360"/>
            <w:divId w:val="2088334391"/>
          </w:pPr>
        </w:pPrChange>
      </w:pPr>
    </w:p>
    <w:p w14:paraId="2660AA83" w14:textId="79FF83EE" w:rsidR="00741D1A" w:rsidRDefault="00EF6181" w:rsidP="00ED56E8">
      <w:pPr>
        <w:pStyle w:val="ListParagraph"/>
        <w:numPr>
          <w:ilvl w:val="0"/>
          <w:numId w:val="86"/>
        </w:numPr>
        <w:spacing w:after="240"/>
        <w:divId w:val="2088334391"/>
        <w:rPr>
          <w:ins w:id="1041" w:author="Chantel Trivett" w:date="2021-09-21T12:08:00Z"/>
        </w:rPr>
      </w:pPr>
      <w:ins w:id="1042" w:author="Chantel Trivett" w:date="2021-09-20T16:35:00Z">
        <w:r>
          <w:t xml:space="preserve">Select </w:t>
        </w:r>
        <w:r w:rsidR="00741D1A">
          <w:t>the de</w:t>
        </w:r>
      </w:ins>
      <w:ins w:id="1043" w:author="Chantel Trivett" w:date="2021-09-20T16:37:00Z">
        <w:r w:rsidR="00E103AC">
          <w:t>s</w:t>
        </w:r>
      </w:ins>
      <w:ins w:id="1044" w:author="Chantel Trivett" w:date="2021-09-20T16:35:00Z">
        <w:r w:rsidR="00741D1A">
          <w:t xml:space="preserve">ired </w:t>
        </w:r>
      </w:ins>
      <w:ins w:id="1045" w:author="Chantel Trivett" w:date="2021-09-21T11:37:00Z">
        <w:r w:rsidR="00D6594E">
          <w:t>lookback period</w:t>
        </w:r>
      </w:ins>
      <w:ins w:id="1046" w:author="Chantel Trivett" w:date="2021-09-20T16:35:00Z">
        <w:r w:rsidR="00741D1A">
          <w:t xml:space="preserve"> from the list. </w:t>
        </w:r>
      </w:ins>
    </w:p>
    <w:p w14:paraId="65167FD7" w14:textId="68D6B88B" w:rsidR="003907A4" w:rsidRDefault="003907A4">
      <w:pPr>
        <w:pStyle w:val="ListParagraph"/>
        <w:divId w:val="2088334391"/>
        <w:rPr>
          <w:ins w:id="1047" w:author="Chantel Trivett" w:date="2021-09-20T16:35:00Z"/>
        </w:rPr>
        <w:pPrChange w:id="1048" w:author="Chantel Trivett" w:date="2021-09-28T10:54:00Z">
          <w:pPr>
            <w:pStyle w:val="ListParagraph"/>
            <w:numPr>
              <w:numId w:val="86"/>
            </w:numPr>
            <w:spacing w:after="240"/>
            <w:ind w:hanging="360"/>
            <w:divId w:val="2088334391"/>
          </w:pPr>
        </w:pPrChange>
      </w:pPr>
      <w:ins w:id="1049" w:author="Chantel Trivett" w:date="2021-09-21T12:08:00Z">
        <w:r>
          <w:rPr>
            <w:noProof/>
          </w:rPr>
          <w:drawing>
            <wp:inline distT="0" distB="0" distL="0" distR="0" wp14:anchorId="10729A0B" wp14:editId="2EF8567B">
              <wp:extent cx="1571328" cy="2253226"/>
              <wp:effectExtent l="19050" t="19050" r="10160" b="13970"/>
              <wp:docPr id="34" name="Picture 34" descr="This image depicts the drop-down used to customize the lookback period for the passed versus failed tests data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his image depicts the drop-down used to customize the lookback period for the passed versus failed tests data displayed."/>
                      <pic:cNvPicPr/>
                    </pic:nvPicPr>
                    <pic:blipFill>
                      <a:blip r:embed="rId44"/>
                      <a:stretch>
                        <a:fillRect/>
                      </a:stretch>
                    </pic:blipFill>
                    <pic:spPr>
                      <a:xfrm>
                        <a:off x="0" y="0"/>
                        <a:ext cx="1575552" cy="2259283"/>
                      </a:xfrm>
                      <a:prstGeom prst="rect">
                        <a:avLst/>
                      </a:prstGeom>
                      <a:ln>
                        <a:solidFill>
                          <a:schemeClr val="tx1"/>
                        </a:solidFill>
                      </a:ln>
                    </pic:spPr>
                  </pic:pic>
                </a:graphicData>
              </a:graphic>
            </wp:inline>
          </w:drawing>
        </w:r>
      </w:ins>
    </w:p>
    <w:p w14:paraId="0C13789E" w14:textId="6B27987E" w:rsidR="00B636FE" w:rsidRPr="000654A6" w:rsidDel="00740B0A" w:rsidRDefault="00BA32B8">
      <w:pPr>
        <w:pStyle w:val="ListParagraph"/>
        <w:divId w:val="2088334391"/>
        <w:rPr>
          <w:del w:id="1050" w:author="Chantel Trivett" w:date="2021-09-28T16:08:00Z"/>
        </w:rPr>
        <w:pPrChange w:id="1051" w:author="Chantel Trivett" w:date="2021-09-28T16:07:00Z">
          <w:pPr>
            <w:spacing w:after="240"/>
            <w:divId w:val="2088334391"/>
          </w:pPr>
        </w:pPrChange>
      </w:pPr>
      <w:ins w:id="1052" w:author="Chantel Trivett" w:date="2021-09-20T16:36:00Z">
        <w:r>
          <w:t>T</w:t>
        </w:r>
      </w:ins>
      <w:del w:id="1053" w:author="Chantel Trivett" w:date="2021-09-20T16:36:00Z">
        <w:r w:rsidR="00326A87" w:rsidRPr="000654A6" w:rsidDel="00BA32B8">
          <w:delText>U</w:delText>
        </w:r>
        <w:r w:rsidR="00B636FE" w:rsidRPr="000654A6" w:rsidDel="00BA32B8">
          <w:delText xml:space="preserve">se the dropdown to filter by </w:delText>
        </w:r>
        <w:r w:rsidR="00580B8F" w:rsidRPr="000654A6" w:rsidDel="00BA32B8">
          <w:delText>period</w:delText>
        </w:r>
      </w:del>
      <w:del w:id="1054" w:author="Chantel Trivett" w:date="2021-09-17T16:39:00Z">
        <w:r w:rsidR="00580B8F" w:rsidRPr="000654A6" w:rsidDel="00D07BC7">
          <w:delText xml:space="preserve"> </w:delText>
        </w:r>
      </w:del>
      <w:del w:id="1055" w:author="Chantel Trivett" w:date="2021-09-20T16:36:00Z">
        <w:r w:rsidR="00580B8F" w:rsidRPr="000654A6" w:rsidDel="00BA32B8">
          <w:delText>range</w:delText>
        </w:r>
        <w:r w:rsidR="00B636FE" w:rsidRPr="000654A6" w:rsidDel="00BA32B8">
          <w:delText xml:space="preserve"> and t</w:delText>
        </w:r>
      </w:del>
      <w:r w:rsidR="00B636FE" w:rsidRPr="000654A6">
        <w:t xml:space="preserve">he </w:t>
      </w:r>
      <w:ins w:id="1056" w:author="Chantel Trivett" w:date="2021-09-20T16:36:00Z">
        <w:r>
          <w:t>passed vs</w:t>
        </w:r>
      </w:ins>
      <w:ins w:id="1057" w:author="Chantel Trivett" w:date="2021-09-28T11:03:00Z">
        <w:r w:rsidR="00C57448">
          <w:t>.</w:t>
        </w:r>
      </w:ins>
      <w:ins w:id="1058" w:author="Chantel Trivett" w:date="2021-09-20T16:36:00Z">
        <w:r>
          <w:t xml:space="preserve"> failed </w:t>
        </w:r>
      </w:ins>
      <w:ins w:id="1059" w:author="Chantel Trivett" w:date="2021-09-28T11:03:00Z">
        <w:r w:rsidR="00C57448">
          <w:t xml:space="preserve">pie chart and </w:t>
        </w:r>
      </w:ins>
      <w:ins w:id="1060" w:author="Chantel Trivett" w:date="2021-09-20T16:36:00Z">
        <w:r>
          <w:t xml:space="preserve">data </w:t>
        </w:r>
      </w:ins>
      <w:del w:id="1061" w:author="Chantel Trivett" w:date="2021-09-20T16:36:00Z">
        <w:r w:rsidR="00B636FE" w:rsidRPr="000654A6" w:rsidDel="00E103AC">
          <w:delText>graph</w:delText>
        </w:r>
      </w:del>
      <w:del w:id="1062" w:author="Chantel Trivett" w:date="2021-09-28T11:02:00Z">
        <w:r w:rsidR="00B636FE" w:rsidRPr="000654A6" w:rsidDel="003F7C44">
          <w:delText xml:space="preserve"> </w:delText>
        </w:r>
      </w:del>
      <w:r w:rsidR="00580B8F" w:rsidRPr="000654A6">
        <w:t>will</w:t>
      </w:r>
      <w:r w:rsidR="00B636FE" w:rsidRPr="000654A6">
        <w:t xml:space="preserve"> </w:t>
      </w:r>
      <w:ins w:id="1063" w:author="Chantel Trivett" w:date="2021-09-20T16:43:00Z">
        <w:r w:rsidR="009C574F">
          <w:t xml:space="preserve">update to </w:t>
        </w:r>
      </w:ins>
      <w:r w:rsidR="00B636FE" w:rsidRPr="000654A6">
        <w:t>reflect your selection</w:t>
      </w:r>
      <w:ins w:id="1064" w:author="Chantel Trivett" w:date="2021-09-20T16:36:00Z">
        <w:r w:rsidR="00E103AC">
          <w:t>.</w:t>
        </w:r>
      </w:ins>
      <w:del w:id="1065" w:author="Chantel Trivett" w:date="2021-09-20T16:36:00Z">
        <w:r w:rsidR="00580B8F" w:rsidRPr="000654A6" w:rsidDel="00E103AC">
          <w:delText>:</w:delText>
        </w:r>
      </w:del>
    </w:p>
    <w:p w14:paraId="62070F33" w14:textId="1F81153F" w:rsidR="00B636FE" w:rsidRPr="00CB6E31" w:rsidRDefault="00B636FE">
      <w:pPr>
        <w:pStyle w:val="ListParagraph"/>
        <w:divId w:val="2088334391"/>
        <w:rPr>
          <w:rFonts w:eastAsia="Times New Roman"/>
        </w:rPr>
        <w:pPrChange w:id="1066" w:author="Chantel Trivett" w:date="2021-09-28T16:08:00Z">
          <w:pPr>
            <w:divId w:val="2088334391"/>
          </w:pPr>
        </w:pPrChange>
      </w:pPr>
      <w:del w:id="1067" w:author="Chantel Trivett" w:date="2021-09-21T11:18:00Z">
        <w:r w:rsidDel="006113BB">
          <w:rPr>
            <w:noProof/>
          </w:rPr>
          <w:drawing>
            <wp:inline distT="0" distB="0" distL="0" distR="0" wp14:anchorId="712D3C8D" wp14:editId="2EC386DE">
              <wp:extent cx="1038225" cy="153782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38225" cy="1537822"/>
                      </a:xfrm>
                      <a:prstGeom prst="rect">
                        <a:avLst/>
                      </a:prstGeom>
                    </pic:spPr>
                  </pic:pic>
                </a:graphicData>
              </a:graphic>
            </wp:inline>
          </w:drawing>
        </w:r>
      </w:del>
    </w:p>
    <w:p w14:paraId="43DF1482" w14:textId="657998AE" w:rsidR="00B636FE" w:rsidRDefault="00B636FE" w:rsidP="002604A6">
      <w:pPr>
        <w:pStyle w:val="Heading2"/>
        <w:divId w:val="2088334391"/>
      </w:pPr>
      <w:bookmarkStart w:id="1068" w:name="_Toc83903592"/>
      <w:r w:rsidRPr="002604A6">
        <w:t>Parsing</w:t>
      </w:r>
      <w:r>
        <w:t xml:space="preserve"> </w:t>
      </w:r>
      <w:r w:rsidR="001F138C" w:rsidRPr="000F7623">
        <w:t>I</w:t>
      </w:r>
      <w:r w:rsidRPr="000F7623">
        <w:t>nformation</w:t>
      </w:r>
      <w:bookmarkEnd w:id="1068"/>
    </w:p>
    <w:p w14:paraId="6022982A" w14:textId="07E3C72E" w:rsidR="00B636FE" w:rsidRDefault="00B636FE" w:rsidP="000654A6">
      <w:pPr>
        <w:pStyle w:val="NormalWeb"/>
        <w:divId w:val="2088334391"/>
      </w:pPr>
      <w:r>
        <w:t>Th</w:t>
      </w:r>
      <w:ins w:id="1069" w:author="Chantel Trivett" w:date="2021-09-28T14:17:00Z">
        <w:r w:rsidR="00610401">
          <w:t xml:space="preserve">e Parsing Information </w:t>
        </w:r>
      </w:ins>
      <w:ins w:id="1070" w:author="Chantel Trivett" w:date="2021-09-28T14:18:00Z">
        <w:r w:rsidR="00633050">
          <w:t xml:space="preserve">report on the AGILITY </w:t>
        </w:r>
      </w:ins>
      <w:ins w:id="1071" w:author="Chantel Trivett" w:date="2021-09-28T16:08:00Z">
        <w:r w:rsidR="00740B0A">
          <w:t>l</w:t>
        </w:r>
      </w:ins>
      <w:ins w:id="1072" w:author="Chantel Trivett" w:date="2021-09-28T14:18:00Z">
        <w:r w:rsidR="00633050">
          <w:t xml:space="preserve">anding page </w:t>
        </w:r>
        <w:r w:rsidR="00534B39">
          <w:t xml:space="preserve">provides </w:t>
        </w:r>
      </w:ins>
      <w:ins w:id="1073" w:author="Chantel Trivett" w:date="2021-09-28T16:23:00Z">
        <w:r w:rsidR="00CC7459">
          <w:t>statistics</w:t>
        </w:r>
      </w:ins>
      <w:ins w:id="1074" w:author="Chantel Trivett" w:date="2021-09-28T14:18:00Z">
        <w:r w:rsidR="00534B39">
          <w:t xml:space="preserve"> about:</w:t>
        </w:r>
      </w:ins>
      <w:del w:id="1075" w:author="Chantel Trivett" w:date="2021-09-28T14:17:00Z">
        <w:r w:rsidDel="00610401">
          <w:delText>is</w:delText>
        </w:r>
      </w:del>
      <w:r>
        <w:t xml:space="preserve"> </w:t>
      </w:r>
      <w:del w:id="1076" w:author="Chantel Trivett" w:date="2021-09-28T14:18:00Z">
        <w:r w:rsidDel="00534B39">
          <w:delText>section represents:</w:delText>
        </w:r>
      </w:del>
    </w:p>
    <w:p w14:paraId="2A347467" w14:textId="120F0DC9" w:rsidR="00B636FE" w:rsidRDefault="00B636FE" w:rsidP="001B5701">
      <w:pPr>
        <w:pStyle w:val="NormalWeb"/>
        <w:numPr>
          <w:ilvl w:val="0"/>
          <w:numId w:val="1"/>
        </w:numPr>
        <w:divId w:val="2088334391"/>
      </w:pPr>
      <w:r w:rsidRPr="00C1185D">
        <w:rPr>
          <w:b/>
          <w:bCs/>
        </w:rPr>
        <w:t>Files Received</w:t>
      </w:r>
      <w:r>
        <w:t>: The number of files received by users of the system through manual and automatic process</w:t>
      </w:r>
      <w:r w:rsidR="00580B8F">
        <w:t>es.</w:t>
      </w:r>
    </w:p>
    <w:p w14:paraId="39625189" w14:textId="72252F32" w:rsidR="00B636FE" w:rsidRDefault="00B636FE" w:rsidP="001B5701">
      <w:pPr>
        <w:pStyle w:val="NormalWeb"/>
        <w:numPr>
          <w:ilvl w:val="0"/>
          <w:numId w:val="1"/>
        </w:numPr>
        <w:divId w:val="2088334391"/>
      </w:pPr>
      <w:r w:rsidRPr="00C1185D">
        <w:rPr>
          <w:b/>
          <w:bCs/>
        </w:rPr>
        <w:t>Files Processed</w:t>
      </w:r>
      <w:r>
        <w:t>: The number of files processed by the system through manual and automatic prediction process</w:t>
      </w:r>
      <w:r w:rsidR="00580B8F">
        <w:t>es.</w:t>
      </w:r>
    </w:p>
    <w:p w14:paraId="0BDEBE81" w14:textId="2E6B8A6E" w:rsidR="00B636FE" w:rsidRDefault="00B636FE" w:rsidP="001B5701">
      <w:pPr>
        <w:pStyle w:val="NormalWeb"/>
        <w:numPr>
          <w:ilvl w:val="0"/>
          <w:numId w:val="1"/>
        </w:numPr>
        <w:divId w:val="2088334391"/>
      </w:pPr>
      <w:r w:rsidRPr="00C1185D">
        <w:rPr>
          <w:b/>
          <w:bCs/>
        </w:rPr>
        <w:t>Passed Tests</w:t>
      </w:r>
      <w:r>
        <w:t xml:space="preserve">: The number of test executions classified as </w:t>
      </w:r>
      <w:ins w:id="1077" w:author="Chantel Trivett" w:date="2021-09-28T14:19:00Z">
        <w:r w:rsidR="00307A19">
          <w:t>“P</w:t>
        </w:r>
      </w:ins>
      <w:del w:id="1078" w:author="Chantel Trivett" w:date="2021-09-28T14:19:00Z">
        <w:r w:rsidDel="00307A19">
          <w:delText>p</w:delText>
        </w:r>
      </w:del>
      <w:r>
        <w:t>assed</w:t>
      </w:r>
      <w:ins w:id="1079" w:author="Chantel Trivett" w:date="2021-09-28T14:19:00Z">
        <w:r w:rsidR="00307A19">
          <w:t>”</w:t>
        </w:r>
      </w:ins>
      <w:r>
        <w:t xml:space="preserve"> by the machine learning model.</w:t>
      </w:r>
    </w:p>
    <w:p w14:paraId="7B3F0425" w14:textId="12925D02" w:rsidR="00B636FE" w:rsidRDefault="00B636FE" w:rsidP="001B5701">
      <w:pPr>
        <w:pStyle w:val="NormalWeb"/>
        <w:numPr>
          <w:ilvl w:val="0"/>
          <w:numId w:val="1"/>
        </w:numPr>
        <w:divId w:val="2088334391"/>
      </w:pPr>
      <w:r w:rsidRPr="00C1185D">
        <w:rPr>
          <w:b/>
          <w:bCs/>
        </w:rPr>
        <w:t>Failed Tests</w:t>
      </w:r>
      <w:r>
        <w:t xml:space="preserve">: The number of test executions classified as </w:t>
      </w:r>
      <w:ins w:id="1080" w:author="Chantel Trivett" w:date="2021-09-28T14:20:00Z">
        <w:r w:rsidR="00287C9B">
          <w:t>“</w:t>
        </w:r>
      </w:ins>
      <w:ins w:id="1081" w:author="Chantel Trivett" w:date="2021-09-28T14:21:00Z">
        <w:r w:rsidR="00287C9B">
          <w:t>F</w:t>
        </w:r>
      </w:ins>
      <w:del w:id="1082" w:author="Chantel Trivett" w:date="2021-09-28T14:21:00Z">
        <w:r w:rsidDel="00287C9B">
          <w:delText>f</w:delText>
        </w:r>
      </w:del>
      <w:r>
        <w:t>ailed</w:t>
      </w:r>
      <w:ins w:id="1083" w:author="Chantel Trivett" w:date="2021-09-28T14:21:00Z">
        <w:r w:rsidR="00287C9B">
          <w:t>”</w:t>
        </w:r>
      </w:ins>
      <w:r>
        <w:t xml:space="preserve"> by the machine learning model.</w:t>
      </w:r>
    </w:p>
    <w:p w14:paraId="0129E427" w14:textId="482BCA0F" w:rsidR="00AE773E" w:rsidRDefault="00B636FE" w:rsidP="00AE773E">
      <w:pPr>
        <w:ind w:left="360"/>
        <w:divId w:val="2088334391"/>
        <w:rPr>
          <w:ins w:id="1084" w:author="Chantel Trivett" w:date="2021-09-28T16:09:00Z"/>
        </w:rPr>
      </w:pPr>
      <w:del w:id="1085" w:author="Chantel Trivett" w:date="2021-09-21T12:20:00Z">
        <w:r w:rsidDel="0068607C">
          <w:rPr>
            <w:noProof/>
          </w:rPr>
          <w:drawing>
            <wp:inline distT="0" distB="0" distL="0" distR="0" wp14:anchorId="6F78EF25" wp14:editId="203EF363">
              <wp:extent cx="3544522" cy="1226946"/>
              <wp:effectExtent l="19050" t="19050" r="1841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2355" cy="1229658"/>
                      </a:xfrm>
                      <a:prstGeom prst="rect">
                        <a:avLst/>
                      </a:prstGeom>
                      <a:ln>
                        <a:solidFill>
                          <a:schemeClr val="tx1"/>
                        </a:solidFill>
                      </a:ln>
                    </pic:spPr>
                  </pic:pic>
                </a:graphicData>
              </a:graphic>
            </wp:inline>
          </w:drawing>
        </w:r>
      </w:del>
    </w:p>
    <w:p w14:paraId="52F36E40" w14:textId="77777777" w:rsidR="00AE773E" w:rsidRDefault="00AE773E">
      <w:pPr>
        <w:rPr>
          <w:ins w:id="1086" w:author="Chantel Trivett" w:date="2021-09-28T16:09:00Z"/>
        </w:rPr>
      </w:pPr>
      <w:ins w:id="1087" w:author="Chantel Trivett" w:date="2021-09-28T16:09:00Z">
        <w:r>
          <w:br w:type="page"/>
        </w:r>
      </w:ins>
    </w:p>
    <w:p w14:paraId="3F8E10EA" w14:textId="77777777" w:rsidR="00201F61" w:rsidRDefault="00201F61">
      <w:pPr>
        <w:ind w:left="360"/>
        <w:divId w:val="2088334391"/>
        <w:rPr>
          <w:ins w:id="1088" w:author="Chantel Trivett" w:date="2021-09-28T14:22:00Z"/>
        </w:rPr>
        <w:pPrChange w:id="1089" w:author="Chantel Trivett" w:date="2021-09-28T16:09:00Z">
          <w:pPr>
            <w:pStyle w:val="ListParagraph"/>
            <w:divId w:val="2088334391"/>
          </w:pPr>
        </w:pPrChange>
      </w:pPr>
    </w:p>
    <w:p w14:paraId="3F2269D6" w14:textId="167F3FC6" w:rsidR="00201F61" w:rsidRPr="00C601DD" w:rsidRDefault="00201F61">
      <w:pPr>
        <w:pStyle w:val="Caption"/>
        <w:keepNext/>
        <w:jc w:val="center"/>
        <w:rPr>
          <w:ins w:id="1090" w:author="Chantel Trivett" w:date="2021-09-28T14:22:00Z"/>
          <w:b/>
          <w:bCs/>
          <w:color w:val="0B676A"/>
          <w:sz w:val="22"/>
          <w:szCs w:val="22"/>
          <w:rPrChange w:id="1091" w:author="Chantel Trivett" w:date="2021-09-28T14:25:00Z">
            <w:rPr>
              <w:ins w:id="1092" w:author="Chantel Trivett" w:date="2021-09-28T14:22:00Z"/>
            </w:rPr>
          </w:rPrChange>
        </w:rPr>
        <w:pPrChange w:id="1093" w:author="Chantel Trivett" w:date="2021-09-28T14:22:00Z">
          <w:pPr>
            <w:pStyle w:val="Caption"/>
          </w:pPr>
        </w:pPrChange>
      </w:pPr>
      <w:bookmarkStart w:id="1094" w:name="_Toc83903372"/>
      <w:ins w:id="1095" w:author="Chantel Trivett" w:date="2021-09-28T14:22:00Z">
        <w:r w:rsidRPr="00C601DD">
          <w:rPr>
            <w:b/>
            <w:bCs/>
            <w:color w:val="0B676A"/>
            <w:sz w:val="22"/>
            <w:szCs w:val="22"/>
            <w:rPrChange w:id="1096" w:author="Chantel Trivett" w:date="2021-09-28T14:25:00Z">
              <w:rPr/>
            </w:rPrChange>
          </w:rPr>
          <w:t xml:space="preserve">Figure </w:t>
        </w:r>
        <w:r w:rsidRPr="00C601DD">
          <w:rPr>
            <w:b/>
            <w:bCs/>
            <w:color w:val="0B676A"/>
            <w:sz w:val="22"/>
            <w:szCs w:val="22"/>
            <w:rPrChange w:id="1097" w:author="Chantel Trivett" w:date="2021-09-28T14:25:00Z">
              <w:rPr/>
            </w:rPrChange>
          </w:rPr>
          <w:fldChar w:fldCharType="begin"/>
        </w:r>
        <w:r w:rsidRPr="00C601DD">
          <w:rPr>
            <w:b/>
            <w:bCs/>
            <w:color w:val="0B676A"/>
            <w:sz w:val="22"/>
            <w:szCs w:val="22"/>
            <w:rPrChange w:id="1098" w:author="Chantel Trivett" w:date="2021-09-28T14:25:00Z">
              <w:rPr/>
            </w:rPrChange>
          </w:rPr>
          <w:instrText xml:space="preserve"> SEQ Figure \* ARABIC </w:instrText>
        </w:r>
      </w:ins>
      <w:r w:rsidRPr="00C601DD">
        <w:rPr>
          <w:b/>
          <w:bCs/>
          <w:color w:val="0B676A"/>
          <w:sz w:val="22"/>
          <w:szCs w:val="22"/>
          <w:rPrChange w:id="1099" w:author="Chantel Trivett" w:date="2021-09-28T14:25:00Z">
            <w:rPr/>
          </w:rPrChange>
        </w:rPr>
        <w:fldChar w:fldCharType="separate"/>
      </w:r>
      <w:ins w:id="1100" w:author="Chantel Trivett" w:date="2021-10-06T17:40:00Z">
        <w:r w:rsidR="00986C5B">
          <w:rPr>
            <w:b/>
            <w:bCs/>
            <w:noProof/>
            <w:color w:val="0B676A"/>
            <w:sz w:val="22"/>
            <w:szCs w:val="22"/>
          </w:rPr>
          <w:t>4</w:t>
        </w:r>
      </w:ins>
      <w:ins w:id="1101" w:author="Chantel Trivett" w:date="2021-09-28T14:22:00Z">
        <w:r w:rsidRPr="00C601DD">
          <w:rPr>
            <w:b/>
            <w:bCs/>
            <w:color w:val="0B676A"/>
            <w:sz w:val="22"/>
            <w:szCs w:val="22"/>
            <w:rPrChange w:id="1102" w:author="Chantel Trivett" w:date="2021-09-28T14:25:00Z">
              <w:rPr/>
            </w:rPrChange>
          </w:rPr>
          <w:fldChar w:fldCharType="end"/>
        </w:r>
        <w:r w:rsidRPr="00C601DD">
          <w:rPr>
            <w:b/>
            <w:bCs/>
            <w:color w:val="0B676A"/>
            <w:sz w:val="22"/>
            <w:szCs w:val="22"/>
            <w:rPrChange w:id="1103" w:author="Chantel Trivett" w:date="2021-09-28T14:25:00Z">
              <w:rPr/>
            </w:rPrChange>
          </w:rPr>
          <w:t>: The Parsing Information Report</w:t>
        </w:r>
        <w:bookmarkEnd w:id="1094"/>
      </w:ins>
    </w:p>
    <w:p w14:paraId="4FD361F4" w14:textId="1F43A551" w:rsidR="006B5F52" w:rsidRDefault="00831393">
      <w:pPr>
        <w:pStyle w:val="ListParagraph"/>
        <w:jc w:val="center"/>
        <w:divId w:val="2088334391"/>
        <w:rPr>
          <w:ins w:id="1104" w:author="Chantel Trivett" w:date="2021-09-28T11:13:00Z"/>
          <w:noProof/>
        </w:rPr>
        <w:pPrChange w:id="1105" w:author="Chantel Trivett" w:date="2021-09-28T14:25:00Z">
          <w:pPr>
            <w:divId w:val="2088334391"/>
          </w:pPr>
        </w:pPrChange>
      </w:pPr>
      <w:ins w:id="1106" w:author="Chantel Trivett" w:date="2021-09-21T12:23:00Z">
        <w:r>
          <w:rPr>
            <w:noProof/>
          </w:rPr>
          <w:drawing>
            <wp:inline distT="0" distB="0" distL="0" distR="0" wp14:anchorId="55DC58D1" wp14:editId="1B8F8970">
              <wp:extent cx="4147523" cy="1376625"/>
              <wp:effectExtent l="19050" t="19050" r="24765" b="14605"/>
              <wp:docPr id="58" name="Picture 58" descr="This image depicts the Parsing Information section of the Landing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his image depicts the Parsing Information section of the Landing Page. "/>
                      <pic:cNvPicPr/>
                    </pic:nvPicPr>
                    <pic:blipFill>
                      <a:blip r:embed="rId47"/>
                      <a:stretch>
                        <a:fillRect/>
                      </a:stretch>
                    </pic:blipFill>
                    <pic:spPr>
                      <a:xfrm>
                        <a:off x="0" y="0"/>
                        <a:ext cx="4160167" cy="1380822"/>
                      </a:xfrm>
                      <a:prstGeom prst="rect">
                        <a:avLst/>
                      </a:prstGeom>
                      <a:ln>
                        <a:solidFill>
                          <a:schemeClr val="tx1"/>
                        </a:solidFill>
                      </a:ln>
                    </pic:spPr>
                  </pic:pic>
                </a:graphicData>
              </a:graphic>
            </wp:inline>
          </w:drawing>
        </w:r>
      </w:ins>
    </w:p>
    <w:p w14:paraId="116844A1" w14:textId="77777777" w:rsidR="00B636FE" w:rsidRDefault="00B636FE">
      <w:pPr>
        <w:pStyle w:val="ListParagraph"/>
        <w:divId w:val="2088334391"/>
        <w:rPr>
          <w:rFonts w:eastAsia="Times New Roman"/>
        </w:rPr>
        <w:pPrChange w:id="1107" w:author="Chantel Trivett" w:date="2021-09-28T11:12:00Z">
          <w:pPr>
            <w:spacing w:before="240" w:after="240"/>
            <w:divId w:val="2088334391"/>
          </w:pPr>
        </w:pPrChange>
      </w:pPr>
    </w:p>
    <w:p w14:paraId="72CB4C71" w14:textId="7D48391B" w:rsidR="00F648CA" w:rsidRDefault="00677EAD">
      <w:pPr>
        <w:pStyle w:val="Heading3"/>
        <w:divId w:val="2088334391"/>
        <w:rPr>
          <w:ins w:id="1108" w:author="Chantel Trivett" w:date="2021-09-28T16:14:00Z"/>
        </w:rPr>
        <w:pPrChange w:id="1109" w:author="Chantel Trivett" w:date="2021-09-28T16:14:00Z">
          <w:pPr>
            <w:spacing w:after="240"/>
            <w:divId w:val="2088334391"/>
          </w:pPr>
        </w:pPrChange>
      </w:pPr>
      <w:bookmarkStart w:id="1110" w:name="_Toc83903593"/>
      <w:ins w:id="1111" w:author="Chantel Trivett" w:date="2021-09-28T16:13:00Z">
        <w:r>
          <w:t xml:space="preserve">Customize </w:t>
        </w:r>
      </w:ins>
      <w:ins w:id="1112" w:author="Chantel Trivett" w:date="2021-09-28T16:15:00Z">
        <w:r w:rsidR="00B05315">
          <w:t xml:space="preserve">the </w:t>
        </w:r>
      </w:ins>
      <w:ins w:id="1113" w:author="Chantel Trivett" w:date="2021-09-28T16:14:00Z">
        <w:r w:rsidR="00F648CA">
          <w:t>lookback period</w:t>
        </w:r>
      </w:ins>
      <w:ins w:id="1114" w:author="Chantel Trivett" w:date="2021-09-28T16:15:00Z">
        <w:r w:rsidR="003058DA">
          <w:t>: Parsing Information</w:t>
        </w:r>
      </w:ins>
      <w:bookmarkEnd w:id="1110"/>
    </w:p>
    <w:p w14:paraId="089E9A9E" w14:textId="2C41C911" w:rsidR="00435F27" w:rsidRDefault="00435F27" w:rsidP="00435F27">
      <w:pPr>
        <w:spacing w:after="240"/>
        <w:divId w:val="2088334391"/>
        <w:rPr>
          <w:ins w:id="1115" w:author="Chantel Trivett" w:date="2021-09-21T12:17:00Z"/>
        </w:rPr>
      </w:pPr>
      <w:ins w:id="1116" w:author="Chantel Trivett" w:date="2021-09-21T12:17:00Z">
        <w:r>
          <w:t xml:space="preserve">To customize the lookback period for </w:t>
        </w:r>
      </w:ins>
      <w:ins w:id="1117" w:author="Chantel Trivett" w:date="2021-09-21T12:18:00Z">
        <w:r w:rsidR="006D4A14">
          <w:t xml:space="preserve">the Parsing </w:t>
        </w:r>
      </w:ins>
      <w:ins w:id="1118" w:author="Chantel Trivett" w:date="2021-09-21T12:23:00Z">
        <w:r w:rsidR="00972BB4">
          <w:t>I</w:t>
        </w:r>
      </w:ins>
      <w:ins w:id="1119" w:author="Chantel Trivett" w:date="2021-09-21T12:18:00Z">
        <w:r w:rsidR="006D4A14">
          <w:t>nformation displayed</w:t>
        </w:r>
      </w:ins>
      <w:ins w:id="1120" w:author="Chantel Trivett" w:date="2021-09-21T12:17:00Z">
        <w:r>
          <w:t xml:space="preserve">: </w:t>
        </w:r>
      </w:ins>
    </w:p>
    <w:p w14:paraId="479E6395" w14:textId="77777777" w:rsidR="00435F27" w:rsidRDefault="00435F27" w:rsidP="00435F27">
      <w:pPr>
        <w:pStyle w:val="ListParagraph"/>
        <w:numPr>
          <w:ilvl w:val="0"/>
          <w:numId w:val="87"/>
        </w:numPr>
        <w:spacing w:after="240"/>
        <w:divId w:val="2088334391"/>
        <w:rPr>
          <w:ins w:id="1121" w:author="Chantel Trivett" w:date="2021-09-21T12:17:00Z"/>
        </w:rPr>
      </w:pPr>
      <w:ins w:id="1122" w:author="Chantel Trivett" w:date="2021-09-21T12:17:00Z">
        <w:r>
          <w:t xml:space="preserve">Expand the time frame drop-down. </w:t>
        </w:r>
      </w:ins>
    </w:p>
    <w:p w14:paraId="225F3036" w14:textId="6348C597" w:rsidR="00435F27" w:rsidRDefault="002A2B2F" w:rsidP="0067535A">
      <w:pPr>
        <w:pStyle w:val="ListParagraph"/>
        <w:divId w:val="2088334391"/>
        <w:rPr>
          <w:ins w:id="1123" w:author="Chantel Trivett" w:date="2021-09-28T16:18:00Z"/>
        </w:rPr>
      </w:pPr>
      <w:ins w:id="1124" w:author="Chantel Trivett" w:date="2021-09-21T12:30:00Z">
        <w:r>
          <w:rPr>
            <w:noProof/>
          </w:rPr>
          <w:drawing>
            <wp:inline distT="0" distB="0" distL="0" distR="0" wp14:anchorId="09C6AF37" wp14:editId="0608B212">
              <wp:extent cx="1486290" cy="2140632"/>
              <wp:effectExtent l="19050" t="19050" r="19050" b="12065"/>
              <wp:docPr id="60" name="Picture 60" descr="This image depicts the time frame dropdown expansion arrow for selecting the desired test data reflection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his image depicts the time frame dropdown expansion arrow for selecting the desired test data reflection period."/>
                      <pic:cNvPicPr/>
                    </pic:nvPicPr>
                    <pic:blipFill>
                      <a:blip r:embed="rId43"/>
                      <a:stretch>
                        <a:fillRect/>
                      </a:stretch>
                    </pic:blipFill>
                    <pic:spPr>
                      <a:xfrm>
                        <a:off x="0" y="0"/>
                        <a:ext cx="1491495" cy="2148129"/>
                      </a:xfrm>
                      <a:prstGeom prst="rect">
                        <a:avLst/>
                      </a:prstGeom>
                      <a:ln>
                        <a:solidFill>
                          <a:schemeClr val="tx1"/>
                        </a:solidFill>
                      </a:ln>
                    </pic:spPr>
                  </pic:pic>
                </a:graphicData>
              </a:graphic>
            </wp:inline>
          </w:drawing>
        </w:r>
      </w:ins>
    </w:p>
    <w:p w14:paraId="79D12697" w14:textId="77777777" w:rsidR="00AE1849" w:rsidRDefault="00AE1849">
      <w:pPr>
        <w:pStyle w:val="ListParagraph"/>
        <w:divId w:val="2088334391"/>
        <w:rPr>
          <w:ins w:id="1125" w:author="Chantel Trivett" w:date="2021-09-21T12:17:00Z"/>
        </w:rPr>
        <w:pPrChange w:id="1126" w:author="Chantel Trivett" w:date="2021-09-28T11:13:00Z">
          <w:pPr>
            <w:divId w:val="2088334391"/>
          </w:pPr>
        </w:pPrChange>
      </w:pPr>
    </w:p>
    <w:p w14:paraId="38C93C5E" w14:textId="77777777" w:rsidR="00435F27" w:rsidRDefault="00435F27" w:rsidP="00435F27">
      <w:pPr>
        <w:pStyle w:val="ListParagraph"/>
        <w:numPr>
          <w:ilvl w:val="0"/>
          <w:numId w:val="87"/>
        </w:numPr>
        <w:spacing w:after="240"/>
        <w:divId w:val="2088334391"/>
        <w:rPr>
          <w:ins w:id="1127" w:author="Chantel Trivett" w:date="2021-09-21T12:17:00Z"/>
        </w:rPr>
      </w:pPr>
      <w:ins w:id="1128" w:author="Chantel Trivett" w:date="2021-09-21T12:17:00Z">
        <w:r>
          <w:t xml:space="preserve">Select the desired lookback period from the list. </w:t>
        </w:r>
      </w:ins>
    </w:p>
    <w:p w14:paraId="1B1DB732" w14:textId="77777777" w:rsidR="00435F27" w:rsidRDefault="00435F27">
      <w:pPr>
        <w:pStyle w:val="ListParagraph"/>
        <w:divId w:val="2088334391"/>
        <w:rPr>
          <w:ins w:id="1129" w:author="Chantel Trivett" w:date="2021-09-21T12:17:00Z"/>
        </w:rPr>
        <w:pPrChange w:id="1130" w:author="Chantel Trivett" w:date="2021-09-28T11:13:00Z">
          <w:pPr>
            <w:divId w:val="2088334391"/>
          </w:pPr>
        </w:pPrChange>
      </w:pPr>
      <w:ins w:id="1131" w:author="Chantel Trivett" w:date="2021-09-21T12:17:00Z">
        <w:r>
          <w:rPr>
            <w:noProof/>
          </w:rPr>
          <w:drawing>
            <wp:inline distT="0" distB="0" distL="0" distR="0" wp14:anchorId="4827BBA2" wp14:editId="6165BB94">
              <wp:extent cx="1466850" cy="2103408"/>
              <wp:effectExtent l="19050" t="19050" r="19050" b="11430"/>
              <wp:docPr id="45" name="Picture 45" descr="This image depicts the drop-down used to customize the lookback period for the passed versus failed tests data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his image depicts the drop-down used to customize the lookback period for the passed versus failed tests data displayed."/>
                      <pic:cNvPicPr/>
                    </pic:nvPicPr>
                    <pic:blipFill>
                      <a:blip r:embed="rId44"/>
                      <a:stretch>
                        <a:fillRect/>
                      </a:stretch>
                    </pic:blipFill>
                    <pic:spPr>
                      <a:xfrm>
                        <a:off x="0" y="0"/>
                        <a:ext cx="1478159" cy="2119624"/>
                      </a:xfrm>
                      <a:prstGeom prst="rect">
                        <a:avLst/>
                      </a:prstGeom>
                      <a:ln>
                        <a:solidFill>
                          <a:schemeClr val="tx1"/>
                        </a:solidFill>
                      </a:ln>
                    </pic:spPr>
                  </pic:pic>
                </a:graphicData>
              </a:graphic>
            </wp:inline>
          </w:drawing>
        </w:r>
      </w:ins>
    </w:p>
    <w:p w14:paraId="786DC933" w14:textId="1424A15C" w:rsidR="00B636FE" w:rsidRDefault="00435F27">
      <w:pPr>
        <w:divId w:val="2088334391"/>
        <w:pPrChange w:id="1132" w:author="Chantel Trivett" w:date="2021-09-21T12:31:00Z">
          <w:pPr>
            <w:pStyle w:val="NormalWeb"/>
            <w:divId w:val="2088334391"/>
          </w:pPr>
        </w:pPrChange>
      </w:pPr>
      <w:ins w:id="1133" w:author="Chantel Trivett" w:date="2021-09-21T12:17:00Z">
        <w:r>
          <w:t>T</w:t>
        </w:r>
        <w:r w:rsidRPr="000654A6">
          <w:t xml:space="preserve">he </w:t>
        </w:r>
      </w:ins>
      <w:ins w:id="1134" w:author="Chantel Trivett" w:date="2021-09-21T12:30:00Z">
        <w:r w:rsidR="00030023">
          <w:t xml:space="preserve">Parsing Information </w:t>
        </w:r>
      </w:ins>
      <w:ins w:id="1135" w:author="Chantel Trivett" w:date="2021-09-21T12:17:00Z">
        <w:r w:rsidRPr="000654A6">
          <w:t xml:space="preserve">will </w:t>
        </w:r>
        <w:r>
          <w:t xml:space="preserve">update to </w:t>
        </w:r>
      </w:ins>
      <w:del w:id="1136" w:author="Chantel Trivett" w:date="2021-09-21T12:31:00Z">
        <w:r w:rsidR="00326A87" w:rsidDel="00CC4647">
          <w:delText>U</w:delText>
        </w:r>
        <w:r w:rsidR="00B636FE" w:rsidDel="00CC4647">
          <w:delText>se the dropdown to filte</w:delText>
        </w:r>
      </w:del>
      <w:del w:id="1137" w:author="Chantel Trivett" w:date="2021-09-21T12:30:00Z">
        <w:r w:rsidR="00B636FE" w:rsidDel="00CC4647">
          <w:delText xml:space="preserve">r by </w:delText>
        </w:r>
        <w:r w:rsidR="00BF69AA" w:rsidDel="00CC4647">
          <w:delText>period range</w:delText>
        </w:r>
        <w:r w:rsidR="00B636FE" w:rsidDel="00CC4647">
          <w:delText xml:space="preserve"> and the numbers </w:delText>
        </w:r>
        <w:r w:rsidR="00BF69AA" w:rsidDel="00CC4647">
          <w:delText>will</w:delText>
        </w:r>
      </w:del>
      <w:del w:id="1138" w:author="Chantel Trivett" w:date="2021-09-28T11:13:00Z">
        <w:r w:rsidR="00B636FE" w:rsidDel="006B5F52">
          <w:delText xml:space="preserve"> </w:delText>
        </w:r>
      </w:del>
      <w:r w:rsidR="00B636FE">
        <w:t>reflect your selection</w:t>
      </w:r>
      <w:r w:rsidR="00BF69AA">
        <w:t>:</w:t>
      </w:r>
    </w:p>
    <w:p w14:paraId="7C7DCA03" w14:textId="0CE26B87" w:rsidR="00E1129A" w:rsidRDefault="008D7740">
      <w:pPr>
        <w:rPr>
          <w:rFonts w:eastAsia="Times New Roman"/>
        </w:rPr>
        <w:pPrChange w:id="1139" w:author="Chantel Trivett" w:date="2021-09-28T16:25:00Z">
          <w:pPr>
            <w:spacing w:before="240"/>
          </w:pPr>
        </w:pPrChange>
      </w:pPr>
      <w:ins w:id="1140" w:author="Chantel Trivett" w:date="2021-09-28T16:24:00Z">
        <w:r>
          <w:rPr>
            <w:rFonts w:eastAsia="Times New Roman"/>
          </w:rPr>
          <w:br w:type="page"/>
        </w:r>
      </w:ins>
      <w:del w:id="1141" w:author="Chantel Trivett" w:date="2021-09-21T12:31:00Z">
        <w:r w:rsidR="00B636FE" w:rsidDel="00CC4647">
          <w:rPr>
            <w:noProof/>
          </w:rPr>
          <w:drawing>
            <wp:inline distT="0" distB="0" distL="0" distR="0" wp14:anchorId="0D7B5D73" wp14:editId="7A26CA9F">
              <wp:extent cx="1038225" cy="153782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38225" cy="1537827"/>
                      </a:xfrm>
                      <a:prstGeom prst="rect">
                        <a:avLst/>
                      </a:prstGeom>
                    </pic:spPr>
                  </pic:pic>
                </a:graphicData>
              </a:graphic>
            </wp:inline>
          </w:drawing>
        </w:r>
      </w:del>
    </w:p>
    <w:p w14:paraId="130E6E7A" w14:textId="602E1EF4" w:rsidR="00B636FE" w:rsidRDefault="00B636FE" w:rsidP="002604A6">
      <w:pPr>
        <w:pStyle w:val="Heading2"/>
        <w:divId w:val="2088334391"/>
      </w:pPr>
      <w:bookmarkStart w:id="1142" w:name="_Toc83903594"/>
      <w:r>
        <w:t xml:space="preserve">Tests </w:t>
      </w:r>
      <w:r w:rsidR="00BD43BC">
        <w:t>A</w:t>
      </w:r>
      <w:r>
        <w:t xml:space="preserve">waiting </w:t>
      </w:r>
      <w:r w:rsidR="00BD43BC">
        <w:t>R</w:t>
      </w:r>
      <w:r>
        <w:t>eview</w:t>
      </w:r>
      <w:bookmarkEnd w:id="1142"/>
      <w:r>
        <w:t xml:space="preserve"> </w:t>
      </w:r>
    </w:p>
    <w:p w14:paraId="3E9D8C41" w14:textId="51EC10A4" w:rsidR="00B636FE" w:rsidRDefault="00B636FE" w:rsidP="000654A6">
      <w:pPr>
        <w:pStyle w:val="NormalWeb"/>
        <w:divId w:val="2088334391"/>
      </w:pPr>
      <w:r>
        <w:t>Th</w:t>
      </w:r>
      <w:ins w:id="1143" w:author="Chantel Trivett" w:date="2021-09-28T11:14:00Z">
        <w:r w:rsidR="00D45D05">
          <w:t>e Tests Awaiting Review</w:t>
        </w:r>
      </w:ins>
      <w:del w:id="1144" w:author="Chantel Trivett" w:date="2021-09-28T11:14:00Z">
        <w:r w:rsidDel="00D45D05">
          <w:delText>is</w:delText>
        </w:r>
      </w:del>
      <w:r>
        <w:t xml:space="preserve"> report </w:t>
      </w:r>
      <w:ins w:id="1145" w:author="Chantel Trivett" w:date="2021-09-21T12:38:00Z">
        <w:r w:rsidR="00866481">
          <w:t>displays</w:t>
        </w:r>
      </w:ins>
      <w:del w:id="1146" w:author="Chantel Trivett" w:date="2021-09-21T12:38:00Z">
        <w:r w:rsidDel="00866481">
          <w:delText>represents</w:delText>
        </w:r>
      </w:del>
      <w:r>
        <w:t xml:space="preserve"> the </w:t>
      </w:r>
      <w:del w:id="1147" w:author="Chantel Trivett" w:date="2021-09-21T12:38:00Z">
        <w:r w:rsidDel="00866481">
          <w:delText>latest</w:delText>
        </w:r>
      </w:del>
      <w:del w:id="1148" w:author="Chantel Trivett" w:date="2021-09-28T11:14:00Z">
        <w:r w:rsidDel="00D45D05">
          <w:delText xml:space="preserve"> </w:delText>
        </w:r>
      </w:del>
      <w:r>
        <w:t xml:space="preserve">10 </w:t>
      </w:r>
      <w:ins w:id="1149" w:author="Chantel Trivett" w:date="2021-09-21T12:38:00Z">
        <w:r w:rsidR="00B24E8C">
          <w:t xml:space="preserve">most recent </w:t>
        </w:r>
      </w:ins>
      <w:del w:id="1150" w:author="Chantel Trivett" w:date="2021-09-21T12:38:00Z">
        <w:r w:rsidDel="00B24E8C">
          <w:delText>new</w:delText>
        </w:r>
      </w:del>
      <w:del w:id="1151" w:author="Chantel Trivett" w:date="2021-09-28T11:14:00Z">
        <w:r w:rsidDel="00D45D05">
          <w:delText xml:space="preserve"> </w:delText>
        </w:r>
      </w:del>
      <w:r>
        <w:t>tests pending review</w:t>
      </w:r>
      <w:ins w:id="1152" w:author="Chantel Trivett" w:date="2021-09-28T16:25:00Z">
        <w:r w:rsidR="00651D61">
          <w:t>. The tests a</w:t>
        </w:r>
      </w:ins>
      <w:ins w:id="1153" w:author="Chantel Trivett" w:date="2021-09-28T16:32:00Z">
        <w:r w:rsidR="00634C0F">
          <w:t xml:space="preserve">ppear in </w:t>
        </w:r>
      </w:ins>
      <w:del w:id="1154" w:author="Chantel Trivett" w:date="2021-09-28T16:25:00Z">
        <w:r w:rsidR="000C439E" w:rsidDel="00651D61">
          <w:delText>,</w:delText>
        </w:r>
      </w:del>
      <w:del w:id="1155" w:author="Chantel Trivett" w:date="2021-09-28T16:32:00Z">
        <w:r w:rsidDel="00634C0F">
          <w:delText xml:space="preserve"> </w:delText>
        </w:r>
      </w:del>
      <w:r>
        <w:t>order</w:t>
      </w:r>
      <w:ins w:id="1156" w:author="Chantel Trivett" w:date="2021-09-28T16:33:00Z">
        <w:r w:rsidR="00634C0F">
          <w:t xml:space="preserve"> of</w:t>
        </w:r>
      </w:ins>
      <w:del w:id="1157" w:author="Chantel Trivett" w:date="2021-09-28T16:33:00Z">
        <w:r w:rsidDel="00634C0F">
          <w:delText>ed by</w:delText>
        </w:r>
      </w:del>
      <w:r>
        <w:t xml:space="preserve"> </w:t>
      </w:r>
      <w:r w:rsidR="00BF69AA">
        <w:t xml:space="preserve">descending </w:t>
      </w:r>
      <w:r>
        <w:t xml:space="preserve">execution date. </w:t>
      </w:r>
      <w:ins w:id="1158" w:author="Chantel Trivett" w:date="2021-09-28T16:33:00Z">
        <w:r w:rsidR="001D7C70">
          <w:t>Reviewed tests</w:t>
        </w:r>
      </w:ins>
      <w:ins w:id="1159" w:author="Chantel Trivett" w:date="2021-09-21T12:41:00Z">
        <w:r w:rsidR="00CC47D6">
          <w:t xml:space="preserve"> </w:t>
        </w:r>
      </w:ins>
      <w:del w:id="1160" w:author="Chantel Trivett" w:date="2021-09-21T12:42:00Z">
        <w:r w:rsidR="007574B3" w:rsidDel="00A56495">
          <w:delText>When</w:delText>
        </w:r>
        <w:r w:rsidDel="00A56495">
          <w:delText xml:space="preserve"> you review one of those tests</w:delText>
        </w:r>
        <w:r w:rsidR="000C439E" w:rsidDel="00A56495">
          <w:delText>,</w:delText>
        </w:r>
        <w:r w:rsidDel="00A56495">
          <w:delText xml:space="preserve"> </w:delText>
        </w:r>
      </w:del>
      <w:del w:id="1161" w:author="Chantel Trivett" w:date="2021-09-28T16:33:00Z">
        <w:r w:rsidDel="001D7C70">
          <w:delText xml:space="preserve">the report </w:delText>
        </w:r>
      </w:del>
      <w:del w:id="1162" w:author="Chantel Trivett" w:date="2021-09-21T12:42:00Z">
        <w:r w:rsidDel="00A56495">
          <w:delText xml:space="preserve">will be </w:delText>
        </w:r>
      </w:del>
      <w:r>
        <w:t xml:space="preserve">automatically </w:t>
      </w:r>
      <w:ins w:id="1163" w:author="Chantel Trivett" w:date="2021-09-28T16:34:00Z">
        <w:r w:rsidR="003D1117">
          <w:t>drop-off of the report.</w:t>
        </w:r>
      </w:ins>
      <w:del w:id="1164" w:author="Chantel Trivett" w:date="2021-09-28T16:34:00Z">
        <w:r w:rsidDel="003D1117">
          <w:delText>updated with the latest data</w:delText>
        </w:r>
      </w:del>
      <w:del w:id="1165" w:author="Chantel Trivett" w:date="2021-09-28T11:17:00Z">
        <w:r w:rsidDel="00465CC7">
          <w:delText xml:space="preserve"> </w:delText>
        </w:r>
      </w:del>
      <w:del w:id="1166" w:author="Chantel Trivett" w:date="2021-09-21T12:42:00Z">
        <w:r w:rsidDel="00F43572">
          <w:delText>waiting fo</w:delText>
        </w:r>
      </w:del>
      <w:del w:id="1167" w:author="Chantel Trivett" w:date="2021-09-28T11:14:00Z">
        <w:r w:rsidDel="000D1E11">
          <w:delText>r</w:delText>
        </w:r>
      </w:del>
      <w:del w:id="1168" w:author="Chantel Trivett" w:date="2021-09-28T11:17:00Z">
        <w:r w:rsidDel="00465CC7">
          <w:delText xml:space="preserve"> </w:delText>
        </w:r>
      </w:del>
      <w:del w:id="1169" w:author="Chantel Trivett" w:date="2021-09-21T12:55:00Z">
        <w:r w:rsidDel="00B85D31">
          <w:delText>review</w:delText>
        </w:r>
      </w:del>
      <w:del w:id="1170" w:author="Chantel Trivett" w:date="2021-09-28T16:34:00Z">
        <w:r w:rsidDel="003D1117">
          <w:delText>.</w:delText>
        </w:r>
      </w:del>
    </w:p>
    <w:p w14:paraId="26127A46" w14:textId="634E4615" w:rsidR="00710AB1" w:rsidRPr="00710AB1" w:rsidRDefault="00710AB1">
      <w:pPr>
        <w:pStyle w:val="Caption"/>
        <w:keepNext/>
        <w:jc w:val="center"/>
        <w:rPr>
          <w:ins w:id="1171" w:author="Chantel Trivett" w:date="2021-09-28T16:44:00Z"/>
          <w:b/>
          <w:bCs/>
          <w:color w:val="0B676A"/>
          <w:sz w:val="20"/>
          <w:szCs w:val="20"/>
          <w:rPrChange w:id="1172" w:author="Chantel Trivett" w:date="2021-09-28T16:44:00Z">
            <w:rPr>
              <w:ins w:id="1173" w:author="Chantel Trivett" w:date="2021-09-28T16:44:00Z"/>
            </w:rPr>
          </w:rPrChange>
        </w:rPr>
        <w:pPrChange w:id="1174" w:author="Chantel Trivett" w:date="2021-09-28T16:44:00Z">
          <w:pPr>
            <w:pStyle w:val="Caption"/>
          </w:pPr>
        </w:pPrChange>
      </w:pPr>
      <w:bookmarkStart w:id="1175" w:name="_Toc83903373"/>
      <w:ins w:id="1176" w:author="Chantel Trivett" w:date="2021-09-28T16:44:00Z">
        <w:r w:rsidRPr="00710AB1">
          <w:rPr>
            <w:b/>
            <w:bCs/>
            <w:color w:val="0B676A"/>
            <w:sz w:val="20"/>
            <w:szCs w:val="20"/>
            <w:rPrChange w:id="1177" w:author="Chantel Trivett" w:date="2021-09-28T16:44:00Z">
              <w:rPr/>
            </w:rPrChange>
          </w:rPr>
          <w:t xml:space="preserve">Figure </w:t>
        </w:r>
        <w:r w:rsidRPr="00710AB1">
          <w:rPr>
            <w:b/>
            <w:bCs/>
            <w:color w:val="0B676A"/>
            <w:sz w:val="20"/>
            <w:szCs w:val="20"/>
            <w:rPrChange w:id="1178" w:author="Chantel Trivett" w:date="2021-09-28T16:44:00Z">
              <w:rPr/>
            </w:rPrChange>
          </w:rPr>
          <w:fldChar w:fldCharType="begin"/>
        </w:r>
        <w:r w:rsidRPr="00710AB1">
          <w:rPr>
            <w:b/>
            <w:bCs/>
            <w:color w:val="0B676A"/>
            <w:sz w:val="20"/>
            <w:szCs w:val="20"/>
            <w:rPrChange w:id="1179" w:author="Chantel Trivett" w:date="2021-09-28T16:44:00Z">
              <w:rPr/>
            </w:rPrChange>
          </w:rPr>
          <w:instrText xml:space="preserve"> SEQ Figure \* ARABIC </w:instrText>
        </w:r>
      </w:ins>
      <w:r w:rsidRPr="00710AB1">
        <w:rPr>
          <w:b/>
          <w:bCs/>
          <w:color w:val="0B676A"/>
          <w:sz w:val="20"/>
          <w:szCs w:val="20"/>
          <w:rPrChange w:id="1180" w:author="Chantel Trivett" w:date="2021-09-28T16:44:00Z">
            <w:rPr/>
          </w:rPrChange>
        </w:rPr>
        <w:fldChar w:fldCharType="separate"/>
      </w:r>
      <w:ins w:id="1181" w:author="Chantel Trivett" w:date="2021-10-06T17:40:00Z">
        <w:r w:rsidR="00986C5B">
          <w:rPr>
            <w:b/>
            <w:bCs/>
            <w:noProof/>
            <w:color w:val="0B676A"/>
            <w:sz w:val="20"/>
            <w:szCs w:val="20"/>
          </w:rPr>
          <w:t>5</w:t>
        </w:r>
      </w:ins>
      <w:ins w:id="1182" w:author="Chantel Trivett" w:date="2021-09-28T16:44:00Z">
        <w:r w:rsidRPr="00710AB1">
          <w:rPr>
            <w:b/>
            <w:bCs/>
            <w:color w:val="0B676A"/>
            <w:sz w:val="20"/>
            <w:szCs w:val="20"/>
            <w:rPrChange w:id="1183" w:author="Chantel Trivett" w:date="2021-09-28T16:44:00Z">
              <w:rPr/>
            </w:rPrChange>
          </w:rPr>
          <w:fldChar w:fldCharType="end"/>
        </w:r>
        <w:r w:rsidRPr="00710AB1">
          <w:rPr>
            <w:b/>
            <w:bCs/>
            <w:color w:val="0B676A"/>
            <w:sz w:val="20"/>
            <w:szCs w:val="20"/>
            <w:rPrChange w:id="1184" w:author="Chantel Trivett" w:date="2021-09-28T16:44:00Z">
              <w:rPr/>
            </w:rPrChange>
          </w:rPr>
          <w:t>: The Test Awaiting Review Report</w:t>
        </w:r>
        <w:bookmarkEnd w:id="1175"/>
      </w:ins>
    </w:p>
    <w:p w14:paraId="3D1A7C38" w14:textId="28E7CBA9" w:rsidR="00B636FE" w:rsidRDefault="00BF1BDF">
      <w:pPr>
        <w:jc w:val="center"/>
        <w:divId w:val="2088334391"/>
        <w:rPr>
          <w:ins w:id="1185" w:author="Chantel Trivett" w:date="2021-09-21T13:00:00Z"/>
          <w:rFonts w:eastAsia="Times New Roman"/>
        </w:rPr>
        <w:pPrChange w:id="1186" w:author="Chantel Trivett" w:date="2021-09-28T16:42:00Z">
          <w:pPr>
            <w:divId w:val="2088334391"/>
          </w:pPr>
        </w:pPrChange>
      </w:pPr>
      <w:ins w:id="1187" w:author="Chantel Trivett" w:date="2021-09-28T16:42:00Z">
        <w:r>
          <w:rPr>
            <w:noProof/>
          </w:rPr>
          <w:drawing>
            <wp:inline distT="0" distB="0" distL="0" distR="0" wp14:anchorId="751FEC13" wp14:editId="42DB0C45">
              <wp:extent cx="5050903" cy="2505994"/>
              <wp:effectExtent l="19050" t="19050" r="16510" b="27940"/>
              <wp:docPr id="185" name="Picture 185" descr="This image depicts the Tests Awaiting Review section of the Agility Landing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his image depicts the Tests Awaiting Review section of the Agility Landing Page. "/>
                      <pic:cNvPicPr/>
                    </pic:nvPicPr>
                    <pic:blipFill>
                      <a:blip r:embed="rId48"/>
                      <a:stretch>
                        <a:fillRect/>
                      </a:stretch>
                    </pic:blipFill>
                    <pic:spPr>
                      <a:xfrm>
                        <a:off x="0" y="0"/>
                        <a:ext cx="5054781" cy="2507918"/>
                      </a:xfrm>
                      <a:prstGeom prst="rect">
                        <a:avLst/>
                      </a:prstGeom>
                      <a:ln>
                        <a:solidFill>
                          <a:schemeClr val="tx1"/>
                        </a:solidFill>
                      </a:ln>
                    </pic:spPr>
                  </pic:pic>
                </a:graphicData>
              </a:graphic>
            </wp:inline>
          </w:drawing>
        </w:r>
      </w:ins>
      <w:del w:id="1188" w:author="Chantel Trivett" w:date="2021-09-21T12:58:00Z">
        <w:r w:rsidR="00B636FE" w:rsidDel="00E94144">
          <w:rPr>
            <w:noProof/>
          </w:rPr>
          <w:drawing>
            <wp:inline distT="0" distB="0" distL="0" distR="0" wp14:anchorId="50BCB3C2" wp14:editId="4F61ABAD">
              <wp:extent cx="3420000" cy="4188951"/>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0000" cy="4188951"/>
                      </a:xfrm>
                      <a:prstGeom prst="rect">
                        <a:avLst/>
                      </a:prstGeom>
                    </pic:spPr>
                  </pic:pic>
                </a:graphicData>
              </a:graphic>
            </wp:inline>
          </w:drawing>
        </w:r>
      </w:del>
    </w:p>
    <w:p w14:paraId="722B605C" w14:textId="77777777" w:rsidR="00811732" w:rsidRDefault="00811732" w:rsidP="00BA102E">
      <w:pPr>
        <w:divId w:val="2088334391"/>
        <w:rPr>
          <w:ins w:id="1189" w:author="Chantel Trivett" w:date="2021-09-21T13:00:00Z"/>
          <w:rFonts w:eastAsia="Times New Roman"/>
        </w:rPr>
      </w:pPr>
    </w:p>
    <w:p w14:paraId="029C2FF6" w14:textId="77777777" w:rsidR="008913EF" w:rsidRDefault="0096169D">
      <w:pPr>
        <w:pStyle w:val="Heading3"/>
        <w:divId w:val="2088334391"/>
        <w:rPr>
          <w:ins w:id="1190" w:author="Chantel Trivett" w:date="2021-09-28T16:46:00Z"/>
        </w:rPr>
        <w:pPrChange w:id="1191" w:author="Chantel Trivett" w:date="2021-09-28T16:46:00Z">
          <w:pPr>
            <w:divId w:val="2088334391"/>
          </w:pPr>
        </w:pPrChange>
      </w:pPr>
      <w:bookmarkStart w:id="1192" w:name="_Toc83903595"/>
      <w:ins w:id="1193" w:author="Chantel Trivett" w:date="2021-09-28T16:45:00Z">
        <w:r>
          <w:t xml:space="preserve">Review </w:t>
        </w:r>
        <w:r w:rsidR="005F09AF">
          <w:t>Test</w:t>
        </w:r>
      </w:ins>
      <w:ins w:id="1194" w:author="Chantel Trivett" w:date="2021-09-28T16:46:00Z">
        <w:r w:rsidR="008913EF">
          <w:t xml:space="preserve"> Results</w:t>
        </w:r>
        <w:bookmarkEnd w:id="1192"/>
      </w:ins>
    </w:p>
    <w:p w14:paraId="018A9C84" w14:textId="62E4E7C4" w:rsidR="00811732" w:rsidRDefault="00AD1C78" w:rsidP="00811732">
      <w:pPr>
        <w:divId w:val="2088334391"/>
        <w:rPr>
          <w:ins w:id="1195" w:author="Chantel Trivett" w:date="2021-09-21T13:05:00Z"/>
        </w:rPr>
      </w:pPr>
      <w:ins w:id="1196" w:author="Chantel Trivett" w:date="2021-09-21T13:00:00Z">
        <w:r>
          <w:t xml:space="preserve">To review a </w:t>
        </w:r>
      </w:ins>
      <w:ins w:id="1197" w:author="Chantel Trivett" w:date="2021-09-21T13:02:00Z">
        <w:r w:rsidR="004A48C8">
          <w:t>t</w:t>
        </w:r>
        <w:r w:rsidR="00A8763D">
          <w:t xml:space="preserve">est: </w:t>
        </w:r>
      </w:ins>
    </w:p>
    <w:p w14:paraId="05B28B1F" w14:textId="77777777" w:rsidR="00CC73E3" w:rsidRDefault="00CC73E3" w:rsidP="00811732">
      <w:pPr>
        <w:divId w:val="2088334391"/>
        <w:rPr>
          <w:ins w:id="1198" w:author="Chantel Trivett" w:date="2021-09-21T13:02:00Z"/>
        </w:rPr>
      </w:pPr>
    </w:p>
    <w:p w14:paraId="33035BD6" w14:textId="16DCAB9A" w:rsidR="00A8763D" w:rsidRPr="00B058E9" w:rsidRDefault="00A8763D">
      <w:pPr>
        <w:pStyle w:val="NumberedListLvl1"/>
        <w:numPr>
          <w:ilvl w:val="0"/>
          <w:numId w:val="125"/>
        </w:numPr>
        <w:divId w:val="2088334391"/>
        <w:rPr>
          <w:ins w:id="1199" w:author="Chantel Trivett" w:date="2021-09-21T13:06:00Z"/>
          <w:rPrChange w:id="1200" w:author="Chantel Trivett" w:date="2021-09-21T13:06:00Z">
            <w:rPr>
              <w:ins w:id="1201" w:author="Chantel Trivett" w:date="2021-09-21T13:06:00Z"/>
              <w:b/>
              <w:bCs/>
            </w:rPr>
          </w:rPrChange>
        </w:rPr>
        <w:pPrChange w:id="1202" w:author="Chantel Trivett" w:date="2021-09-28T16:47:00Z">
          <w:pPr>
            <w:pStyle w:val="ListParagraph"/>
            <w:numPr>
              <w:ilvl w:val="1"/>
              <w:numId w:val="1"/>
            </w:numPr>
            <w:tabs>
              <w:tab w:val="num" w:pos="1440"/>
            </w:tabs>
            <w:ind w:left="1440" w:hanging="360"/>
            <w:divId w:val="2088334391"/>
          </w:pPr>
        </w:pPrChange>
      </w:pPr>
      <w:ins w:id="1203" w:author="Chantel Trivett" w:date="2021-09-21T13:02:00Z">
        <w:r>
          <w:t xml:space="preserve">Select </w:t>
        </w:r>
      </w:ins>
      <w:ins w:id="1204" w:author="Chantel Trivett" w:date="2021-09-28T16:50:00Z">
        <w:r w:rsidR="00C55881">
          <w:rPr>
            <w:noProof/>
          </w:rPr>
          <w:drawing>
            <wp:inline distT="0" distB="0" distL="0" distR="0" wp14:anchorId="2AB00106" wp14:editId="780BF95C">
              <wp:extent cx="583200" cy="266400"/>
              <wp:effectExtent l="0" t="0" r="762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200" cy="266400"/>
                      </a:xfrm>
                      <a:prstGeom prst="rect">
                        <a:avLst/>
                      </a:prstGeom>
                    </pic:spPr>
                  </pic:pic>
                </a:graphicData>
              </a:graphic>
            </wp:inline>
          </w:drawing>
        </w:r>
      </w:ins>
      <w:ins w:id="1205" w:author="Chantel Trivett" w:date="2021-09-21T13:05:00Z">
        <w:r w:rsidR="00DF027E">
          <w:t xml:space="preserve">. </w:t>
        </w:r>
      </w:ins>
    </w:p>
    <w:p w14:paraId="0FEB107E" w14:textId="69133AFB" w:rsidR="00B058E9" w:rsidRPr="00DF027E" w:rsidRDefault="00B058E9">
      <w:pPr>
        <w:pStyle w:val="Images"/>
        <w:divId w:val="2088334391"/>
        <w:rPr>
          <w:ins w:id="1206" w:author="Chantel Trivett" w:date="2021-09-21T13:05:00Z"/>
          <w:rPrChange w:id="1207" w:author="Chantel Trivett" w:date="2021-09-21T13:05:00Z">
            <w:rPr>
              <w:ins w:id="1208" w:author="Chantel Trivett" w:date="2021-09-21T13:05:00Z"/>
              <w:b/>
              <w:bCs/>
            </w:rPr>
          </w:rPrChange>
        </w:rPr>
        <w:pPrChange w:id="1209" w:author="Chantel Trivett" w:date="2021-09-28T16:51:00Z">
          <w:pPr>
            <w:pStyle w:val="ListParagraph"/>
            <w:numPr>
              <w:ilvl w:val="1"/>
              <w:numId w:val="1"/>
            </w:numPr>
            <w:tabs>
              <w:tab w:val="num" w:pos="1440"/>
            </w:tabs>
            <w:ind w:left="1440" w:hanging="360"/>
            <w:divId w:val="2088334391"/>
          </w:pPr>
        </w:pPrChange>
      </w:pPr>
      <w:ins w:id="1210" w:author="Chantel Trivett" w:date="2021-09-21T13:06:00Z">
        <w:r>
          <w:rPr>
            <w:noProof/>
          </w:rPr>
          <w:drawing>
            <wp:inline distT="0" distB="0" distL="0" distR="0" wp14:anchorId="21CA8CCF" wp14:editId="4435F8E4">
              <wp:extent cx="5581650" cy="664768"/>
              <wp:effectExtent l="19050" t="19050" r="1905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8937" cy="684692"/>
                      </a:xfrm>
                      <a:prstGeom prst="rect">
                        <a:avLst/>
                      </a:prstGeom>
                      <a:ln>
                        <a:solidFill>
                          <a:schemeClr val="tx1"/>
                        </a:solidFill>
                      </a:ln>
                    </pic:spPr>
                  </pic:pic>
                </a:graphicData>
              </a:graphic>
            </wp:inline>
          </w:drawing>
        </w:r>
      </w:ins>
    </w:p>
    <w:p w14:paraId="669DA305" w14:textId="77777777" w:rsidR="00A051B7" w:rsidRDefault="00A051B7" w:rsidP="00DF027E">
      <w:pPr>
        <w:divId w:val="2088334391"/>
        <w:rPr>
          <w:ins w:id="1211" w:author="Chantel Trivett" w:date="2021-09-28T16:52:00Z"/>
        </w:rPr>
      </w:pPr>
    </w:p>
    <w:p w14:paraId="45ABAE67" w14:textId="659A2C2D" w:rsidR="00DF027E" w:rsidRDefault="00DF027E">
      <w:pPr>
        <w:pStyle w:val="ListParagraph"/>
        <w:divId w:val="2088334391"/>
        <w:rPr>
          <w:ins w:id="1212" w:author="Chantel Trivett" w:date="2021-09-21T13:14:00Z"/>
        </w:rPr>
        <w:pPrChange w:id="1213" w:author="Chantel Trivett" w:date="2021-09-28T16:52:00Z">
          <w:pPr>
            <w:divId w:val="2088334391"/>
          </w:pPr>
        </w:pPrChange>
      </w:pPr>
      <w:ins w:id="1214" w:author="Chantel Trivett" w:date="2021-09-21T13:05:00Z">
        <w:r>
          <w:t xml:space="preserve">The </w:t>
        </w:r>
        <w:r w:rsidR="00855A37">
          <w:t xml:space="preserve">Results page will open. </w:t>
        </w:r>
      </w:ins>
    </w:p>
    <w:p w14:paraId="51A29448" w14:textId="1E530852" w:rsidR="00680C9A" w:rsidRDefault="00680C9A">
      <w:pPr>
        <w:pStyle w:val="Images"/>
        <w:divId w:val="2088334391"/>
        <w:pPrChange w:id="1215" w:author="Chantel Trivett" w:date="2021-09-28T16:51:00Z">
          <w:pPr>
            <w:divId w:val="2088334391"/>
          </w:pPr>
        </w:pPrChange>
      </w:pPr>
      <w:ins w:id="1216" w:author="Chantel Trivett" w:date="2021-09-21T13:14:00Z">
        <w:r>
          <w:rPr>
            <w:noProof/>
          </w:rPr>
          <w:drawing>
            <wp:inline distT="0" distB="0" distL="0" distR="0" wp14:anchorId="7272E39D" wp14:editId="7548D856">
              <wp:extent cx="5581650" cy="2271067"/>
              <wp:effectExtent l="19050" t="19050" r="19050" b="15240"/>
              <wp:docPr id="67" name="Picture 67" descr="This image depicts the AGILITY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his image depicts the AGILITY Results page."/>
                      <pic:cNvPicPr/>
                    </pic:nvPicPr>
                    <pic:blipFill>
                      <a:blip r:embed="rId52"/>
                      <a:stretch>
                        <a:fillRect/>
                      </a:stretch>
                    </pic:blipFill>
                    <pic:spPr>
                      <a:xfrm>
                        <a:off x="0" y="0"/>
                        <a:ext cx="5602103" cy="2279389"/>
                      </a:xfrm>
                      <a:prstGeom prst="rect">
                        <a:avLst/>
                      </a:prstGeom>
                      <a:ln>
                        <a:solidFill>
                          <a:schemeClr val="tx1"/>
                        </a:solidFill>
                      </a:ln>
                    </pic:spPr>
                  </pic:pic>
                </a:graphicData>
              </a:graphic>
            </wp:inline>
          </w:drawing>
        </w:r>
      </w:ins>
    </w:p>
    <w:p w14:paraId="3C1C4BAF" w14:textId="031B5FB1" w:rsidR="00B636FE" w:rsidRDefault="00B636FE" w:rsidP="002604A6">
      <w:pPr>
        <w:pStyle w:val="Heading2"/>
        <w:divId w:val="2088334391"/>
      </w:pPr>
      <w:bookmarkStart w:id="1217" w:name="_Toc83903596"/>
      <w:r>
        <w:t xml:space="preserve">Weekly </w:t>
      </w:r>
      <w:r w:rsidR="006E4C7A">
        <w:t>T</w:t>
      </w:r>
      <w:r>
        <w:t>op 10 Root Causes</w:t>
      </w:r>
      <w:bookmarkEnd w:id="1217"/>
    </w:p>
    <w:p w14:paraId="24903C29" w14:textId="453F5E0E" w:rsidR="00B636FE" w:rsidDel="008363C3" w:rsidRDefault="00B636FE" w:rsidP="000654A6">
      <w:pPr>
        <w:pStyle w:val="NormalWeb"/>
        <w:divId w:val="2088334391"/>
        <w:rPr>
          <w:del w:id="1218" w:author="Chantel Trivett" w:date="2021-09-21T13:49:00Z"/>
        </w:rPr>
      </w:pPr>
      <w:r>
        <w:t xml:space="preserve">This section </w:t>
      </w:r>
      <w:ins w:id="1219" w:author="Chantel Trivett" w:date="2021-09-21T13:54:00Z">
        <w:r w:rsidR="00494254">
          <w:t xml:space="preserve">provides a </w:t>
        </w:r>
      </w:ins>
      <w:ins w:id="1220" w:author="Chantel Trivett" w:date="2021-09-21T14:01:00Z">
        <w:r w:rsidR="00501B99">
          <w:t xml:space="preserve">customizable </w:t>
        </w:r>
      </w:ins>
      <w:ins w:id="1221" w:author="Chantel Trivett" w:date="2021-09-21T13:54:00Z">
        <w:r w:rsidR="00494254">
          <w:t>list of</w:t>
        </w:r>
      </w:ins>
      <w:del w:id="1222" w:author="Chantel Trivett" w:date="2021-09-21T13:54:00Z">
        <w:r w:rsidDel="00494254">
          <w:delText>represents</w:delText>
        </w:r>
      </w:del>
      <w:r>
        <w:t xml:space="preserve"> the Top 10 </w:t>
      </w:r>
      <w:ins w:id="1223" w:author="Chantel Trivett" w:date="2021-09-21T13:26:00Z">
        <w:r w:rsidR="00FE07D3">
          <w:t>R</w:t>
        </w:r>
      </w:ins>
      <w:del w:id="1224" w:author="Chantel Trivett" w:date="2021-09-21T13:26:00Z">
        <w:r w:rsidDel="00FE07D3">
          <w:delText>r</w:delText>
        </w:r>
      </w:del>
      <w:r>
        <w:t xml:space="preserve">oot </w:t>
      </w:r>
      <w:ins w:id="1225" w:author="Chantel Trivett" w:date="2021-09-21T13:26:00Z">
        <w:r w:rsidR="00FE07D3">
          <w:t>C</w:t>
        </w:r>
      </w:ins>
      <w:del w:id="1226" w:author="Chantel Trivett" w:date="2021-09-21T13:26:00Z">
        <w:r w:rsidDel="00FE07D3">
          <w:delText>c</w:delText>
        </w:r>
      </w:del>
      <w:r>
        <w:t xml:space="preserve">auses </w:t>
      </w:r>
      <w:ins w:id="1227" w:author="Chantel Trivett" w:date="2021-09-21T13:25:00Z">
        <w:r w:rsidR="007A211A">
          <w:t>identified</w:t>
        </w:r>
      </w:ins>
      <w:del w:id="1228" w:author="Chantel Trivett" w:date="2021-09-21T13:25:00Z">
        <w:r w:rsidDel="00DC37FE">
          <w:delText>that occurr</w:delText>
        </w:r>
        <w:r w:rsidDel="007A211A">
          <w:delText>ed</w:delText>
        </w:r>
      </w:del>
      <w:r>
        <w:t xml:space="preserve"> </w:t>
      </w:r>
      <w:ins w:id="1229" w:author="Chantel Trivett" w:date="2021-09-21T13:55:00Z">
        <w:r w:rsidR="004C561D">
          <w:t>by</w:t>
        </w:r>
      </w:ins>
      <w:ins w:id="1230" w:author="Chantel Trivett" w:date="2021-09-21T13:26:00Z">
        <w:r w:rsidR="00030BBC">
          <w:t xml:space="preserve"> </w:t>
        </w:r>
      </w:ins>
      <w:del w:id="1231" w:author="Chantel Trivett" w:date="2021-09-21T13:26:00Z">
        <w:r w:rsidDel="00030BBC">
          <w:delText>based on</w:delText>
        </w:r>
      </w:del>
      <w:del w:id="1232" w:author="Chantel Trivett" w:date="2021-09-28T11:31:00Z">
        <w:r w:rsidDel="00284FA4">
          <w:delText xml:space="preserve"> </w:delText>
        </w:r>
      </w:del>
      <w:r>
        <w:t xml:space="preserve">the tests </w:t>
      </w:r>
      <w:del w:id="1233" w:author="Chantel Trivett" w:date="2021-09-21T13:26:00Z">
        <w:r w:rsidDel="00030BBC">
          <w:delText>you</w:delText>
        </w:r>
      </w:del>
      <w:del w:id="1234" w:author="Chantel Trivett" w:date="2021-09-28T11:31:00Z">
        <w:r w:rsidDel="00284FA4">
          <w:delText xml:space="preserve"> </w:delText>
        </w:r>
      </w:del>
      <w:r w:rsidR="003252BA">
        <w:t>executed</w:t>
      </w:r>
      <w:ins w:id="1235" w:author="Chantel Trivett" w:date="2021-09-21T13:55:00Z">
        <w:r w:rsidR="004C561D">
          <w:t xml:space="preserve"> during the past week.</w:t>
        </w:r>
      </w:ins>
      <w:del w:id="1236" w:author="Chantel Trivett" w:date="2021-09-21T13:55:00Z">
        <w:r w:rsidR="003252BA" w:rsidDel="004C561D">
          <w:delText>.</w:delText>
        </w:r>
      </w:del>
    </w:p>
    <w:p w14:paraId="5FE0EC87" w14:textId="19C01E80" w:rsidR="00D768D0" w:rsidRDefault="00D768D0" w:rsidP="000654A6">
      <w:pPr>
        <w:pStyle w:val="NormalWeb"/>
        <w:divId w:val="2088334391"/>
      </w:pPr>
    </w:p>
    <w:p w14:paraId="79AE6451" w14:textId="77777777" w:rsidR="00264CBB" w:rsidRDefault="00B636FE" w:rsidP="006F694D">
      <w:pPr>
        <w:spacing w:before="240"/>
        <w:jc w:val="center"/>
        <w:divId w:val="2088334391"/>
        <w:rPr>
          <w:ins w:id="1237" w:author="Chantel Trivett" w:date="2021-09-28T16:58:00Z"/>
        </w:rPr>
      </w:pPr>
      <w:del w:id="1238" w:author="Chantel Trivett" w:date="2021-09-21T13:49:00Z">
        <w:r w:rsidDel="008363C3">
          <w:rPr>
            <w:noProof/>
          </w:rPr>
          <w:drawing>
            <wp:inline distT="0" distB="0" distL="0" distR="0" wp14:anchorId="7248EF0B" wp14:editId="0658D5D8">
              <wp:extent cx="3240000" cy="168923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0000" cy="1689230"/>
                      </a:xfrm>
                      <a:prstGeom prst="rect">
                        <a:avLst/>
                      </a:prstGeom>
                    </pic:spPr>
                  </pic:pic>
                </a:graphicData>
              </a:graphic>
            </wp:inline>
          </w:drawing>
        </w:r>
      </w:del>
    </w:p>
    <w:p w14:paraId="324B5D8E" w14:textId="3CE5C441" w:rsidR="00264CBB" w:rsidRPr="00264CBB" w:rsidRDefault="00264CBB">
      <w:pPr>
        <w:pStyle w:val="Caption"/>
        <w:keepNext/>
        <w:jc w:val="center"/>
        <w:rPr>
          <w:ins w:id="1239" w:author="Chantel Trivett" w:date="2021-09-28T16:58:00Z"/>
          <w:b/>
          <w:bCs/>
          <w:color w:val="0B676A"/>
          <w:sz w:val="20"/>
          <w:szCs w:val="20"/>
          <w:rPrChange w:id="1240" w:author="Chantel Trivett" w:date="2021-09-28T16:58:00Z">
            <w:rPr>
              <w:ins w:id="1241" w:author="Chantel Trivett" w:date="2021-09-28T16:58:00Z"/>
            </w:rPr>
          </w:rPrChange>
        </w:rPr>
        <w:pPrChange w:id="1242" w:author="Chantel Trivett" w:date="2021-09-28T16:58:00Z">
          <w:pPr>
            <w:pStyle w:val="Caption"/>
          </w:pPr>
        </w:pPrChange>
      </w:pPr>
      <w:bookmarkStart w:id="1243" w:name="_Toc83903374"/>
      <w:ins w:id="1244" w:author="Chantel Trivett" w:date="2021-09-28T16:58:00Z">
        <w:r w:rsidRPr="00264CBB">
          <w:rPr>
            <w:b/>
            <w:bCs/>
            <w:color w:val="0B676A"/>
            <w:sz w:val="20"/>
            <w:szCs w:val="20"/>
            <w:rPrChange w:id="1245" w:author="Chantel Trivett" w:date="2021-09-28T16:58:00Z">
              <w:rPr/>
            </w:rPrChange>
          </w:rPr>
          <w:t xml:space="preserve">Figure </w:t>
        </w:r>
        <w:r w:rsidRPr="00264CBB">
          <w:rPr>
            <w:b/>
            <w:bCs/>
            <w:color w:val="0B676A"/>
            <w:sz w:val="20"/>
            <w:szCs w:val="20"/>
            <w:rPrChange w:id="1246" w:author="Chantel Trivett" w:date="2021-09-28T16:58:00Z">
              <w:rPr/>
            </w:rPrChange>
          </w:rPr>
          <w:fldChar w:fldCharType="begin"/>
        </w:r>
        <w:r w:rsidRPr="00264CBB">
          <w:rPr>
            <w:b/>
            <w:bCs/>
            <w:color w:val="0B676A"/>
            <w:sz w:val="20"/>
            <w:szCs w:val="20"/>
            <w:rPrChange w:id="1247" w:author="Chantel Trivett" w:date="2021-09-28T16:58:00Z">
              <w:rPr/>
            </w:rPrChange>
          </w:rPr>
          <w:instrText xml:space="preserve"> SEQ Figure \* ARABIC </w:instrText>
        </w:r>
      </w:ins>
      <w:r w:rsidRPr="00264CBB">
        <w:rPr>
          <w:b/>
          <w:bCs/>
          <w:color w:val="0B676A"/>
          <w:sz w:val="20"/>
          <w:szCs w:val="20"/>
          <w:rPrChange w:id="1248" w:author="Chantel Trivett" w:date="2021-09-28T16:58:00Z">
            <w:rPr/>
          </w:rPrChange>
        </w:rPr>
        <w:fldChar w:fldCharType="separate"/>
      </w:r>
      <w:ins w:id="1249" w:author="Chantel Trivett" w:date="2021-10-06T17:40:00Z">
        <w:r w:rsidR="00986C5B">
          <w:rPr>
            <w:b/>
            <w:bCs/>
            <w:noProof/>
            <w:color w:val="0B676A"/>
            <w:sz w:val="20"/>
            <w:szCs w:val="20"/>
          </w:rPr>
          <w:t>6</w:t>
        </w:r>
      </w:ins>
      <w:ins w:id="1250" w:author="Chantel Trivett" w:date="2021-09-28T16:58:00Z">
        <w:r w:rsidRPr="00264CBB">
          <w:rPr>
            <w:b/>
            <w:bCs/>
            <w:color w:val="0B676A"/>
            <w:sz w:val="20"/>
            <w:szCs w:val="20"/>
            <w:rPrChange w:id="1251" w:author="Chantel Trivett" w:date="2021-09-28T16:58:00Z">
              <w:rPr/>
            </w:rPrChange>
          </w:rPr>
          <w:fldChar w:fldCharType="end"/>
        </w:r>
        <w:r w:rsidRPr="00264CBB">
          <w:rPr>
            <w:b/>
            <w:bCs/>
            <w:color w:val="0B676A"/>
            <w:sz w:val="20"/>
            <w:szCs w:val="20"/>
            <w:rPrChange w:id="1252" w:author="Chantel Trivett" w:date="2021-09-28T16:58:00Z">
              <w:rPr/>
            </w:rPrChange>
          </w:rPr>
          <w:t>: The Weekly Top Ten Root Causes Report</w:t>
        </w:r>
        <w:bookmarkEnd w:id="1243"/>
      </w:ins>
    </w:p>
    <w:p w14:paraId="19854150" w14:textId="4818C79B" w:rsidR="003D7065" w:rsidRDefault="008363C3">
      <w:pPr>
        <w:spacing w:before="240"/>
        <w:jc w:val="center"/>
        <w:divId w:val="2088334391"/>
        <w:rPr>
          <w:ins w:id="1253" w:author="Chantel Trivett" w:date="2021-09-21T14:04:00Z"/>
          <w:noProof/>
        </w:rPr>
        <w:pPrChange w:id="1254" w:author="Chantel Trivett" w:date="2021-09-28T16:52:00Z">
          <w:pPr>
            <w:spacing w:before="240"/>
            <w:divId w:val="2088334391"/>
          </w:pPr>
        </w:pPrChange>
      </w:pPr>
      <w:ins w:id="1255" w:author="Chantel Trivett" w:date="2021-09-21T13:49:00Z">
        <w:r>
          <w:rPr>
            <w:noProof/>
          </w:rPr>
          <w:drawing>
            <wp:inline distT="0" distB="0" distL="0" distR="0" wp14:anchorId="489A6A1A" wp14:editId="02B27705">
              <wp:extent cx="3547068" cy="2153579"/>
              <wp:effectExtent l="19050" t="19050" r="15875" b="18415"/>
              <wp:docPr id="69" name="Picture 69" descr="This image depicts the &quot;Weekly Top 10 Root Causes Repor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his image depicts the &quot;Weekly Top 10 Root Causes Report&quot;. "/>
                      <pic:cNvPicPr/>
                    </pic:nvPicPr>
                    <pic:blipFill>
                      <a:blip r:embed="rId54"/>
                      <a:stretch>
                        <a:fillRect/>
                      </a:stretch>
                    </pic:blipFill>
                    <pic:spPr>
                      <a:xfrm>
                        <a:off x="0" y="0"/>
                        <a:ext cx="3575229" cy="2170677"/>
                      </a:xfrm>
                      <a:prstGeom prst="rect">
                        <a:avLst/>
                      </a:prstGeom>
                      <a:ln>
                        <a:solidFill>
                          <a:schemeClr val="tx1"/>
                        </a:solidFill>
                      </a:ln>
                    </pic:spPr>
                  </pic:pic>
                </a:graphicData>
              </a:graphic>
            </wp:inline>
          </w:drawing>
        </w:r>
      </w:ins>
    </w:p>
    <w:p w14:paraId="6832F940" w14:textId="26008142" w:rsidR="00CE2EF5" w:rsidRDefault="00CE2EF5" w:rsidP="00396076">
      <w:pPr>
        <w:spacing w:before="240"/>
        <w:divId w:val="2088334391"/>
        <w:rPr>
          <w:ins w:id="1256" w:author="Chantel Trivett" w:date="2021-09-28T17:00:00Z"/>
          <w:noProof/>
        </w:rPr>
      </w:pPr>
      <w:bookmarkStart w:id="1257" w:name="_Toc83903597"/>
      <w:ins w:id="1258" w:author="Chantel Trivett" w:date="2021-09-28T17:00:00Z">
        <w:r w:rsidRPr="00F74F8D">
          <w:rPr>
            <w:rStyle w:val="Heading3Char"/>
            <w:rPrChange w:id="1259" w:author="Chantel Trivett" w:date="2021-09-28T17:03:00Z">
              <w:rPr>
                <w:noProof/>
              </w:rPr>
            </w:rPrChange>
          </w:rPr>
          <w:t>Customize the scope of the Weekly Top Ten Root Causes list</w:t>
        </w:r>
        <w:bookmarkEnd w:id="1257"/>
      </w:ins>
    </w:p>
    <w:p w14:paraId="3715D5EF" w14:textId="30C010E8" w:rsidR="0028372C" w:rsidRDefault="0028372C" w:rsidP="00396076">
      <w:pPr>
        <w:spacing w:before="240"/>
        <w:divId w:val="2088334391"/>
        <w:rPr>
          <w:ins w:id="1260" w:author="Chantel Trivett" w:date="2021-09-28T11:34:00Z"/>
          <w:noProof/>
        </w:rPr>
      </w:pPr>
      <w:ins w:id="1261" w:author="Chantel Trivett" w:date="2021-09-21T14:04:00Z">
        <w:r>
          <w:rPr>
            <w:noProof/>
          </w:rPr>
          <w:t xml:space="preserve">To </w:t>
        </w:r>
      </w:ins>
      <w:ins w:id="1262" w:author="Chantel Trivett" w:date="2021-09-28T17:02:00Z">
        <w:r w:rsidR="00F74F8D">
          <w:rPr>
            <w:noProof/>
          </w:rPr>
          <w:t>filter</w:t>
        </w:r>
      </w:ins>
      <w:ins w:id="1263" w:author="Chantel Trivett" w:date="2021-09-21T14:04:00Z">
        <w:r>
          <w:rPr>
            <w:noProof/>
          </w:rPr>
          <w:t xml:space="preserve"> the </w:t>
        </w:r>
      </w:ins>
      <w:ins w:id="1264" w:author="Chantel Trivett" w:date="2021-09-28T17:02:00Z">
        <w:r w:rsidR="00F74F8D">
          <w:rPr>
            <w:noProof/>
          </w:rPr>
          <w:t>focus</w:t>
        </w:r>
      </w:ins>
      <w:ins w:id="1265" w:author="Chantel Trivett" w:date="2021-09-21T14:04:00Z">
        <w:r>
          <w:rPr>
            <w:noProof/>
          </w:rPr>
          <w:t xml:space="preserve"> of the </w:t>
        </w:r>
        <w:r w:rsidR="0088265C">
          <w:rPr>
            <w:noProof/>
          </w:rPr>
          <w:t>Weekly Top Ten Root Causes</w:t>
        </w:r>
      </w:ins>
      <w:ins w:id="1266" w:author="Chantel Trivett" w:date="2021-09-21T14:05:00Z">
        <w:r w:rsidR="0088265C">
          <w:rPr>
            <w:noProof/>
          </w:rPr>
          <w:t xml:space="preserve"> list</w:t>
        </w:r>
        <w:r w:rsidR="00295275">
          <w:rPr>
            <w:noProof/>
          </w:rPr>
          <w:t>:</w:t>
        </w:r>
      </w:ins>
    </w:p>
    <w:p w14:paraId="44028340" w14:textId="41CA70E9" w:rsidR="00295275" w:rsidRPr="002370C7" w:rsidRDefault="00B17FEB">
      <w:pPr>
        <w:pStyle w:val="NumberedListLvl1"/>
        <w:numPr>
          <w:ilvl w:val="0"/>
          <w:numId w:val="126"/>
        </w:numPr>
        <w:divId w:val="2088334391"/>
        <w:rPr>
          <w:ins w:id="1267" w:author="Chantel Trivett" w:date="2021-09-21T14:11:00Z"/>
          <w:noProof/>
        </w:rPr>
        <w:pPrChange w:id="1268" w:author="Chantel Trivett" w:date="2021-09-28T17:03:00Z">
          <w:pPr>
            <w:pStyle w:val="ListParagraph"/>
            <w:numPr>
              <w:ilvl w:val="2"/>
              <w:numId w:val="1"/>
            </w:numPr>
            <w:tabs>
              <w:tab w:val="num" w:pos="2160"/>
            </w:tabs>
            <w:spacing w:before="240"/>
            <w:ind w:left="2160" w:hanging="360"/>
            <w:divId w:val="2088334391"/>
          </w:pPr>
        </w:pPrChange>
      </w:pPr>
      <w:ins w:id="1269" w:author="Chantel Trivett" w:date="2021-09-21T14:05:00Z">
        <w:r w:rsidRPr="002370C7">
          <w:t xml:space="preserve">Expand the </w:t>
        </w:r>
      </w:ins>
      <w:ins w:id="1270" w:author="Chantel Trivett" w:date="2021-09-21T14:06:00Z">
        <w:r w:rsidRPr="002370C7">
          <w:t xml:space="preserve">Model Selection drop-down. </w:t>
        </w:r>
      </w:ins>
    </w:p>
    <w:p w14:paraId="5008EC1A" w14:textId="7C6B80BD" w:rsidR="001C7D34" w:rsidRDefault="00DD76FB">
      <w:pPr>
        <w:pStyle w:val="Images"/>
        <w:divId w:val="2088334391"/>
        <w:rPr>
          <w:ins w:id="1271" w:author="Chantel Trivett" w:date="2021-09-28T17:03:00Z"/>
        </w:rPr>
        <w:pPrChange w:id="1272" w:author="Chantel Trivett" w:date="2021-09-28T17:03:00Z">
          <w:pPr>
            <w:divId w:val="2088334391"/>
          </w:pPr>
        </w:pPrChange>
      </w:pPr>
      <w:ins w:id="1273" w:author="Chantel Trivett" w:date="2021-09-21T14:17:00Z">
        <w:r>
          <w:rPr>
            <w:noProof/>
          </w:rPr>
          <w:drawing>
            <wp:inline distT="0" distB="0" distL="0" distR="0" wp14:anchorId="111B675F" wp14:editId="20486CA8">
              <wp:extent cx="4246002" cy="1117592"/>
              <wp:effectExtent l="19050" t="19050" r="21590" b="26035"/>
              <wp:docPr id="72" name="Picture 72" descr="This image depicts the Model Selection drop-down menu for the Weekly Top Ten Root Caus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his image depicts the Model Selection drop-down menu for the Weekly Top Ten Root Causes report."/>
                      <pic:cNvPicPr/>
                    </pic:nvPicPr>
                    <pic:blipFill>
                      <a:blip r:embed="rId55"/>
                      <a:stretch>
                        <a:fillRect/>
                      </a:stretch>
                    </pic:blipFill>
                    <pic:spPr>
                      <a:xfrm>
                        <a:off x="0" y="0"/>
                        <a:ext cx="4246002" cy="1117592"/>
                      </a:xfrm>
                      <a:prstGeom prst="rect">
                        <a:avLst/>
                      </a:prstGeom>
                      <a:ln>
                        <a:solidFill>
                          <a:schemeClr val="tx1"/>
                        </a:solidFill>
                      </a:ln>
                    </pic:spPr>
                  </pic:pic>
                </a:graphicData>
              </a:graphic>
            </wp:inline>
          </w:drawing>
        </w:r>
      </w:ins>
    </w:p>
    <w:p w14:paraId="4336C29A" w14:textId="77777777" w:rsidR="005606F7" w:rsidRDefault="005606F7">
      <w:pPr>
        <w:divId w:val="2088334391"/>
        <w:rPr>
          <w:ins w:id="1274" w:author="Chantel Trivett" w:date="2021-09-21T14:06:00Z"/>
        </w:rPr>
        <w:pPrChange w:id="1275" w:author="Chantel Trivett" w:date="2021-09-21T14:12:00Z">
          <w:pPr>
            <w:pStyle w:val="ListParagraph"/>
            <w:numPr>
              <w:ilvl w:val="2"/>
              <w:numId w:val="1"/>
            </w:numPr>
            <w:tabs>
              <w:tab w:val="num" w:pos="2160"/>
            </w:tabs>
            <w:spacing w:before="240"/>
            <w:ind w:left="2160" w:hanging="360"/>
            <w:divId w:val="2088334391"/>
          </w:pPr>
        </w:pPrChange>
      </w:pPr>
    </w:p>
    <w:p w14:paraId="562EEC7C" w14:textId="6CB36DE2" w:rsidR="00B17FEB" w:rsidRPr="00844A31" w:rsidRDefault="005E11D2">
      <w:pPr>
        <w:pStyle w:val="NumberedListLvl1"/>
        <w:divId w:val="2088334391"/>
        <w:rPr>
          <w:ins w:id="1276" w:author="Chantel Trivett" w:date="2021-09-21T14:23:00Z"/>
          <w:rPrChange w:id="1277" w:author="Chantel Trivett" w:date="2021-09-28T11:33:00Z">
            <w:rPr>
              <w:ins w:id="1278" w:author="Chantel Trivett" w:date="2021-09-21T14:23:00Z"/>
              <w:rFonts w:eastAsia="Times New Roman"/>
            </w:rPr>
          </w:rPrChange>
        </w:rPr>
        <w:pPrChange w:id="1279" w:author="Chantel Trivett" w:date="2021-09-28T17:03:00Z">
          <w:pPr>
            <w:pStyle w:val="ListParagraph"/>
            <w:numPr>
              <w:ilvl w:val="2"/>
              <w:numId w:val="1"/>
            </w:numPr>
            <w:tabs>
              <w:tab w:val="num" w:pos="2160"/>
            </w:tabs>
            <w:spacing w:before="240"/>
            <w:ind w:left="2160" w:hanging="360"/>
            <w:divId w:val="2088334391"/>
          </w:pPr>
        </w:pPrChange>
      </w:pPr>
      <w:ins w:id="1280" w:author="Chantel Trivett" w:date="2021-09-21T14:06:00Z">
        <w:r w:rsidRPr="00844A31">
          <w:rPr>
            <w:rPrChange w:id="1281" w:author="Chantel Trivett" w:date="2021-09-28T11:33:00Z">
              <w:rPr>
                <w:rFonts w:eastAsia="Times New Roman"/>
              </w:rPr>
            </w:rPrChange>
          </w:rPr>
          <w:t xml:space="preserve">Select the desired Model. </w:t>
        </w:r>
      </w:ins>
    </w:p>
    <w:p w14:paraId="66C8F6C2" w14:textId="3A1ED4A4" w:rsidR="00EF4969" w:rsidRDefault="00EF4969">
      <w:pPr>
        <w:pStyle w:val="Images"/>
        <w:divId w:val="2088334391"/>
        <w:rPr>
          <w:ins w:id="1282" w:author="Chantel Trivett" w:date="2021-09-21T14:06:00Z"/>
          <w:rFonts w:eastAsia="Times New Roman"/>
        </w:rPr>
        <w:pPrChange w:id="1283" w:author="Chantel Trivett" w:date="2021-09-28T17:03:00Z">
          <w:pPr>
            <w:pStyle w:val="ListParagraph"/>
            <w:numPr>
              <w:ilvl w:val="2"/>
              <w:numId w:val="1"/>
            </w:numPr>
            <w:tabs>
              <w:tab w:val="num" w:pos="2160"/>
            </w:tabs>
            <w:spacing w:before="240"/>
            <w:ind w:left="2160" w:hanging="360"/>
            <w:divId w:val="2088334391"/>
          </w:pPr>
        </w:pPrChange>
      </w:pPr>
      <w:ins w:id="1284" w:author="Chantel Trivett" w:date="2021-09-21T14:23:00Z">
        <w:r>
          <w:rPr>
            <w:noProof/>
          </w:rPr>
          <w:drawing>
            <wp:inline distT="0" distB="0" distL="0" distR="0" wp14:anchorId="4BD0747D" wp14:editId="52A46C35">
              <wp:extent cx="2582664" cy="1317381"/>
              <wp:effectExtent l="19050" t="19050" r="27305" b="16510"/>
              <wp:docPr id="74" name="Picture 74" descr="This image depicts a selection from the Weekly Top Ten Root Causes drop-down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his image depicts a selection from the Weekly Top Ten Root Causes drop-down menu. "/>
                      <pic:cNvPicPr/>
                    </pic:nvPicPr>
                    <pic:blipFill>
                      <a:blip r:embed="rId56"/>
                      <a:stretch>
                        <a:fillRect/>
                      </a:stretch>
                    </pic:blipFill>
                    <pic:spPr>
                      <a:xfrm>
                        <a:off x="0" y="0"/>
                        <a:ext cx="2597280" cy="1324836"/>
                      </a:xfrm>
                      <a:prstGeom prst="rect">
                        <a:avLst/>
                      </a:prstGeom>
                      <a:ln>
                        <a:solidFill>
                          <a:schemeClr val="tx1"/>
                        </a:solidFill>
                      </a:ln>
                    </pic:spPr>
                  </pic:pic>
                </a:graphicData>
              </a:graphic>
            </wp:inline>
          </w:drawing>
        </w:r>
      </w:ins>
    </w:p>
    <w:p w14:paraId="300AC2EE" w14:textId="24E68709" w:rsidR="005E11D2" w:rsidRPr="005E11D2" w:rsidRDefault="00EA4227">
      <w:pPr>
        <w:divId w:val="2088334391"/>
        <w:pPrChange w:id="1285" w:author="Chantel Trivett" w:date="2021-09-21T14:06:00Z">
          <w:pPr>
            <w:spacing w:before="240"/>
            <w:divId w:val="2088334391"/>
          </w:pPr>
        </w:pPrChange>
      </w:pPr>
      <w:ins w:id="1286" w:author="Chantel Trivett" w:date="2021-09-21T14:07:00Z">
        <w:r>
          <w:t xml:space="preserve">The </w:t>
        </w:r>
        <w:r>
          <w:rPr>
            <w:noProof/>
          </w:rPr>
          <w:t>Weekly Top Ten Root Causes list will update to reflect your selection.</w:t>
        </w:r>
      </w:ins>
    </w:p>
    <w:p w14:paraId="3762AA93" w14:textId="72CFE74B" w:rsidR="00B636FE" w:rsidRDefault="00B636FE" w:rsidP="002604A6">
      <w:pPr>
        <w:pStyle w:val="Heading2"/>
        <w:divId w:val="2088334391"/>
      </w:pPr>
      <w:bookmarkStart w:id="1287" w:name="_Toc83903598"/>
      <w:r>
        <w:t xml:space="preserve">Tests </w:t>
      </w:r>
      <w:r w:rsidR="00BD43BC">
        <w:t>T</w:t>
      </w:r>
      <w:r>
        <w:t>rend</w:t>
      </w:r>
      <w:bookmarkEnd w:id="1287"/>
    </w:p>
    <w:p w14:paraId="5F369B72" w14:textId="5CD5DCD0" w:rsidR="00B636FE" w:rsidDel="007B6A78" w:rsidRDefault="00BD4665" w:rsidP="000654A6">
      <w:pPr>
        <w:pStyle w:val="NormalWeb"/>
        <w:divId w:val="2088334391"/>
        <w:rPr>
          <w:del w:id="1288" w:author="Chantel Trivett" w:date="2021-09-29T10:17:00Z"/>
        </w:rPr>
      </w:pPr>
      <w:ins w:id="1289" w:author="Chantel Trivett" w:date="2021-09-21T13:17:00Z">
        <w:r>
          <w:t>The Test Trends</w:t>
        </w:r>
      </w:ins>
      <w:ins w:id="1290" w:author="Chantel Trivett" w:date="2021-09-21T13:18:00Z">
        <w:r>
          <w:t xml:space="preserve"> plot</w:t>
        </w:r>
        <w:r w:rsidR="000D2B98">
          <w:t xml:space="preserve"> provides a</w:t>
        </w:r>
      </w:ins>
      <w:ins w:id="1291" w:author="Chantel Trivett" w:date="2021-09-21T13:21:00Z">
        <w:r w:rsidR="00415C77">
          <w:t>n interactive</w:t>
        </w:r>
      </w:ins>
      <w:ins w:id="1292" w:author="Chantel Trivett" w:date="2021-09-21T13:18:00Z">
        <w:r w:rsidR="000D2B98">
          <w:t xml:space="preserve"> visualization of </w:t>
        </w:r>
      </w:ins>
      <w:del w:id="1293" w:author="Chantel Trivett" w:date="2021-09-21T13:18:00Z">
        <w:r w:rsidR="00B636FE" w:rsidDel="00E407BF">
          <w:delText xml:space="preserve">This represents a historical trend to show </w:delText>
        </w:r>
      </w:del>
      <w:r w:rsidR="00B636FE">
        <w:t>Passed vs</w:t>
      </w:r>
      <w:r w:rsidR="003D64F6">
        <w:t>.</w:t>
      </w:r>
      <w:r w:rsidR="00B636FE">
        <w:t xml:space="preserve"> Failed tests over time. Th</w:t>
      </w:r>
      <w:ins w:id="1294" w:author="Chantel Trivett" w:date="2021-09-21T13:19:00Z">
        <w:r w:rsidR="002A5B23">
          <w:t xml:space="preserve">is feature facilitates </w:t>
        </w:r>
      </w:ins>
      <w:ins w:id="1295" w:author="Chantel Trivett" w:date="2021-09-21T13:23:00Z">
        <w:r w:rsidR="007400B3">
          <w:t>efficient failure</w:t>
        </w:r>
      </w:ins>
      <w:ins w:id="1296" w:author="Chantel Trivett" w:date="2021-09-21T13:20:00Z">
        <w:r w:rsidR="002A5B23">
          <w:t xml:space="preserve"> detection</w:t>
        </w:r>
      </w:ins>
      <w:ins w:id="1297" w:author="Chantel Trivett" w:date="2021-09-21T13:23:00Z">
        <w:r w:rsidR="007400B3">
          <w:t xml:space="preserve"> and management</w:t>
        </w:r>
        <w:r w:rsidR="0085758E">
          <w:t>.</w:t>
        </w:r>
      </w:ins>
      <w:ins w:id="1298" w:author="Chantel Trivett" w:date="2021-09-30T16:34:00Z">
        <w:r w:rsidR="004A5310">
          <w:t xml:space="preserve"> </w:t>
        </w:r>
      </w:ins>
      <w:del w:id="1299" w:author="Chantel Trivett" w:date="2021-09-21T13:19:00Z">
        <w:r w:rsidR="002136E6" w:rsidDel="000621CC">
          <w:delText>at</w:delText>
        </w:r>
      </w:del>
      <w:del w:id="1300" w:author="Chantel Trivett" w:date="2021-09-21T13:24:00Z">
        <w:r w:rsidR="00B636FE" w:rsidDel="0085758E">
          <w:delText xml:space="preserve"> </w:delText>
        </w:r>
      </w:del>
      <w:del w:id="1301" w:author="Chantel Trivett" w:date="2021-09-21T13:23:00Z">
        <w:r w:rsidR="00B636FE" w:rsidDel="0085758E">
          <w:delText>allow</w:delText>
        </w:r>
        <w:r w:rsidR="00F57086" w:rsidDel="0085758E">
          <w:delText>s</w:delText>
        </w:r>
        <w:r w:rsidR="00B636FE" w:rsidDel="0085758E">
          <w:delText xml:space="preserve"> users to directly identify failures and address them in a timely manner</w:delText>
        </w:r>
        <w:r w:rsidR="003D64F6" w:rsidDel="0085758E">
          <w:delText>.</w:delText>
        </w:r>
        <w:r w:rsidR="00B636FE" w:rsidDel="0085758E">
          <w:delText xml:space="preserve"> </w:delText>
        </w:r>
      </w:del>
      <w:ins w:id="1302" w:author="Chantel Trivett" w:date="2021-09-21T14:47:00Z">
        <w:r w:rsidR="009D38D7">
          <w:t xml:space="preserve">The Tests Trend </w:t>
        </w:r>
        <w:r w:rsidR="00030B40">
          <w:t xml:space="preserve">graph </w:t>
        </w:r>
      </w:ins>
      <w:ins w:id="1303" w:author="Chantel Trivett" w:date="2021-09-28T17:05:00Z">
        <w:r w:rsidR="000010D9">
          <w:t xml:space="preserve">is customizable </w:t>
        </w:r>
      </w:ins>
      <w:ins w:id="1304" w:author="Chantel Trivett" w:date="2021-09-28T17:06:00Z">
        <w:r w:rsidR="00096897">
          <w:t xml:space="preserve">by </w:t>
        </w:r>
      </w:ins>
      <w:ins w:id="1305" w:author="Chantel Trivett" w:date="2021-09-21T14:48:00Z">
        <w:r w:rsidR="005B2408">
          <w:t xml:space="preserve">Model </w:t>
        </w:r>
        <w:r w:rsidR="006B29CA">
          <w:t>and lookback period</w:t>
        </w:r>
        <w:r w:rsidR="00941F0C">
          <w:t xml:space="preserve">. </w:t>
        </w:r>
      </w:ins>
    </w:p>
    <w:p w14:paraId="4CF660A5" w14:textId="6DC1E677" w:rsidR="00B636FE" w:rsidRDefault="00B636FE">
      <w:pPr>
        <w:pStyle w:val="NormalWeb"/>
        <w:divId w:val="2088334391"/>
        <w:rPr>
          <w:ins w:id="1306" w:author="Chantel Trivett" w:date="2021-09-21T14:28:00Z"/>
        </w:rPr>
        <w:pPrChange w:id="1307" w:author="Chantel Trivett" w:date="2021-09-29T10:17:00Z">
          <w:pPr>
            <w:spacing w:before="240" w:after="240"/>
            <w:divId w:val="2088334391"/>
          </w:pPr>
        </w:pPrChange>
      </w:pPr>
      <w:del w:id="1308" w:author="Chantel Trivett" w:date="2021-09-21T14:26:00Z">
        <w:r w:rsidDel="0059175C">
          <w:rPr>
            <w:noProof/>
          </w:rPr>
          <w:drawing>
            <wp:inline distT="0" distB="0" distL="0" distR="0" wp14:anchorId="73076377" wp14:editId="7F833DF0">
              <wp:extent cx="5400000" cy="2171783"/>
              <wp:effectExtent l="19050" t="19050" r="1079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00" t="9596"/>
                      <a:stretch/>
                    </pic:blipFill>
                    <pic:spPr bwMode="auto">
                      <a:xfrm>
                        <a:off x="0" y="0"/>
                        <a:ext cx="5400000" cy="217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del>
    </w:p>
    <w:p w14:paraId="2A631255" w14:textId="3EA47A2D" w:rsidR="000F269C" w:rsidRPr="000F269C" w:rsidRDefault="000F269C">
      <w:pPr>
        <w:pStyle w:val="Caption"/>
        <w:keepNext/>
        <w:jc w:val="center"/>
        <w:rPr>
          <w:ins w:id="1309" w:author="Chantel Trivett" w:date="2021-09-28T17:06:00Z"/>
          <w:b/>
          <w:bCs/>
          <w:color w:val="0B676A"/>
          <w:sz w:val="20"/>
          <w:szCs w:val="20"/>
          <w:rPrChange w:id="1310" w:author="Chantel Trivett" w:date="2021-09-28T17:06:00Z">
            <w:rPr>
              <w:ins w:id="1311" w:author="Chantel Trivett" w:date="2021-09-28T17:06:00Z"/>
            </w:rPr>
          </w:rPrChange>
        </w:rPr>
        <w:pPrChange w:id="1312" w:author="Chantel Trivett" w:date="2021-09-28T17:06:00Z">
          <w:pPr>
            <w:pStyle w:val="Caption"/>
          </w:pPr>
        </w:pPrChange>
      </w:pPr>
      <w:bookmarkStart w:id="1313" w:name="_Toc83903375"/>
      <w:ins w:id="1314" w:author="Chantel Trivett" w:date="2021-09-28T17:06:00Z">
        <w:r w:rsidRPr="000F269C">
          <w:rPr>
            <w:b/>
            <w:bCs/>
            <w:color w:val="0B676A"/>
            <w:sz w:val="20"/>
            <w:szCs w:val="20"/>
            <w:rPrChange w:id="1315" w:author="Chantel Trivett" w:date="2021-09-28T17:06:00Z">
              <w:rPr/>
            </w:rPrChange>
          </w:rPr>
          <w:t xml:space="preserve">Figure </w:t>
        </w:r>
        <w:r w:rsidRPr="000F269C">
          <w:rPr>
            <w:b/>
            <w:bCs/>
            <w:color w:val="0B676A"/>
            <w:sz w:val="20"/>
            <w:szCs w:val="20"/>
            <w:rPrChange w:id="1316" w:author="Chantel Trivett" w:date="2021-09-28T17:06:00Z">
              <w:rPr/>
            </w:rPrChange>
          </w:rPr>
          <w:fldChar w:fldCharType="begin"/>
        </w:r>
        <w:r w:rsidRPr="000F269C">
          <w:rPr>
            <w:b/>
            <w:bCs/>
            <w:color w:val="0B676A"/>
            <w:sz w:val="20"/>
            <w:szCs w:val="20"/>
            <w:rPrChange w:id="1317" w:author="Chantel Trivett" w:date="2021-09-28T17:06:00Z">
              <w:rPr/>
            </w:rPrChange>
          </w:rPr>
          <w:instrText xml:space="preserve"> SEQ Figure \* ARABIC </w:instrText>
        </w:r>
      </w:ins>
      <w:r w:rsidRPr="000F269C">
        <w:rPr>
          <w:b/>
          <w:bCs/>
          <w:color w:val="0B676A"/>
          <w:sz w:val="20"/>
          <w:szCs w:val="20"/>
          <w:rPrChange w:id="1318" w:author="Chantel Trivett" w:date="2021-09-28T17:06:00Z">
            <w:rPr/>
          </w:rPrChange>
        </w:rPr>
        <w:fldChar w:fldCharType="separate"/>
      </w:r>
      <w:ins w:id="1319" w:author="Chantel Trivett" w:date="2021-10-06T17:40:00Z">
        <w:r w:rsidR="00986C5B">
          <w:rPr>
            <w:b/>
            <w:bCs/>
            <w:noProof/>
            <w:color w:val="0B676A"/>
            <w:sz w:val="20"/>
            <w:szCs w:val="20"/>
          </w:rPr>
          <w:t>7</w:t>
        </w:r>
      </w:ins>
      <w:ins w:id="1320" w:author="Chantel Trivett" w:date="2021-09-28T17:06:00Z">
        <w:r w:rsidRPr="000F269C">
          <w:rPr>
            <w:b/>
            <w:bCs/>
            <w:color w:val="0B676A"/>
            <w:sz w:val="20"/>
            <w:szCs w:val="20"/>
            <w:rPrChange w:id="1321" w:author="Chantel Trivett" w:date="2021-09-28T17:06:00Z">
              <w:rPr/>
            </w:rPrChange>
          </w:rPr>
          <w:fldChar w:fldCharType="end"/>
        </w:r>
        <w:r w:rsidRPr="000F269C">
          <w:rPr>
            <w:b/>
            <w:bCs/>
            <w:color w:val="0B676A"/>
            <w:sz w:val="20"/>
            <w:szCs w:val="20"/>
            <w:rPrChange w:id="1322" w:author="Chantel Trivett" w:date="2021-09-28T17:06:00Z">
              <w:rPr/>
            </w:rPrChange>
          </w:rPr>
          <w:t>: The Tests Trend Graph</w:t>
        </w:r>
        <w:bookmarkEnd w:id="1313"/>
      </w:ins>
    </w:p>
    <w:p w14:paraId="746548D0" w14:textId="706DF843" w:rsidR="00D63A0C" w:rsidRDefault="009D0E65">
      <w:pPr>
        <w:spacing w:before="240" w:after="240"/>
        <w:jc w:val="center"/>
        <w:divId w:val="2088334391"/>
        <w:rPr>
          <w:rFonts w:eastAsia="Times New Roman"/>
        </w:rPr>
        <w:pPrChange w:id="1323" w:author="Chantel Trivett" w:date="2021-09-28T17:05:00Z">
          <w:pPr>
            <w:spacing w:before="240" w:after="240"/>
            <w:divId w:val="2088334391"/>
          </w:pPr>
        </w:pPrChange>
      </w:pPr>
      <w:ins w:id="1324" w:author="Chantel Trivett" w:date="2021-09-21T14:30:00Z">
        <w:r>
          <w:rPr>
            <w:noProof/>
          </w:rPr>
          <w:drawing>
            <wp:inline distT="0" distB="0" distL="0" distR="0" wp14:anchorId="45DA149B" wp14:editId="313FE1C5">
              <wp:extent cx="5486400" cy="3358498"/>
              <wp:effectExtent l="19050" t="19050" r="19050" b="13970"/>
              <wp:docPr id="79" name="Picture 79" descr="This image depicts the Tests Trend report on the AGILITY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his image depicts the Tests Trend report on the AGILITY landing page."/>
                      <pic:cNvPicPr/>
                    </pic:nvPicPr>
                    <pic:blipFill>
                      <a:blip r:embed="rId58"/>
                      <a:stretch>
                        <a:fillRect/>
                      </a:stretch>
                    </pic:blipFill>
                    <pic:spPr>
                      <a:xfrm>
                        <a:off x="0" y="0"/>
                        <a:ext cx="5508577" cy="3372073"/>
                      </a:xfrm>
                      <a:prstGeom prst="rect">
                        <a:avLst/>
                      </a:prstGeom>
                      <a:ln>
                        <a:solidFill>
                          <a:schemeClr val="tx1"/>
                        </a:solidFill>
                      </a:ln>
                    </pic:spPr>
                  </pic:pic>
                </a:graphicData>
              </a:graphic>
            </wp:inline>
          </w:drawing>
        </w:r>
      </w:ins>
    </w:p>
    <w:p w14:paraId="1359DE33" w14:textId="77777777" w:rsidR="0057030E" w:rsidRDefault="007363B4">
      <w:pPr>
        <w:pStyle w:val="Heading3"/>
        <w:divId w:val="2088334391"/>
        <w:rPr>
          <w:ins w:id="1325" w:author="Chantel Trivett" w:date="2021-09-29T09:21:00Z"/>
        </w:rPr>
        <w:pPrChange w:id="1326" w:author="Chantel Trivett" w:date="2021-09-29T09:22:00Z">
          <w:pPr>
            <w:pStyle w:val="NormalWeb"/>
            <w:divId w:val="2088334391"/>
          </w:pPr>
        </w:pPrChange>
      </w:pPr>
      <w:bookmarkStart w:id="1327" w:name="_Toc83903599"/>
      <w:ins w:id="1328" w:author="Chantel Trivett" w:date="2021-09-29T09:21:00Z">
        <w:r>
          <w:t>View</w:t>
        </w:r>
        <w:r w:rsidR="00FD7F85">
          <w:t xml:space="preserve"> Tests Trend Details</w:t>
        </w:r>
        <w:bookmarkEnd w:id="1327"/>
      </w:ins>
    </w:p>
    <w:p w14:paraId="5E57DCCF" w14:textId="53D3A6BE" w:rsidR="00B1723D" w:rsidRDefault="00B636FE" w:rsidP="000654A6">
      <w:pPr>
        <w:pStyle w:val="NormalWeb"/>
        <w:divId w:val="2088334391"/>
        <w:rPr>
          <w:ins w:id="1329" w:author="Chantel Trivett" w:date="2021-09-21T14:33:00Z"/>
        </w:rPr>
      </w:pPr>
      <w:r>
        <w:t>T</w:t>
      </w:r>
      <w:ins w:id="1330" w:author="Chantel Trivett" w:date="2021-09-21T14:33:00Z">
        <w:r w:rsidR="00B1723D">
          <w:t xml:space="preserve">o </w:t>
        </w:r>
      </w:ins>
      <w:ins w:id="1331" w:author="Chantel Trivett" w:date="2021-09-21T14:34:00Z">
        <w:r w:rsidR="007A7273">
          <w:t xml:space="preserve">view details pertaining </w:t>
        </w:r>
      </w:ins>
      <w:ins w:id="1332" w:author="Chantel Trivett" w:date="2021-09-21T14:35:00Z">
        <w:r w:rsidR="00A50347">
          <w:t xml:space="preserve">a </w:t>
        </w:r>
      </w:ins>
      <w:ins w:id="1333" w:author="Chantel Trivett" w:date="2021-09-21T14:38:00Z">
        <w:r w:rsidR="000330F0">
          <w:t>data-poin</w:t>
        </w:r>
      </w:ins>
      <w:ins w:id="1334" w:author="Chantel Trivett" w:date="2021-09-29T09:19:00Z">
        <w:r w:rsidR="003C66C3">
          <w:t>t</w:t>
        </w:r>
      </w:ins>
      <w:ins w:id="1335" w:author="Chantel Trivett" w:date="2021-09-21T14:35:00Z">
        <w:r w:rsidR="00A50347">
          <w:t xml:space="preserve"> </w:t>
        </w:r>
        <w:r w:rsidR="00320FF7">
          <w:t>on the Tests Trend graph:</w:t>
        </w:r>
      </w:ins>
    </w:p>
    <w:p w14:paraId="22E679ED" w14:textId="2305D1FE" w:rsidR="00B636FE" w:rsidRDefault="00B636FE">
      <w:pPr>
        <w:pStyle w:val="NumberedListLvl1"/>
        <w:numPr>
          <w:ilvl w:val="0"/>
          <w:numId w:val="127"/>
        </w:numPr>
        <w:divId w:val="2088334391"/>
        <w:pPrChange w:id="1336" w:author="Chantel Trivett" w:date="2021-09-29T09:19:00Z">
          <w:pPr>
            <w:pStyle w:val="NormalWeb"/>
            <w:divId w:val="2088334391"/>
          </w:pPr>
        </w:pPrChange>
      </w:pPr>
      <w:del w:id="1337" w:author="Chantel Trivett" w:date="2021-09-21T14:36:00Z">
        <w:r w:rsidDel="00287B0E">
          <w:delText xml:space="preserve">hese daily bullet points can be </w:delText>
        </w:r>
      </w:del>
      <w:ins w:id="1338" w:author="Chantel Trivett" w:date="2021-09-21T14:36:00Z">
        <w:r w:rsidR="00287B0E">
          <w:t>H</w:t>
        </w:r>
      </w:ins>
      <w:del w:id="1339" w:author="Chantel Trivett" w:date="2021-09-21T14:36:00Z">
        <w:r w:rsidDel="00287B0E">
          <w:delText>h</w:delText>
        </w:r>
      </w:del>
      <w:r>
        <w:t>over</w:t>
      </w:r>
      <w:del w:id="1340" w:author="Chantel Trivett" w:date="2021-09-21T14:36:00Z">
        <w:r w:rsidDel="00287B0E">
          <w:delText>ed</w:delText>
        </w:r>
      </w:del>
      <w:r w:rsidR="00326A87">
        <w:t xml:space="preserve"> over </w:t>
      </w:r>
      <w:ins w:id="1341" w:author="Chantel Trivett" w:date="2021-09-21T14:36:00Z">
        <w:r w:rsidR="00287B0E">
          <w:t xml:space="preserve">a </w:t>
        </w:r>
      </w:ins>
      <w:ins w:id="1342" w:author="Chantel Trivett" w:date="2021-09-21T14:38:00Z">
        <w:r w:rsidR="000330F0">
          <w:t>data</w:t>
        </w:r>
      </w:ins>
      <w:ins w:id="1343" w:author="Chantel Trivett" w:date="2021-09-29T10:12:00Z">
        <w:r w:rsidR="00100020">
          <w:t xml:space="preserve"> </w:t>
        </w:r>
      </w:ins>
      <w:ins w:id="1344" w:author="Chantel Trivett" w:date="2021-09-21T14:38:00Z">
        <w:r w:rsidR="000330F0">
          <w:t>point</w:t>
        </w:r>
      </w:ins>
      <w:ins w:id="1345" w:author="Chantel Trivett" w:date="2021-09-21T14:36:00Z">
        <w:r w:rsidR="00287B0E">
          <w:t xml:space="preserve"> </w:t>
        </w:r>
      </w:ins>
      <w:r w:rsidR="00326A87">
        <w:t>to</w:t>
      </w:r>
      <w:r>
        <w:t xml:space="preserve"> reveal the</w:t>
      </w:r>
      <w:ins w:id="1346" w:author="Chantel Trivett" w:date="2021-09-28T11:37:00Z">
        <w:r w:rsidR="002C5B83">
          <w:t xml:space="preserve"> corresponding </w:t>
        </w:r>
      </w:ins>
      <w:ins w:id="1347" w:author="Chantel Trivett" w:date="2021-09-29T10:13:00Z">
        <w:r w:rsidR="00704D00" w:rsidRPr="00704D00">
          <w:rPr>
            <w:i/>
            <w:iCs/>
            <w:rPrChange w:id="1348" w:author="Chantel Trivett" w:date="2021-09-29T10:13:00Z">
              <w:rPr/>
            </w:rPrChange>
          </w:rPr>
          <w:t>x</w:t>
        </w:r>
        <w:r w:rsidR="00704D00">
          <w:t xml:space="preserve"> &amp; </w:t>
        </w:r>
        <w:r w:rsidR="00704D00" w:rsidRPr="00704D00">
          <w:rPr>
            <w:i/>
            <w:iCs/>
            <w:rPrChange w:id="1349" w:author="Chantel Trivett" w:date="2021-09-29T10:13:00Z">
              <w:rPr/>
            </w:rPrChange>
          </w:rPr>
          <w:t>y</w:t>
        </w:r>
      </w:ins>
      <w:del w:id="1350" w:author="Chantel Trivett" w:date="2021-09-29T10:14:00Z">
        <w:r w:rsidDel="00544ECA">
          <w:delText xml:space="preserve"> </w:delText>
        </w:r>
      </w:del>
      <w:ins w:id="1351" w:author="Chantel Trivett" w:date="2021-09-29T10:14:00Z">
        <w:r w:rsidR="00544ECA">
          <w:t xml:space="preserve"> </w:t>
        </w:r>
      </w:ins>
      <w:del w:id="1352" w:author="Chantel Trivett" w:date="2021-09-28T11:38:00Z">
        <w:r w:rsidDel="00892E16">
          <w:delText>day and the corresponding</w:delText>
        </w:r>
      </w:del>
      <w:del w:id="1353" w:author="Chantel Trivett" w:date="2021-09-28T17:07:00Z">
        <w:r w:rsidDel="000A6955">
          <w:delText xml:space="preserve"> </w:delText>
        </w:r>
      </w:del>
      <w:r>
        <w:t>value</w:t>
      </w:r>
      <w:ins w:id="1354" w:author="Chantel Trivett" w:date="2021-09-29T10:13:00Z">
        <w:r w:rsidR="00704D00">
          <w:t>s</w:t>
        </w:r>
      </w:ins>
      <w:ins w:id="1355" w:author="Chantel Trivett" w:date="2021-09-21T14:39:00Z">
        <w:r w:rsidR="00F348FD">
          <w:t>.</w:t>
        </w:r>
      </w:ins>
      <w:del w:id="1356" w:author="Chantel Trivett" w:date="2021-09-21T14:39:00Z">
        <w:r w:rsidR="00326A87" w:rsidDel="00F348FD">
          <w:delText>:</w:delText>
        </w:r>
      </w:del>
    </w:p>
    <w:p w14:paraId="7EE046B8" w14:textId="4200FEFB" w:rsidR="00B636FE" w:rsidRDefault="00B636FE">
      <w:pPr>
        <w:pStyle w:val="Images"/>
        <w:divId w:val="2088334391"/>
        <w:pPrChange w:id="1357" w:author="Chantel Trivett" w:date="2021-09-29T09:19:00Z">
          <w:pPr>
            <w:spacing w:before="240" w:after="240"/>
            <w:ind w:left="142"/>
            <w:divId w:val="2088334391"/>
          </w:pPr>
        </w:pPrChange>
      </w:pPr>
      <w:r>
        <w:rPr>
          <w:noProof/>
        </w:rPr>
        <w:drawing>
          <wp:inline distT="0" distB="0" distL="0" distR="0" wp14:anchorId="7D7FD0C6" wp14:editId="647EE2E3">
            <wp:extent cx="2095500" cy="2741013"/>
            <wp:effectExtent l="19050" t="19050" r="19050" b="21590"/>
            <wp:docPr id="7" name="Picture 7" descr="This image depicts the information that is revealed when a user hovers over a data-point on the &quot;Test Trend&qu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is image depicts the information that is revealed when a user hovers over a data-point on the &quot;Test Trend&quot; graph."/>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16"/>
                    <a:stretch/>
                  </pic:blipFill>
                  <pic:spPr bwMode="auto">
                    <a:xfrm>
                      <a:off x="0" y="0"/>
                      <a:ext cx="2100662" cy="27477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7AB6C2" w14:textId="77777777" w:rsidR="003B43FE" w:rsidRDefault="00756E65">
      <w:pPr>
        <w:pStyle w:val="Heading3"/>
        <w:divId w:val="2088334391"/>
        <w:rPr>
          <w:ins w:id="1358" w:author="Chantel Trivett" w:date="2021-09-29T10:16:00Z"/>
        </w:rPr>
        <w:pPrChange w:id="1359" w:author="Chantel Trivett" w:date="2021-09-29T10:16:00Z">
          <w:pPr>
            <w:pStyle w:val="NormalWeb"/>
            <w:divId w:val="2088334391"/>
          </w:pPr>
        </w:pPrChange>
      </w:pPr>
      <w:bookmarkStart w:id="1360" w:name="_Toc83903600"/>
      <w:ins w:id="1361" w:author="Chantel Trivett" w:date="2021-09-29T10:15:00Z">
        <w:r>
          <w:t xml:space="preserve">Customize </w:t>
        </w:r>
      </w:ins>
      <w:ins w:id="1362" w:author="Chantel Trivett" w:date="2021-09-29T10:16:00Z">
        <w:r w:rsidR="003B43FE">
          <w:t xml:space="preserve">the </w:t>
        </w:r>
      </w:ins>
      <w:ins w:id="1363" w:author="Chantel Trivett" w:date="2021-09-29T10:15:00Z">
        <w:r w:rsidR="003B43FE">
          <w:t>Tests Trend Grap</w:t>
        </w:r>
      </w:ins>
      <w:ins w:id="1364" w:author="Chantel Trivett" w:date="2021-09-29T10:16:00Z">
        <w:r w:rsidR="003B43FE">
          <w:t>h</w:t>
        </w:r>
        <w:bookmarkEnd w:id="1360"/>
      </w:ins>
    </w:p>
    <w:p w14:paraId="70766CA2" w14:textId="39296E56" w:rsidR="00A21D45" w:rsidRDefault="00480E96" w:rsidP="000654A6">
      <w:pPr>
        <w:pStyle w:val="NormalWeb"/>
        <w:divId w:val="2088334391"/>
        <w:rPr>
          <w:ins w:id="1365" w:author="Chantel Trivett" w:date="2021-09-21T14:51:00Z"/>
        </w:rPr>
      </w:pPr>
      <w:ins w:id="1366" w:author="Chantel Trivett" w:date="2021-09-21T14:44:00Z">
        <w:r>
          <w:t xml:space="preserve">To customize </w:t>
        </w:r>
      </w:ins>
      <w:ins w:id="1367" w:author="Chantel Trivett" w:date="2021-09-21T14:50:00Z">
        <w:r w:rsidR="00BD6CE1">
          <w:t>the</w:t>
        </w:r>
      </w:ins>
      <w:ins w:id="1368" w:author="Chantel Trivett" w:date="2021-09-29T10:15:00Z">
        <w:r w:rsidR="00756E65">
          <w:t xml:space="preserve"> ML </w:t>
        </w:r>
      </w:ins>
      <w:ins w:id="1369" w:author="Chantel Trivett" w:date="2021-09-29T10:12:00Z">
        <w:r w:rsidR="00100020">
          <w:t>m</w:t>
        </w:r>
      </w:ins>
      <w:ins w:id="1370" w:author="Chantel Trivett" w:date="2021-09-21T14:50:00Z">
        <w:r w:rsidR="00774794">
          <w:t>odel and lookback period depicted</w:t>
        </w:r>
        <w:r w:rsidR="00BB432C">
          <w:t xml:space="preserve"> by the Tests Trend graph</w:t>
        </w:r>
      </w:ins>
      <w:ins w:id="1371" w:author="Chantel Trivett" w:date="2021-09-21T14:51:00Z">
        <w:r w:rsidR="00A21D45">
          <w:t xml:space="preserve">: </w:t>
        </w:r>
      </w:ins>
    </w:p>
    <w:p w14:paraId="54FAD22A" w14:textId="77777777" w:rsidR="0052060F" w:rsidRDefault="00A21D45">
      <w:pPr>
        <w:pStyle w:val="NumberedListLvl1"/>
        <w:numPr>
          <w:ilvl w:val="0"/>
          <w:numId w:val="128"/>
        </w:numPr>
        <w:divId w:val="2088334391"/>
        <w:rPr>
          <w:ins w:id="1372" w:author="Chantel Trivett" w:date="2021-09-21T14:53:00Z"/>
        </w:rPr>
        <w:pPrChange w:id="1373" w:author="Chantel Trivett" w:date="2021-09-29T10:18:00Z">
          <w:pPr>
            <w:pStyle w:val="NormalWeb"/>
            <w:numPr>
              <w:ilvl w:val="4"/>
              <w:numId w:val="1"/>
            </w:numPr>
            <w:tabs>
              <w:tab w:val="num" w:pos="3600"/>
            </w:tabs>
            <w:ind w:left="3600" w:hanging="360"/>
            <w:divId w:val="2088334391"/>
          </w:pPr>
        </w:pPrChange>
      </w:pPr>
      <w:ins w:id="1374" w:author="Chantel Trivett" w:date="2021-09-21T14:51:00Z">
        <w:r>
          <w:t>Expan</w:t>
        </w:r>
        <w:r w:rsidR="00A0716F">
          <w:t xml:space="preserve">d the </w:t>
        </w:r>
      </w:ins>
      <w:ins w:id="1375" w:author="Chantel Trivett" w:date="2021-09-21T14:52:00Z">
        <w:r w:rsidR="00A0716F">
          <w:t xml:space="preserve">desired drop-down </w:t>
        </w:r>
        <w:r w:rsidR="00612014">
          <w:t>filter.</w:t>
        </w:r>
      </w:ins>
      <w:ins w:id="1376" w:author="Chantel Trivett" w:date="2021-09-21T14:53:00Z">
        <w:r w:rsidR="00D06C5D">
          <w:t xml:space="preserve"> </w:t>
        </w:r>
      </w:ins>
    </w:p>
    <w:p w14:paraId="7D0607F0" w14:textId="762800D2" w:rsidR="00B636FE" w:rsidDel="007B6A78" w:rsidRDefault="00326A87" w:rsidP="00467503">
      <w:pPr>
        <w:pStyle w:val="Images"/>
        <w:divId w:val="2088334391"/>
        <w:rPr>
          <w:del w:id="1377" w:author="Chantel Trivett" w:date="2021-09-21T14:53:00Z"/>
        </w:rPr>
      </w:pPr>
      <w:del w:id="1378" w:author="Chantel Trivett" w:date="2021-09-21T14:53:00Z">
        <w:r w:rsidDel="0052060F">
          <w:delText>U</w:delText>
        </w:r>
        <w:r w:rsidR="00B636FE" w:rsidDel="0052060F">
          <w:delText xml:space="preserve">se the dropdown to filter by </w:delText>
        </w:r>
        <w:r w:rsidDel="0052060F">
          <w:delText>period</w:delText>
        </w:r>
        <w:r w:rsidR="00B636FE" w:rsidDel="0052060F">
          <w:delText xml:space="preserve"> </w:delText>
        </w:r>
        <w:r w:rsidDel="0052060F">
          <w:delText xml:space="preserve">range </w:delText>
        </w:r>
        <w:r w:rsidR="00B636FE" w:rsidDel="0052060F">
          <w:delText xml:space="preserve">and the line graph </w:delText>
        </w:r>
        <w:r w:rsidDel="0052060F">
          <w:delText>will</w:delText>
        </w:r>
        <w:r w:rsidR="00B636FE" w:rsidDel="0052060F">
          <w:delText xml:space="preserve"> reflect your selection</w:delText>
        </w:r>
        <w:r w:rsidDel="0052060F">
          <w:delText>:</w:delText>
        </w:r>
      </w:del>
      <w:ins w:id="1379" w:author="Chantel Trivett" w:date="2021-09-21T15:00:00Z">
        <w:r w:rsidR="00A824DF">
          <w:rPr>
            <w:noProof/>
          </w:rPr>
          <w:drawing>
            <wp:inline distT="0" distB="0" distL="0" distR="0" wp14:anchorId="7A7DF3DC" wp14:editId="6F7156F9">
              <wp:extent cx="2225567" cy="800100"/>
              <wp:effectExtent l="19050" t="19050" r="22860" b="19050"/>
              <wp:docPr id="81" name="Picture 81" descr="This image depicts the Tests Trent drop-dow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his image depicts the Tests Trent drop-down filter."/>
                      <pic:cNvPicPr/>
                    </pic:nvPicPr>
                    <pic:blipFill>
                      <a:blip r:embed="rId60"/>
                      <a:stretch>
                        <a:fillRect/>
                      </a:stretch>
                    </pic:blipFill>
                    <pic:spPr>
                      <a:xfrm>
                        <a:off x="0" y="0"/>
                        <a:ext cx="2238336" cy="804691"/>
                      </a:xfrm>
                      <a:prstGeom prst="rect">
                        <a:avLst/>
                      </a:prstGeom>
                      <a:ln>
                        <a:solidFill>
                          <a:schemeClr val="tx1"/>
                        </a:solidFill>
                      </a:ln>
                    </pic:spPr>
                  </pic:pic>
                </a:graphicData>
              </a:graphic>
            </wp:inline>
          </w:drawing>
        </w:r>
      </w:ins>
    </w:p>
    <w:p w14:paraId="77B464EF" w14:textId="77777777" w:rsidR="007B6A78" w:rsidRDefault="007B6A78" w:rsidP="00CB6E31">
      <w:pPr>
        <w:pStyle w:val="Images"/>
        <w:divId w:val="2088334391"/>
        <w:rPr>
          <w:ins w:id="1380" w:author="Chantel Trivett" w:date="2021-09-29T10:17:00Z"/>
        </w:rPr>
      </w:pPr>
    </w:p>
    <w:p w14:paraId="57A99654" w14:textId="77777777" w:rsidR="00467503" w:rsidRDefault="00467503">
      <w:pPr>
        <w:pStyle w:val="Images"/>
        <w:divId w:val="2088334391"/>
        <w:rPr>
          <w:ins w:id="1381" w:author="Chantel Trivett" w:date="2021-09-29T10:17:00Z"/>
        </w:rPr>
        <w:pPrChange w:id="1382" w:author="Chantel Trivett" w:date="2021-09-29T10:17:00Z">
          <w:pPr>
            <w:divId w:val="2088334391"/>
          </w:pPr>
        </w:pPrChange>
      </w:pPr>
    </w:p>
    <w:p w14:paraId="28F71E5C" w14:textId="6D1D538B" w:rsidR="00874E9F" w:rsidRDefault="005A7319">
      <w:pPr>
        <w:pStyle w:val="NumberedListLvl1"/>
        <w:divId w:val="2088334391"/>
        <w:rPr>
          <w:ins w:id="1383" w:author="Chantel Trivett" w:date="2021-09-21T15:05:00Z"/>
        </w:rPr>
        <w:pPrChange w:id="1384" w:author="Chantel Trivett" w:date="2021-09-29T10:18:00Z">
          <w:pPr>
            <w:pStyle w:val="ListParagraph"/>
            <w:numPr>
              <w:ilvl w:val="1"/>
              <w:numId w:val="1"/>
            </w:numPr>
            <w:tabs>
              <w:tab w:val="num" w:pos="1440"/>
            </w:tabs>
            <w:ind w:left="1440" w:hanging="360"/>
            <w:divId w:val="2088334391"/>
          </w:pPr>
        </w:pPrChange>
      </w:pPr>
      <w:ins w:id="1385" w:author="Chantel Trivett" w:date="2021-09-21T15:04:00Z">
        <w:r>
          <w:t>Select the de</w:t>
        </w:r>
      </w:ins>
      <w:ins w:id="1386" w:author="Chantel Trivett" w:date="2021-09-21T15:05:00Z">
        <w:r>
          <w:t xml:space="preserve">sired </w:t>
        </w:r>
      </w:ins>
      <w:ins w:id="1387" w:author="Chantel Trivett" w:date="2021-09-21T15:04:00Z">
        <w:r>
          <w:t>Model/lookback</w:t>
        </w:r>
      </w:ins>
      <w:ins w:id="1388" w:author="Chantel Trivett" w:date="2021-09-29T10:17:00Z">
        <w:r w:rsidR="00467503">
          <w:t xml:space="preserve"> </w:t>
        </w:r>
      </w:ins>
      <w:ins w:id="1389" w:author="Chantel Trivett" w:date="2021-09-21T15:04:00Z">
        <w:r>
          <w:t xml:space="preserve">period. </w:t>
        </w:r>
      </w:ins>
    </w:p>
    <w:p w14:paraId="6B6B6F35" w14:textId="7BFEBC52" w:rsidR="00B636FE" w:rsidRPr="00467503" w:rsidRDefault="005C34CE">
      <w:pPr>
        <w:pStyle w:val="ListParagraph"/>
        <w:divId w:val="2088334391"/>
        <w:rPr>
          <w:rPrChange w:id="1390" w:author="Chantel Trivett" w:date="2021-09-29T10:16:00Z">
            <w:rPr>
              <w:rFonts w:eastAsia="Times New Roman"/>
            </w:rPr>
          </w:rPrChange>
        </w:rPr>
        <w:pPrChange w:id="1391" w:author="Chantel Trivett" w:date="2021-09-29T10:18:00Z">
          <w:pPr>
            <w:spacing w:before="240"/>
            <w:divId w:val="2088334391"/>
          </w:pPr>
        </w:pPrChange>
      </w:pPr>
      <w:ins w:id="1392" w:author="Chantel Trivett" w:date="2021-09-21T15:05:00Z">
        <w:r>
          <w:t xml:space="preserve">The Tests </w:t>
        </w:r>
      </w:ins>
      <w:ins w:id="1393" w:author="Chantel Trivett" w:date="2021-09-21T15:11:00Z">
        <w:r w:rsidR="00251F7B">
          <w:t>Trend</w:t>
        </w:r>
      </w:ins>
      <w:ins w:id="1394" w:author="Chantel Trivett" w:date="2021-09-21T15:05:00Z">
        <w:r>
          <w:t xml:space="preserve"> graph wil</w:t>
        </w:r>
      </w:ins>
      <w:ins w:id="1395" w:author="Chantel Trivett" w:date="2021-09-21T15:11:00Z">
        <w:r w:rsidR="00251F7B">
          <w:t xml:space="preserve">l </w:t>
        </w:r>
      </w:ins>
      <w:ins w:id="1396" w:author="Chantel Trivett" w:date="2021-09-21T15:06:00Z">
        <w:r>
          <w:t>update to reflect your selection</w:t>
        </w:r>
      </w:ins>
      <w:ins w:id="1397" w:author="Chantel Trivett" w:date="2021-09-21T15:09:00Z">
        <w:r w:rsidR="00AC63A6">
          <w:t>(s).</w:t>
        </w:r>
      </w:ins>
      <w:del w:id="1398" w:author="Chantel Trivett" w:date="2021-09-21T15:11:00Z">
        <w:r w:rsidR="00B636FE" w:rsidDel="00251F7B">
          <w:rPr>
            <w:noProof/>
          </w:rPr>
          <w:drawing>
            <wp:inline distT="0" distB="0" distL="0" distR="0" wp14:anchorId="2B794892" wp14:editId="7D710525">
              <wp:extent cx="1038225" cy="153782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38225" cy="1537822"/>
                      </a:xfrm>
                      <a:prstGeom prst="rect">
                        <a:avLst/>
                      </a:prstGeom>
                    </pic:spPr>
                  </pic:pic>
                </a:graphicData>
              </a:graphic>
            </wp:inline>
          </w:drawing>
        </w:r>
      </w:del>
    </w:p>
    <w:p w14:paraId="0FAC60C7" w14:textId="34D6388D" w:rsidR="00D02CC4" w:rsidRPr="00161805" w:rsidRDefault="00D02CC4" w:rsidP="00CE1665">
      <w:pPr>
        <w:pStyle w:val="Heading1"/>
        <w:divId w:val="2088334391"/>
      </w:pPr>
      <w:bookmarkStart w:id="1399" w:name="_Toc83903601"/>
      <w:r w:rsidRPr="00CE1665">
        <w:t>Data</w:t>
      </w:r>
      <w:ins w:id="1400" w:author="Chantel Trivett" w:date="2021-09-24T11:00:00Z">
        <w:r w:rsidR="0007030E">
          <w:t xml:space="preserve"> </w:t>
        </w:r>
      </w:ins>
      <w:del w:id="1401" w:author="Chantel Trivett" w:date="2021-09-23T13:11:00Z">
        <w:r w:rsidRPr="00E831E7" w:rsidDel="00C53B39">
          <w:delText>/</w:delText>
        </w:r>
      </w:del>
      <w:r w:rsidRPr="00E831E7">
        <w:t>Integration</w:t>
      </w:r>
      <w:r w:rsidRPr="00161805">
        <w:t xml:space="preserve"> Requirements</w:t>
      </w:r>
      <w:bookmarkEnd w:id="1399"/>
    </w:p>
    <w:p w14:paraId="6309635F" w14:textId="71266BE0" w:rsidR="00D02CC4" w:rsidRPr="00161805" w:rsidRDefault="00D02CC4" w:rsidP="00D02CC4">
      <w:pPr>
        <w:divId w:val="2088334391"/>
      </w:pPr>
      <w:r w:rsidRPr="00161805">
        <w:t xml:space="preserve">This </w:t>
      </w:r>
      <w:r>
        <w:t>section</w:t>
      </w:r>
      <w:r w:rsidRPr="00161805">
        <w:t xml:space="preserve"> describes </w:t>
      </w:r>
      <w:ins w:id="1402" w:author="Chantel Trivett" w:date="2021-09-23T13:09:00Z">
        <w:r w:rsidR="00BB219B">
          <w:t>A</w:t>
        </w:r>
        <w:r w:rsidR="0023440A">
          <w:t>GILITY</w:t>
        </w:r>
      </w:ins>
      <w:ins w:id="1403" w:author="Chantel Trivett" w:date="2021-09-27T15:09:00Z">
        <w:r w:rsidR="0067709B">
          <w:t>'</w:t>
        </w:r>
      </w:ins>
      <w:ins w:id="1404" w:author="Chantel Trivett" w:date="2021-09-23T13:09:00Z">
        <w:r w:rsidR="0023440A">
          <w:t xml:space="preserve">s </w:t>
        </w:r>
      </w:ins>
      <w:r w:rsidRPr="00161805">
        <w:t>data</w:t>
      </w:r>
      <w:ins w:id="1405" w:author="Chantel Trivett" w:date="2021-09-23T13:34:00Z">
        <w:r w:rsidR="008C66E5">
          <w:t xml:space="preserve"> format</w:t>
        </w:r>
      </w:ins>
      <w:r w:rsidRPr="00161805">
        <w:t xml:space="preserve"> requirements f</w:t>
      </w:r>
      <w:ins w:id="1406" w:author="Chantel Trivett" w:date="2021-09-23T13:34:00Z">
        <w:r w:rsidR="008C66E5">
          <w:t>or import</w:t>
        </w:r>
      </w:ins>
      <w:ins w:id="1407" w:author="Chantel Trivett" w:date="2021-09-29T10:27:00Z">
        <w:r w:rsidR="006F5A35">
          <w:t>ing</w:t>
        </w:r>
      </w:ins>
      <w:ins w:id="1408" w:author="Chantel Trivett" w:date="2021-09-23T13:34:00Z">
        <w:r w:rsidR="008C66E5">
          <w:t xml:space="preserve"> data.</w:t>
        </w:r>
      </w:ins>
      <w:del w:id="1409" w:author="Chantel Trivett" w:date="2021-09-23T13:09:00Z">
        <w:r w:rsidRPr="00161805" w:rsidDel="0023440A">
          <w:delText xml:space="preserve">or </w:delText>
        </w:r>
        <w:r w:rsidR="00CC5A21" w:rsidRPr="00CC5A21" w:rsidDel="0023440A">
          <w:rPr>
            <w:b/>
          </w:rPr>
          <w:delText>AGILITY</w:delText>
        </w:r>
        <w:r w:rsidDel="0023440A">
          <w:delText>,</w:delText>
        </w:r>
        <w:r w:rsidRPr="00161805" w:rsidDel="0023440A">
          <w:delText xml:space="preserve"> along with</w:delText>
        </w:r>
      </w:del>
      <w:r w:rsidRPr="00161805">
        <w:t xml:space="preserve"> </w:t>
      </w:r>
      <w:del w:id="1410" w:author="Chantel Trivett" w:date="2021-09-23T13:35:00Z">
        <w:r w:rsidRPr="00161805" w:rsidDel="00F267A4">
          <w:delText>how data can be submitted for training and prediction purposes.</w:delText>
        </w:r>
      </w:del>
    </w:p>
    <w:p w14:paraId="7A360C60" w14:textId="408596A2" w:rsidR="00D02CC4" w:rsidRPr="00161805" w:rsidRDefault="00B0594E" w:rsidP="00D02CC4">
      <w:pPr>
        <w:pStyle w:val="Heading2"/>
        <w:divId w:val="2088334391"/>
      </w:pPr>
      <w:bookmarkStart w:id="1411" w:name="_Toc83903602"/>
      <w:ins w:id="1412" w:author="Chantel Trivett" w:date="2021-09-23T13:16:00Z">
        <w:r>
          <w:t>Requirements</w:t>
        </w:r>
      </w:ins>
      <w:ins w:id="1413" w:author="Chantel Trivett" w:date="2021-09-23T13:34:00Z">
        <w:r w:rsidR="001C125F">
          <w:t xml:space="preserve"> for Import Data</w:t>
        </w:r>
      </w:ins>
      <w:bookmarkEnd w:id="1411"/>
      <w:del w:id="1414" w:author="Chantel Trivett" w:date="2021-09-23T13:16:00Z">
        <w:r w:rsidR="00D02CC4" w:rsidRPr="00161805" w:rsidDel="00B0594E">
          <w:delText>What Ki</w:delText>
        </w:r>
        <w:r w:rsidR="00D02CC4" w:rsidRPr="00161805" w:rsidDel="00F34EFD">
          <w:delText xml:space="preserve">nd of Data does </w:delText>
        </w:r>
        <w:r w:rsidR="00CC5A21" w:rsidRPr="00CC5A21" w:rsidDel="00F34EFD">
          <w:delText>AGILITY</w:delText>
        </w:r>
        <w:r w:rsidR="00D02CC4" w:rsidRPr="00161805" w:rsidDel="00F34EFD">
          <w:delText xml:space="preserve"> Need</w:delText>
        </w:r>
      </w:del>
      <w:del w:id="1415" w:author="Chantel Trivett" w:date="2021-09-24T10:27:00Z">
        <w:r w:rsidR="00D02CC4" w:rsidRPr="00161805" w:rsidDel="008053A3">
          <w:delText>?</w:delText>
        </w:r>
      </w:del>
    </w:p>
    <w:p w14:paraId="22467D2B" w14:textId="1E91DFF2" w:rsidR="007D28D2" w:rsidRDefault="00113C43" w:rsidP="00D02CC4">
      <w:pPr>
        <w:divId w:val="2088334391"/>
        <w:rPr>
          <w:ins w:id="1416" w:author="Chantel Trivett" w:date="2021-09-29T10:23:00Z"/>
        </w:rPr>
      </w:pPr>
      <w:ins w:id="1417" w:author="Chantel Trivett" w:date="2021-09-23T13:48:00Z">
        <w:r w:rsidRPr="00ED0689">
          <w:rPr>
            <w:bCs/>
            <w:rPrChange w:id="1418" w:author="Chantel Trivett" w:date="2021-09-29T10:19:00Z">
              <w:rPr>
                <w:b/>
              </w:rPr>
            </w:rPrChange>
          </w:rPr>
          <w:t>AG</w:t>
        </w:r>
        <w:r w:rsidR="0084138E" w:rsidRPr="00ED0689">
          <w:rPr>
            <w:bCs/>
            <w:rPrChange w:id="1419" w:author="Chantel Trivett" w:date="2021-09-29T10:19:00Z">
              <w:rPr>
                <w:b/>
              </w:rPr>
            </w:rPrChange>
          </w:rPr>
          <w:t>ILITY ingests structured data for prediction purposes</w:t>
        </w:r>
      </w:ins>
      <w:ins w:id="1420" w:author="Chantel Trivett" w:date="2021-09-23T13:49:00Z">
        <w:r w:rsidR="000029EF" w:rsidRPr="00ED0689">
          <w:rPr>
            <w:bCs/>
            <w:rPrChange w:id="1421" w:author="Chantel Trivett" w:date="2021-09-29T10:19:00Z">
              <w:rPr>
                <w:b/>
              </w:rPr>
            </w:rPrChange>
          </w:rPr>
          <w:t xml:space="preserve"> (PCAP/</w:t>
        </w:r>
        <w:proofErr w:type="spellStart"/>
        <w:r w:rsidR="000029EF" w:rsidRPr="00ED0689">
          <w:rPr>
            <w:bCs/>
            <w:rPrChange w:id="1422" w:author="Chantel Trivett" w:date="2021-09-29T10:19:00Z">
              <w:rPr>
                <w:b/>
              </w:rPr>
            </w:rPrChange>
          </w:rPr>
          <w:t>PCAP</w:t>
        </w:r>
      </w:ins>
      <w:ins w:id="1423" w:author="Chantel Trivett" w:date="2021-09-24T10:28:00Z">
        <w:r w:rsidR="00034B9A" w:rsidRPr="00ED0689">
          <w:rPr>
            <w:bCs/>
            <w:rPrChange w:id="1424" w:author="Chantel Trivett" w:date="2021-09-29T10:19:00Z">
              <w:rPr>
                <w:b/>
              </w:rPr>
            </w:rPrChange>
          </w:rPr>
          <w:t>ng</w:t>
        </w:r>
      </w:ins>
      <w:proofErr w:type="spellEnd"/>
      <w:ins w:id="1425" w:author="Chantel Trivett" w:date="2021-09-23T13:49:00Z">
        <w:r w:rsidR="000029EF" w:rsidRPr="00ED0689">
          <w:rPr>
            <w:bCs/>
            <w:rPrChange w:id="1426" w:author="Chantel Trivett" w:date="2021-09-29T10:19:00Z">
              <w:rPr>
                <w:b/>
              </w:rPr>
            </w:rPrChange>
          </w:rPr>
          <w:t xml:space="preserve">) </w:t>
        </w:r>
        <w:r w:rsidR="00E60FE6" w:rsidRPr="00ED0689">
          <w:rPr>
            <w:bCs/>
            <w:rPrChange w:id="1427" w:author="Chantel Trivett" w:date="2021-09-29T10:19:00Z">
              <w:rPr>
                <w:b/>
              </w:rPr>
            </w:rPrChange>
          </w:rPr>
          <w:t>and model training</w:t>
        </w:r>
      </w:ins>
      <w:ins w:id="1428" w:author="Chantel Trivett" w:date="2021-09-23T13:50:00Z">
        <w:r w:rsidR="00CF6128" w:rsidRPr="00ED0689">
          <w:rPr>
            <w:bCs/>
            <w:rPrChange w:id="1429" w:author="Chantel Trivett" w:date="2021-09-29T10:19:00Z">
              <w:rPr>
                <w:b/>
              </w:rPr>
            </w:rPrChange>
          </w:rPr>
          <w:t xml:space="preserve"> (JSON, csv, and Parquet</w:t>
        </w:r>
      </w:ins>
      <w:ins w:id="1430" w:author="Chantel Trivett" w:date="2021-09-30T16:33:00Z">
        <w:r w:rsidR="00C40C77">
          <w:rPr>
            <w:bCs/>
          </w:rPr>
          <w:t>)</w:t>
        </w:r>
      </w:ins>
      <w:ins w:id="1431" w:author="Chantel Trivett" w:date="2021-09-23T13:50:00Z">
        <w:r w:rsidR="00CF6128" w:rsidRPr="00ED0689">
          <w:rPr>
            <w:bCs/>
            <w:rPrChange w:id="1432" w:author="Chantel Trivett" w:date="2021-09-29T10:19:00Z">
              <w:rPr>
                <w:b/>
              </w:rPr>
            </w:rPrChange>
          </w:rPr>
          <w:t>.</w:t>
        </w:r>
      </w:ins>
      <w:ins w:id="1433" w:author="Chantel Trivett" w:date="2021-09-29T10:20:00Z">
        <w:r w:rsidR="00221CFD">
          <w:rPr>
            <w:b/>
          </w:rPr>
          <w:t xml:space="preserve"> </w:t>
        </w:r>
      </w:ins>
      <w:ins w:id="1434" w:author="Chantel Trivett" w:date="2021-09-29T10:22:00Z">
        <w:r w:rsidR="00BC1DCD" w:rsidRPr="008D2045">
          <w:rPr>
            <w:bCs/>
            <w:szCs w:val="22"/>
            <w:rPrChange w:id="1435" w:author="Chantel Trivett" w:date="2021-09-29T10:23:00Z">
              <w:rPr>
                <w:b/>
              </w:rPr>
            </w:rPrChange>
          </w:rPr>
          <w:fldChar w:fldCharType="begin"/>
        </w:r>
        <w:r w:rsidR="00BC1DCD" w:rsidRPr="008D2045">
          <w:rPr>
            <w:bCs/>
            <w:szCs w:val="22"/>
            <w:rPrChange w:id="1436" w:author="Chantel Trivett" w:date="2021-09-29T10:23:00Z">
              <w:rPr>
                <w:b/>
              </w:rPr>
            </w:rPrChange>
          </w:rPr>
          <w:instrText xml:space="preserve"> REF _Ref83803362 \h </w:instrText>
        </w:r>
      </w:ins>
      <w:r w:rsidR="00580D57" w:rsidRPr="008D2045">
        <w:rPr>
          <w:bCs/>
          <w:szCs w:val="22"/>
          <w:rPrChange w:id="1437" w:author="Chantel Trivett" w:date="2021-09-29T10:23:00Z">
            <w:rPr>
              <w:b/>
              <w:szCs w:val="22"/>
            </w:rPr>
          </w:rPrChange>
        </w:rPr>
        <w:instrText xml:space="preserve"> \* MERGEFORMAT </w:instrText>
      </w:r>
      <w:r w:rsidR="00BC1DCD" w:rsidRPr="008D2045">
        <w:rPr>
          <w:bCs/>
          <w:szCs w:val="22"/>
          <w:rPrChange w:id="1438" w:author="Chantel Trivett" w:date="2021-09-29T10:23:00Z">
            <w:rPr>
              <w:bCs/>
              <w:szCs w:val="22"/>
            </w:rPr>
          </w:rPrChange>
        </w:rPr>
      </w:r>
      <w:r w:rsidR="00BC1DCD" w:rsidRPr="008D2045">
        <w:rPr>
          <w:bCs/>
          <w:szCs w:val="22"/>
          <w:rPrChange w:id="1439" w:author="Chantel Trivett" w:date="2021-09-29T10:23:00Z">
            <w:rPr>
              <w:b/>
            </w:rPr>
          </w:rPrChange>
        </w:rPr>
        <w:fldChar w:fldCharType="separate"/>
      </w:r>
      <w:ins w:id="1440" w:author="Chantel Trivett" w:date="2021-09-29T10:22:00Z">
        <w:r w:rsidR="00BC1DCD" w:rsidRPr="008D2045">
          <w:rPr>
            <w:bCs/>
            <w:szCs w:val="22"/>
            <w:rPrChange w:id="1441" w:author="Chantel Trivett" w:date="2021-09-29T10:23:00Z">
              <w:rPr>
                <w:i/>
                <w:iCs/>
              </w:rPr>
            </w:rPrChange>
          </w:rPr>
          <w:t xml:space="preserve">Table </w:t>
        </w:r>
        <w:r w:rsidR="00BC1DCD" w:rsidRPr="008D2045">
          <w:rPr>
            <w:bCs/>
            <w:noProof/>
            <w:szCs w:val="22"/>
            <w:rPrChange w:id="1442" w:author="Chantel Trivett" w:date="2021-09-29T10:23:00Z">
              <w:rPr>
                <w:i/>
                <w:iCs/>
                <w:noProof/>
              </w:rPr>
            </w:rPrChange>
          </w:rPr>
          <w:t>1</w:t>
        </w:r>
        <w:r w:rsidR="00BC1DCD" w:rsidRPr="008D2045">
          <w:rPr>
            <w:bCs/>
            <w:szCs w:val="22"/>
            <w:rPrChange w:id="1443" w:author="Chantel Trivett" w:date="2021-09-29T10:23:00Z">
              <w:rPr>
                <w:b/>
              </w:rPr>
            </w:rPrChange>
          </w:rPr>
          <w:fldChar w:fldCharType="end"/>
        </w:r>
        <w:r w:rsidR="00580D57" w:rsidRPr="008D2045">
          <w:rPr>
            <w:bCs/>
            <w:szCs w:val="22"/>
            <w:rPrChange w:id="1444" w:author="Chantel Trivett" w:date="2021-09-29T10:23:00Z">
              <w:rPr>
                <w:b/>
              </w:rPr>
            </w:rPrChange>
          </w:rPr>
          <w:t xml:space="preserve"> depicts </w:t>
        </w:r>
      </w:ins>
      <w:ins w:id="1445" w:author="Chantel Trivett" w:date="2021-09-30T16:33:00Z">
        <w:r w:rsidR="00C40C77">
          <w:t>s</w:t>
        </w:r>
      </w:ins>
      <w:ins w:id="1446" w:author="Chantel Trivett" w:date="2021-09-29T10:22:00Z">
        <w:r w:rsidR="00580D57" w:rsidRPr="00161805">
          <w:t xml:space="preserve">ource data </w:t>
        </w:r>
        <w:r w:rsidR="00580D57">
          <w:t>format requirements for ingestion</w:t>
        </w:r>
      </w:ins>
      <w:del w:id="1447" w:author="Chantel Trivett" w:date="2021-09-23T13:50:00Z">
        <w:r w:rsidR="00CC5A21" w:rsidRPr="00CC5A21" w:rsidDel="00AE4683">
          <w:rPr>
            <w:b/>
          </w:rPr>
          <w:delText>AGILITY</w:delText>
        </w:r>
      </w:del>
      <w:del w:id="1448" w:author="Chantel Trivett" w:date="2021-09-23T13:39:00Z">
        <w:r w:rsidR="00D02CC4" w:rsidRPr="00161805" w:rsidDel="00B720C6">
          <w:delText xml:space="preserve"> is designed to handle </w:delText>
        </w:r>
        <w:r w:rsidR="00D02CC4" w:rsidDel="00B720C6">
          <w:delText xml:space="preserve">a </w:delText>
        </w:r>
        <w:r w:rsidR="00D02CC4" w:rsidRPr="00161805" w:rsidDel="00B720C6">
          <w:delText>variety of</w:delText>
        </w:r>
      </w:del>
      <w:del w:id="1449" w:author="Chantel Trivett" w:date="2021-09-29T10:19:00Z">
        <w:r w:rsidR="00D02CC4" w:rsidRPr="00161805" w:rsidDel="00ED0689">
          <w:delText xml:space="preserve"> </w:delText>
        </w:r>
      </w:del>
      <w:del w:id="1450" w:author="Chantel Trivett" w:date="2021-09-23T13:50:00Z">
        <w:r w:rsidR="00D02CC4" w:rsidRPr="00161805" w:rsidDel="00AE4683">
          <w:delText>s</w:delText>
        </w:r>
      </w:del>
      <w:del w:id="1451" w:author="Chantel Trivett" w:date="2021-09-29T10:20:00Z">
        <w:r w:rsidR="00D02CC4" w:rsidRPr="00161805" w:rsidDel="00221CFD">
          <w:delText xml:space="preserve">ource data </w:delText>
        </w:r>
      </w:del>
      <w:del w:id="1452" w:author="Chantel Trivett" w:date="2021-09-23T13:42:00Z">
        <w:r w:rsidR="00D02CC4" w:rsidRPr="00161805" w:rsidDel="00012CFE">
          <w:delText>type</w:delText>
        </w:r>
      </w:del>
      <w:del w:id="1453" w:author="Chantel Trivett" w:date="2021-09-23T13:39:00Z">
        <w:r w:rsidR="00D02CC4" w:rsidRPr="00161805" w:rsidDel="00084F4E">
          <w:delText>s</w:delText>
        </w:r>
      </w:del>
      <w:del w:id="1454" w:author="Chantel Trivett" w:date="2021-09-29T10:20:00Z">
        <w:r w:rsidR="00D02CC4" w:rsidRPr="00161805" w:rsidDel="00221CFD">
          <w:delText xml:space="preserve"> </w:delText>
        </w:r>
      </w:del>
      <w:del w:id="1455" w:author="Chantel Trivett" w:date="2021-09-23T13:40:00Z">
        <w:r w:rsidR="00D02CC4" w:rsidRPr="00161805" w:rsidDel="00084F4E">
          <w:delText xml:space="preserve">as listed </w:delText>
        </w:r>
      </w:del>
      <w:del w:id="1456" w:author="Chantel Trivett" w:date="2021-09-29T10:20:00Z">
        <w:r w:rsidR="00D02CC4" w:rsidRPr="00161805" w:rsidDel="00221CFD">
          <w:delText>in</w:delText>
        </w:r>
        <w:r w:rsidR="00D02CC4" w:rsidDel="00221CFD">
          <w:delText xml:space="preserve"> </w:delText>
        </w:r>
      </w:del>
      <w:del w:id="1457" w:author="Chantel Trivett" w:date="2021-09-23T13:41:00Z">
        <w:r w:rsidR="00D02CC4" w:rsidDel="00EE6111">
          <w:delText>the</w:delText>
        </w:r>
        <w:r w:rsidR="00D02CC4" w:rsidRPr="00161805" w:rsidDel="00EE6111">
          <w:delText xml:space="preserve"> </w:delText>
        </w:r>
        <w:r w:rsidR="00DD4548" w:rsidDel="00EE6111">
          <w:fldChar w:fldCharType="begin"/>
        </w:r>
        <w:r w:rsidR="00DD4548" w:rsidDel="00EE6111">
          <w:delInstrText xml:space="preserve"> HYPERLINK "https://nexiusocp.atlassian.net/wiki/spaces/BAT/pages/1947435113/Data+Types+Checklist" </w:delInstrText>
        </w:r>
        <w:r w:rsidR="00DD4548" w:rsidDel="00EE6111">
          <w:fldChar w:fldCharType="separate"/>
        </w:r>
        <w:r w:rsidR="00D02CC4" w:rsidRPr="00D671AD" w:rsidDel="00EE6111">
          <w:rPr>
            <w:b/>
            <w:bCs/>
            <w:color w:val="2151C5"/>
            <w:u w:val="single"/>
          </w:rPr>
          <w:fldChar w:fldCharType="begin"/>
        </w:r>
        <w:r w:rsidR="00D02CC4" w:rsidRPr="00D671AD" w:rsidDel="00EE6111">
          <w:rPr>
            <w:b/>
            <w:bCs/>
            <w:u w:val="single"/>
          </w:rPr>
          <w:delInstrText xml:space="preserve"> REF _Ref71545322 \h </w:delInstrText>
        </w:r>
        <w:r w:rsidR="00D671AD" w:rsidRPr="00D671AD" w:rsidDel="00EE6111">
          <w:rPr>
            <w:b/>
            <w:bCs/>
            <w:color w:val="2151C5"/>
            <w:u w:val="single"/>
          </w:rPr>
          <w:delInstrText xml:space="preserve"> \* MERGEFORMAT </w:delInstrText>
        </w:r>
        <w:r w:rsidR="00D02CC4" w:rsidRPr="00D671AD" w:rsidDel="00EE6111">
          <w:rPr>
            <w:b/>
            <w:bCs/>
            <w:color w:val="2151C5"/>
            <w:u w:val="single"/>
          </w:rPr>
        </w:r>
        <w:r w:rsidR="00D02CC4" w:rsidRPr="00D671AD" w:rsidDel="00EE6111">
          <w:rPr>
            <w:b/>
            <w:bCs/>
            <w:color w:val="2151C5"/>
            <w:u w:val="single"/>
          </w:rPr>
          <w:fldChar w:fldCharType="separate"/>
        </w:r>
        <w:r w:rsidR="00370669" w:rsidRPr="00370669" w:rsidDel="00EE6111">
          <w:rPr>
            <w:b/>
            <w:bCs/>
            <w:u w:val="single"/>
          </w:rPr>
          <w:delText>Data Types Checklist</w:delText>
        </w:r>
        <w:r w:rsidR="00D02CC4" w:rsidRPr="00D671AD" w:rsidDel="00EE6111">
          <w:rPr>
            <w:b/>
            <w:bCs/>
            <w:color w:val="2151C5"/>
            <w:u w:val="single"/>
          </w:rPr>
          <w:fldChar w:fldCharType="end"/>
        </w:r>
        <w:r w:rsidR="00DD4548" w:rsidDel="00EE6111">
          <w:rPr>
            <w:b/>
            <w:bCs/>
            <w:color w:val="2151C5"/>
            <w:u w:val="single"/>
          </w:rPr>
          <w:fldChar w:fldCharType="end"/>
        </w:r>
      </w:del>
      <w:r w:rsidR="00D02CC4" w:rsidRPr="00161805">
        <w:t xml:space="preserve">. </w:t>
      </w:r>
      <w:del w:id="1458" w:author="Chantel Trivett" w:date="2021-09-23T13:51:00Z">
        <w:r w:rsidR="00D02CC4" w:rsidRPr="00161805" w:rsidDel="00295481">
          <w:delText>Currently</w:delText>
        </w:r>
        <w:r w:rsidR="00D02CC4" w:rsidDel="00295481">
          <w:delText>,</w:delText>
        </w:r>
        <w:r w:rsidR="00D02CC4" w:rsidRPr="00161805" w:rsidDel="00295481">
          <w:delText xml:space="preserve"> </w:delText>
        </w:r>
        <w:r w:rsidR="00D02CC4" w:rsidDel="00295481">
          <w:delText xml:space="preserve">the </w:delText>
        </w:r>
        <w:r w:rsidR="00D02CC4" w:rsidRPr="00161805" w:rsidDel="00295481">
          <w:delText>primary data type</w:delText>
        </w:r>
        <w:r w:rsidR="00D02CC4" w:rsidDel="00295481">
          <w:delText>s</w:delText>
        </w:r>
        <w:r w:rsidR="00D02CC4" w:rsidRPr="00161805" w:rsidDel="00295481">
          <w:delText xml:space="preserve"> </w:delText>
        </w:r>
        <w:r w:rsidR="00CC5A21" w:rsidRPr="00CC5A21" w:rsidDel="00295481">
          <w:rPr>
            <w:b/>
          </w:rPr>
          <w:delText>AGILITY</w:delText>
        </w:r>
        <w:r w:rsidR="00D02CC4" w:rsidRPr="00161805" w:rsidDel="00295481">
          <w:delText xml:space="preserve"> processes are pcap or pcapng for prediction purposes. For model training, </w:delText>
        </w:r>
        <w:r w:rsidR="00CC5A21" w:rsidRPr="00CC5A21" w:rsidDel="00295481">
          <w:rPr>
            <w:b/>
          </w:rPr>
          <w:delText>AGILITY</w:delText>
        </w:r>
        <w:r w:rsidR="00D02CC4" w:rsidRPr="00161805" w:rsidDel="00295481">
          <w:delText xml:space="preserve"> can ingest other types of structured data in the form of JSON, csv</w:delText>
        </w:r>
        <w:r w:rsidR="00D02CC4" w:rsidDel="00295481">
          <w:delText xml:space="preserve"> and</w:delText>
        </w:r>
        <w:r w:rsidR="00D02CC4" w:rsidRPr="00161805" w:rsidDel="00295481">
          <w:delText xml:space="preserve"> Parquet.</w:delText>
        </w:r>
      </w:del>
    </w:p>
    <w:p w14:paraId="7E552F8F" w14:textId="77777777" w:rsidR="008D2045" w:rsidRDefault="008D2045" w:rsidP="00D02CC4">
      <w:pPr>
        <w:divId w:val="2088334391"/>
        <w:rPr>
          <w:ins w:id="1459" w:author="Chantel Trivett" w:date="2021-09-23T13:36:00Z"/>
        </w:rPr>
      </w:pPr>
    </w:p>
    <w:p w14:paraId="699A6D95" w14:textId="72649BCD" w:rsidR="007D28D2" w:rsidRPr="00D21450" w:rsidRDefault="007D28D2">
      <w:pPr>
        <w:pStyle w:val="Caption"/>
        <w:keepNext/>
        <w:jc w:val="center"/>
        <w:divId w:val="2088334391"/>
        <w:rPr>
          <w:ins w:id="1460" w:author="Chantel Trivett" w:date="2021-09-23T13:37:00Z"/>
          <w:b/>
          <w:bCs/>
          <w:color w:val="0B676A"/>
          <w:sz w:val="24"/>
          <w:rPrChange w:id="1461" w:author="Chantel Trivett" w:date="2021-09-24T10:56:00Z">
            <w:rPr>
              <w:ins w:id="1462" w:author="Chantel Trivett" w:date="2021-09-23T13:37:00Z"/>
            </w:rPr>
          </w:rPrChange>
        </w:rPr>
        <w:pPrChange w:id="1463" w:author="Chantel Trivett" w:date="2021-09-23T13:37:00Z">
          <w:pPr>
            <w:divId w:val="2088334391"/>
          </w:pPr>
        </w:pPrChange>
      </w:pPr>
      <w:bookmarkStart w:id="1464" w:name="_Ref83803362"/>
      <w:bookmarkStart w:id="1465" w:name="_Ref83296858"/>
      <w:ins w:id="1466" w:author="Chantel Trivett" w:date="2021-09-23T13:37:00Z">
        <w:r w:rsidRPr="00D21450">
          <w:rPr>
            <w:b/>
            <w:bCs/>
            <w:i w:val="0"/>
            <w:iCs w:val="0"/>
            <w:color w:val="0B676A"/>
            <w:sz w:val="24"/>
            <w:szCs w:val="24"/>
            <w:rPrChange w:id="1467" w:author="Chantel Trivett" w:date="2021-09-24T10:56:00Z">
              <w:rPr/>
            </w:rPrChange>
          </w:rPr>
          <w:t xml:space="preserve">Table </w:t>
        </w:r>
        <w:r w:rsidRPr="00D21450">
          <w:rPr>
            <w:b/>
            <w:bCs/>
            <w:i w:val="0"/>
            <w:iCs w:val="0"/>
            <w:color w:val="0B676A"/>
            <w:sz w:val="24"/>
            <w:szCs w:val="24"/>
            <w:rPrChange w:id="1468" w:author="Chantel Trivett" w:date="2021-09-24T10:56:00Z">
              <w:rPr/>
            </w:rPrChange>
          </w:rPr>
          <w:fldChar w:fldCharType="begin"/>
        </w:r>
        <w:r w:rsidRPr="00D21450">
          <w:rPr>
            <w:b/>
            <w:bCs/>
            <w:i w:val="0"/>
            <w:iCs w:val="0"/>
            <w:color w:val="0B676A"/>
            <w:sz w:val="24"/>
            <w:szCs w:val="24"/>
            <w:rPrChange w:id="1469" w:author="Chantel Trivett" w:date="2021-09-24T10:56:00Z">
              <w:rPr/>
            </w:rPrChange>
          </w:rPr>
          <w:instrText xml:space="preserve"> SEQ Table \* ARABIC </w:instrText>
        </w:r>
      </w:ins>
      <w:r w:rsidRPr="00D21450">
        <w:rPr>
          <w:b/>
          <w:bCs/>
          <w:i w:val="0"/>
          <w:iCs w:val="0"/>
          <w:color w:val="0B676A"/>
          <w:sz w:val="24"/>
          <w:szCs w:val="24"/>
          <w:rPrChange w:id="1470" w:author="Chantel Trivett" w:date="2021-09-24T10:56:00Z">
            <w:rPr/>
          </w:rPrChange>
        </w:rPr>
        <w:fldChar w:fldCharType="separate"/>
      </w:r>
      <w:ins w:id="1471" w:author="Chantel Trivett" w:date="2021-09-23T13:37:00Z">
        <w:r w:rsidRPr="00D21450">
          <w:rPr>
            <w:b/>
            <w:bCs/>
            <w:i w:val="0"/>
            <w:iCs w:val="0"/>
            <w:noProof/>
            <w:color w:val="0B676A"/>
            <w:sz w:val="24"/>
            <w:szCs w:val="24"/>
            <w:rPrChange w:id="1472" w:author="Chantel Trivett" w:date="2021-09-24T10:56:00Z">
              <w:rPr>
                <w:noProof/>
              </w:rPr>
            </w:rPrChange>
          </w:rPr>
          <w:t>1</w:t>
        </w:r>
        <w:r w:rsidRPr="00D21450">
          <w:rPr>
            <w:b/>
            <w:bCs/>
            <w:i w:val="0"/>
            <w:iCs w:val="0"/>
            <w:color w:val="0B676A"/>
            <w:sz w:val="24"/>
            <w:szCs w:val="24"/>
            <w:rPrChange w:id="1473" w:author="Chantel Trivett" w:date="2021-09-24T10:56:00Z">
              <w:rPr/>
            </w:rPrChange>
          </w:rPr>
          <w:fldChar w:fldCharType="end"/>
        </w:r>
        <w:bookmarkEnd w:id="1464"/>
        <w:r w:rsidRPr="00D21450">
          <w:rPr>
            <w:b/>
            <w:bCs/>
            <w:i w:val="0"/>
            <w:iCs w:val="0"/>
            <w:color w:val="0B676A"/>
            <w:sz w:val="24"/>
            <w:szCs w:val="24"/>
            <w:rPrChange w:id="1474" w:author="Chantel Trivett" w:date="2021-09-24T10:56:00Z">
              <w:rPr/>
            </w:rPrChange>
          </w:rPr>
          <w:t>: Data Format Requirements</w:t>
        </w:r>
        <w:bookmarkEnd w:id="1465"/>
      </w:ins>
    </w:p>
    <w:tbl>
      <w:tblPr>
        <w:tblStyle w:val="GridTable2-Accent3"/>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6"/>
        <w:gridCol w:w="1500"/>
        <w:gridCol w:w="1826"/>
        <w:gridCol w:w="1280"/>
        <w:gridCol w:w="2864"/>
        <w:tblGridChange w:id="1475">
          <w:tblGrid>
            <w:gridCol w:w="1886"/>
            <w:gridCol w:w="1500"/>
            <w:gridCol w:w="1826"/>
            <w:gridCol w:w="1280"/>
            <w:gridCol w:w="2864"/>
          </w:tblGrid>
        </w:tblGridChange>
      </w:tblGrid>
      <w:tr w:rsidR="00DC0F1B" w14:paraId="19516A1F" w14:textId="77777777" w:rsidTr="0084588E">
        <w:trPr>
          <w:cnfStyle w:val="100000000000" w:firstRow="1" w:lastRow="0" w:firstColumn="0" w:lastColumn="0" w:oddVBand="0" w:evenVBand="0" w:oddHBand="0" w:evenHBand="0" w:firstRowFirstColumn="0" w:firstRowLastColumn="0" w:lastRowFirstColumn="0" w:lastRowLastColumn="0"/>
          <w:divId w:val="2088334391"/>
          <w:tblHeader/>
          <w:jc w:val="center"/>
          <w:ins w:id="1476" w:author="Chantel Trivett" w:date="2021-09-23T13:36:00Z"/>
        </w:trPr>
        <w:tc>
          <w:tcPr>
            <w:cnfStyle w:val="001000000000" w:firstRow="0" w:lastRow="0" w:firstColumn="1" w:lastColumn="0" w:oddVBand="0" w:evenVBand="0" w:oddHBand="0" w:evenHBand="0" w:firstRowFirstColumn="0" w:firstRowLastColumn="0" w:lastRowFirstColumn="0" w:lastRowLastColumn="0"/>
            <w:tcW w:w="1886" w:type="dxa"/>
            <w:tcBorders>
              <w:top w:val="single" w:sz="4" w:space="0" w:color="auto"/>
              <w:bottom w:val="single" w:sz="4" w:space="0" w:color="auto"/>
              <w:right w:val="single" w:sz="4" w:space="0" w:color="auto"/>
            </w:tcBorders>
            <w:shd w:val="clear" w:color="auto" w:fill="0B676A"/>
          </w:tcPr>
          <w:p w14:paraId="4365E63D" w14:textId="77777777" w:rsidR="007D28D2" w:rsidRPr="00814C6A" w:rsidRDefault="007D28D2" w:rsidP="007F2A8E">
            <w:pPr>
              <w:rPr>
                <w:ins w:id="1477" w:author="Chantel Trivett" w:date="2021-09-23T13:36:00Z"/>
                <w:color w:val="FFFFFF" w:themeColor="background1"/>
                <w:rPrChange w:id="1478" w:author="Chantel Trivett" w:date="2021-09-24T10:32:00Z">
                  <w:rPr>
                    <w:ins w:id="1479" w:author="Chantel Trivett" w:date="2021-09-23T13:36:00Z"/>
                  </w:rPr>
                </w:rPrChange>
              </w:rPr>
            </w:pPr>
            <w:ins w:id="1480" w:author="Chantel Trivett" w:date="2021-09-23T13:36:00Z">
              <w:r w:rsidRPr="00814C6A">
                <w:rPr>
                  <w:color w:val="FFFFFF" w:themeColor="background1"/>
                  <w:rPrChange w:id="1481" w:author="Chantel Trivett" w:date="2021-09-24T10:32:00Z">
                    <w:rPr/>
                  </w:rPrChange>
                </w:rPr>
                <w:t>Source File Format</w:t>
              </w:r>
            </w:ins>
          </w:p>
        </w:tc>
        <w:tc>
          <w:tcPr>
            <w:tcW w:w="1500" w:type="dxa"/>
            <w:tcBorders>
              <w:top w:val="single" w:sz="4" w:space="0" w:color="auto"/>
              <w:left w:val="single" w:sz="4" w:space="0" w:color="auto"/>
              <w:bottom w:val="single" w:sz="4" w:space="0" w:color="auto"/>
              <w:right w:val="single" w:sz="4" w:space="0" w:color="auto"/>
            </w:tcBorders>
            <w:shd w:val="clear" w:color="auto" w:fill="0B676A"/>
          </w:tcPr>
          <w:p w14:paraId="373E8841" w14:textId="77777777" w:rsidR="007D28D2" w:rsidRPr="00814C6A" w:rsidRDefault="007D28D2" w:rsidP="007F2A8E">
            <w:pPr>
              <w:cnfStyle w:val="100000000000" w:firstRow="1" w:lastRow="0" w:firstColumn="0" w:lastColumn="0" w:oddVBand="0" w:evenVBand="0" w:oddHBand="0" w:evenHBand="0" w:firstRowFirstColumn="0" w:firstRowLastColumn="0" w:lastRowFirstColumn="0" w:lastRowLastColumn="0"/>
              <w:rPr>
                <w:ins w:id="1482" w:author="Chantel Trivett" w:date="2021-09-23T13:36:00Z"/>
                <w:color w:val="FFFFFF" w:themeColor="background1"/>
                <w:rPrChange w:id="1483" w:author="Chantel Trivett" w:date="2021-09-24T10:32:00Z">
                  <w:rPr>
                    <w:ins w:id="1484" w:author="Chantel Trivett" w:date="2021-09-23T13:36:00Z"/>
                  </w:rPr>
                </w:rPrChange>
              </w:rPr>
            </w:pPr>
            <w:ins w:id="1485" w:author="Chantel Trivett" w:date="2021-09-23T13:36:00Z">
              <w:r w:rsidRPr="00814C6A">
                <w:rPr>
                  <w:color w:val="FFFFFF" w:themeColor="background1"/>
                  <w:rPrChange w:id="1486" w:author="Chantel Trivett" w:date="2021-09-24T10:32:00Z">
                    <w:rPr/>
                  </w:rPrChange>
                </w:rPr>
                <w:t>Data Source</w:t>
              </w:r>
            </w:ins>
          </w:p>
        </w:tc>
        <w:tc>
          <w:tcPr>
            <w:tcW w:w="1826" w:type="dxa"/>
            <w:tcBorders>
              <w:top w:val="single" w:sz="4" w:space="0" w:color="auto"/>
              <w:left w:val="single" w:sz="4" w:space="0" w:color="auto"/>
              <w:bottom w:val="single" w:sz="4" w:space="0" w:color="auto"/>
              <w:right w:val="single" w:sz="4" w:space="0" w:color="auto"/>
            </w:tcBorders>
            <w:shd w:val="clear" w:color="auto" w:fill="0B676A"/>
          </w:tcPr>
          <w:p w14:paraId="74FDF423" w14:textId="77777777" w:rsidR="007D28D2" w:rsidRPr="00814C6A" w:rsidRDefault="007D28D2" w:rsidP="007F2A8E">
            <w:pPr>
              <w:cnfStyle w:val="100000000000" w:firstRow="1" w:lastRow="0" w:firstColumn="0" w:lastColumn="0" w:oddVBand="0" w:evenVBand="0" w:oddHBand="0" w:evenHBand="0" w:firstRowFirstColumn="0" w:firstRowLastColumn="0" w:lastRowFirstColumn="0" w:lastRowLastColumn="0"/>
              <w:rPr>
                <w:ins w:id="1487" w:author="Chantel Trivett" w:date="2021-09-23T13:36:00Z"/>
                <w:color w:val="FFFFFF" w:themeColor="background1"/>
                <w:rPrChange w:id="1488" w:author="Chantel Trivett" w:date="2021-09-24T10:32:00Z">
                  <w:rPr>
                    <w:ins w:id="1489" w:author="Chantel Trivett" w:date="2021-09-23T13:36:00Z"/>
                  </w:rPr>
                </w:rPrChange>
              </w:rPr>
            </w:pPr>
            <w:ins w:id="1490" w:author="Chantel Trivett" w:date="2021-09-23T13:36:00Z">
              <w:r w:rsidRPr="00814C6A">
                <w:rPr>
                  <w:color w:val="FFFFFF" w:themeColor="background1"/>
                  <w:rPrChange w:id="1491" w:author="Chantel Trivett" w:date="2021-09-24T10:32:00Z">
                    <w:rPr/>
                  </w:rPrChange>
                </w:rPr>
                <w:t>Delivery Method</w:t>
              </w:r>
            </w:ins>
          </w:p>
        </w:tc>
        <w:tc>
          <w:tcPr>
            <w:tcW w:w="1280" w:type="dxa"/>
            <w:tcBorders>
              <w:top w:val="single" w:sz="4" w:space="0" w:color="auto"/>
              <w:left w:val="single" w:sz="4" w:space="0" w:color="auto"/>
              <w:bottom w:val="single" w:sz="4" w:space="0" w:color="auto"/>
              <w:right w:val="single" w:sz="4" w:space="0" w:color="auto"/>
            </w:tcBorders>
            <w:shd w:val="clear" w:color="auto" w:fill="0B676A"/>
          </w:tcPr>
          <w:p w14:paraId="4D8BCA57" w14:textId="77777777" w:rsidR="007D28D2" w:rsidRPr="00814C6A" w:rsidRDefault="007D28D2" w:rsidP="007F2A8E">
            <w:pPr>
              <w:cnfStyle w:val="100000000000" w:firstRow="1" w:lastRow="0" w:firstColumn="0" w:lastColumn="0" w:oddVBand="0" w:evenVBand="0" w:oddHBand="0" w:evenHBand="0" w:firstRowFirstColumn="0" w:firstRowLastColumn="0" w:lastRowFirstColumn="0" w:lastRowLastColumn="0"/>
              <w:rPr>
                <w:ins w:id="1492" w:author="Chantel Trivett" w:date="2021-09-23T13:36:00Z"/>
                <w:color w:val="FFFFFF" w:themeColor="background1"/>
                <w:rPrChange w:id="1493" w:author="Chantel Trivett" w:date="2021-09-24T10:32:00Z">
                  <w:rPr>
                    <w:ins w:id="1494" w:author="Chantel Trivett" w:date="2021-09-23T13:36:00Z"/>
                  </w:rPr>
                </w:rPrChange>
              </w:rPr>
            </w:pPr>
            <w:ins w:id="1495" w:author="Chantel Trivett" w:date="2021-09-23T13:36:00Z">
              <w:r w:rsidRPr="00814C6A">
                <w:rPr>
                  <w:color w:val="FFFFFF" w:themeColor="background1"/>
                  <w:rPrChange w:id="1496" w:author="Chantel Trivett" w:date="2021-09-24T10:32:00Z">
                    <w:rPr/>
                  </w:rPrChange>
                </w:rPr>
                <w:t>Supported</w:t>
              </w:r>
            </w:ins>
          </w:p>
        </w:tc>
        <w:tc>
          <w:tcPr>
            <w:tcW w:w="2864" w:type="dxa"/>
            <w:tcBorders>
              <w:top w:val="single" w:sz="4" w:space="0" w:color="auto"/>
              <w:left w:val="single" w:sz="4" w:space="0" w:color="auto"/>
              <w:bottom w:val="single" w:sz="4" w:space="0" w:color="auto"/>
            </w:tcBorders>
            <w:shd w:val="clear" w:color="auto" w:fill="0B676A"/>
          </w:tcPr>
          <w:p w14:paraId="06DE4D8A" w14:textId="77777777" w:rsidR="007D28D2" w:rsidRPr="00814C6A" w:rsidRDefault="007D28D2" w:rsidP="007F2A8E">
            <w:pPr>
              <w:cnfStyle w:val="100000000000" w:firstRow="1" w:lastRow="0" w:firstColumn="0" w:lastColumn="0" w:oddVBand="0" w:evenVBand="0" w:oddHBand="0" w:evenHBand="0" w:firstRowFirstColumn="0" w:firstRowLastColumn="0" w:lastRowFirstColumn="0" w:lastRowLastColumn="0"/>
              <w:rPr>
                <w:ins w:id="1497" w:author="Chantel Trivett" w:date="2021-09-23T13:36:00Z"/>
                <w:color w:val="FFFFFF" w:themeColor="background1"/>
                <w:rPrChange w:id="1498" w:author="Chantel Trivett" w:date="2021-09-24T10:32:00Z">
                  <w:rPr>
                    <w:ins w:id="1499" w:author="Chantel Trivett" w:date="2021-09-23T13:36:00Z"/>
                  </w:rPr>
                </w:rPrChange>
              </w:rPr>
            </w:pPr>
            <w:ins w:id="1500" w:author="Chantel Trivett" w:date="2021-09-23T13:36:00Z">
              <w:r w:rsidRPr="00814C6A">
                <w:rPr>
                  <w:color w:val="FFFFFF" w:themeColor="background1"/>
                  <w:rPrChange w:id="1501" w:author="Chantel Trivett" w:date="2021-09-24T10:32:00Z">
                    <w:rPr/>
                  </w:rPrChange>
                </w:rPr>
                <w:t>Description</w:t>
              </w:r>
            </w:ins>
          </w:p>
        </w:tc>
      </w:tr>
      <w:tr w:rsidR="00DC0F1B" w14:paraId="160230B0"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02" w:author="Chantel Trivett" w:date="2021-09-30T16:14: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divId w:val="2088334391"/>
          <w:jc w:val="center"/>
          <w:ins w:id="1503" w:author="Chantel Trivett" w:date="2021-09-23T13:36:00Z"/>
          <w:trPrChange w:id="1504" w:author="Chantel Trivett" w:date="2021-09-30T16:14: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505" w:author="Chantel Trivett" w:date="2021-09-30T16:14:00Z">
              <w:tcPr>
                <w:tcW w:w="1886" w:type="dxa"/>
                <w:shd w:val="clear" w:color="auto" w:fill="CCFFFF"/>
              </w:tcPr>
            </w:tcPrChange>
          </w:tcPr>
          <w:p w14:paraId="6360E992" w14:textId="5587482E" w:rsidR="007D28D2" w:rsidRDefault="007D28D2" w:rsidP="007F2A8E">
            <w:pPr>
              <w:cnfStyle w:val="001000100000" w:firstRow="0" w:lastRow="0" w:firstColumn="1" w:lastColumn="0" w:oddVBand="0" w:evenVBand="0" w:oddHBand="1" w:evenHBand="0" w:firstRowFirstColumn="0" w:firstRowLastColumn="0" w:lastRowFirstColumn="0" w:lastRowLastColumn="0"/>
              <w:rPr>
                <w:ins w:id="1506" w:author="Chantel Trivett" w:date="2021-09-23T13:36:00Z"/>
              </w:rPr>
            </w:pPr>
            <w:ins w:id="1507" w:author="Chantel Trivett" w:date="2021-09-23T13:36:00Z">
              <w:r>
                <w:t>PCAP/</w:t>
              </w:r>
              <w:proofErr w:type="spellStart"/>
              <w:r>
                <w:t>PCAP</w:t>
              </w:r>
            </w:ins>
            <w:ins w:id="1508" w:author="Chantel Trivett" w:date="2021-09-24T10:28:00Z">
              <w:r w:rsidR="00034B9A">
                <w:t>ng</w:t>
              </w:r>
            </w:ins>
            <w:proofErr w:type="spellEnd"/>
          </w:p>
        </w:tc>
        <w:tc>
          <w:tcPr>
            <w:tcW w:w="0" w:type="dxa"/>
            <w:shd w:val="clear" w:color="auto" w:fill="FFFFFF" w:themeFill="background1"/>
            <w:tcPrChange w:id="1509" w:author="Chantel Trivett" w:date="2021-09-30T16:14:00Z">
              <w:tcPr>
                <w:tcW w:w="1500" w:type="dxa"/>
                <w:shd w:val="clear" w:color="auto" w:fill="CCFFFF"/>
              </w:tcPr>
            </w:tcPrChange>
          </w:tcPr>
          <w:p w14:paraId="17ED7CBA"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10" w:author="Chantel Trivett" w:date="2021-09-23T13:36:00Z"/>
              </w:rPr>
            </w:pPr>
            <w:ins w:id="1511" w:author="Chantel Trivett" w:date="2021-09-23T13:36:00Z">
              <w:r>
                <w:t>File System</w:t>
              </w:r>
            </w:ins>
          </w:p>
        </w:tc>
        <w:tc>
          <w:tcPr>
            <w:tcW w:w="0" w:type="dxa"/>
            <w:shd w:val="clear" w:color="auto" w:fill="FFFFFF" w:themeFill="background1"/>
            <w:tcPrChange w:id="1512" w:author="Chantel Trivett" w:date="2021-09-30T16:14:00Z">
              <w:tcPr>
                <w:tcW w:w="1826" w:type="dxa"/>
                <w:shd w:val="clear" w:color="auto" w:fill="CCFFFF"/>
              </w:tcPr>
            </w:tcPrChange>
          </w:tcPr>
          <w:p w14:paraId="0CD6BAA0"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13" w:author="Chantel Trivett" w:date="2021-09-23T13:36:00Z"/>
              </w:rPr>
            </w:pPr>
            <w:ins w:id="1514" w:author="Chantel Trivett" w:date="2021-09-23T13:36:00Z">
              <w:r>
                <w:t>SFTP API</w:t>
              </w:r>
            </w:ins>
          </w:p>
        </w:tc>
        <w:tc>
          <w:tcPr>
            <w:tcW w:w="0" w:type="dxa"/>
            <w:shd w:val="clear" w:color="auto" w:fill="FFFFFF" w:themeFill="background1"/>
            <w:tcPrChange w:id="1515" w:author="Chantel Trivett" w:date="2021-09-30T16:14:00Z">
              <w:tcPr>
                <w:tcW w:w="1280" w:type="dxa"/>
                <w:shd w:val="clear" w:color="auto" w:fill="CCFFFF"/>
              </w:tcPr>
            </w:tcPrChange>
          </w:tcPr>
          <w:p w14:paraId="24C23171"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16" w:author="Chantel Trivett" w:date="2021-09-23T13:36:00Z"/>
              </w:rPr>
            </w:pPr>
            <w:ins w:id="1517" w:author="Chantel Trivett" w:date="2021-09-23T13:36:00Z">
              <w:r>
                <w:t>Y</w:t>
              </w:r>
            </w:ins>
          </w:p>
        </w:tc>
        <w:tc>
          <w:tcPr>
            <w:tcW w:w="0" w:type="dxa"/>
            <w:shd w:val="clear" w:color="auto" w:fill="FFFFFF" w:themeFill="background1"/>
            <w:tcPrChange w:id="1518" w:author="Chantel Trivett" w:date="2021-09-30T16:14:00Z">
              <w:tcPr>
                <w:tcW w:w="2864" w:type="dxa"/>
                <w:shd w:val="clear" w:color="auto" w:fill="CCFFFF"/>
              </w:tcPr>
            </w:tcPrChange>
          </w:tcPr>
          <w:p w14:paraId="48EF810F" w14:textId="5AAF0539" w:rsidR="007D28D2" w:rsidRDefault="00DC0F1B" w:rsidP="007F2A8E">
            <w:pPr>
              <w:cnfStyle w:val="000000100000" w:firstRow="0" w:lastRow="0" w:firstColumn="0" w:lastColumn="0" w:oddVBand="0" w:evenVBand="0" w:oddHBand="1" w:evenHBand="0" w:firstRowFirstColumn="0" w:firstRowLastColumn="0" w:lastRowFirstColumn="0" w:lastRowLastColumn="0"/>
              <w:rPr>
                <w:ins w:id="1519" w:author="Chantel Trivett" w:date="2021-09-23T13:36:00Z"/>
              </w:rPr>
            </w:pPr>
            <w:ins w:id="1520" w:author="Chantel Trivett" w:date="2021-09-29T10:40:00Z">
              <w:r>
                <w:t xml:space="preserve">Packet Capture </w:t>
              </w:r>
            </w:ins>
            <w:ins w:id="1521" w:author="Chantel Trivett" w:date="2021-09-29T10:53:00Z">
              <w:r w:rsidR="00211A6D">
                <w:t>(</w:t>
              </w:r>
            </w:ins>
            <w:ins w:id="1522" w:author="Chantel Trivett" w:date="2021-09-29T10:27:00Z">
              <w:r w:rsidR="0043778E">
                <w:t>PCAP/</w:t>
              </w:r>
              <w:proofErr w:type="spellStart"/>
              <w:r w:rsidR="0043778E">
                <w:t>PCAPng</w:t>
              </w:r>
            </w:ins>
            <w:proofErr w:type="spellEnd"/>
            <w:ins w:id="1523" w:author="Chantel Trivett" w:date="2021-09-29T10:53:00Z">
              <w:r w:rsidR="00211A6D">
                <w:t>) is a</w:t>
              </w:r>
            </w:ins>
            <w:ins w:id="1524" w:author="Chantel Trivett" w:date="2021-09-29T10:27:00Z">
              <w:r w:rsidR="0043778E">
                <w:t xml:space="preserve"> </w:t>
              </w:r>
            </w:ins>
            <w:ins w:id="1525" w:author="Chantel Trivett" w:date="2021-09-29T10:51:00Z">
              <w:r w:rsidR="00CD0E0C">
                <w:t xml:space="preserve">binary </w:t>
              </w:r>
            </w:ins>
            <w:ins w:id="1526" w:author="Chantel Trivett" w:date="2021-09-29T10:53:00Z">
              <w:r w:rsidR="00211A6D">
                <w:t xml:space="preserve">file </w:t>
              </w:r>
            </w:ins>
            <w:ins w:id="1527" w:author="Chantel Trivett" w:date="2021-09-29T10:41:00Z">
              <w:r w:rsidR="00CE5C38">
                <w:t xml:space="preserve">format </w:t>
              </w:r>
            </w:ins>
            <w:ins w:id="1528" w:author="Chantel Trivett" w:date="2021-09-29T10:53:00Z">
              <w:r w:rsidR="00211A6D">
                <w:t xml:space="preserve">that </w:t>
              </w:r>
            </w:ins>
            <w:ins w:id="1529" w:author="Chantel Trivett" w:date="2021-09-23T13:36:00Z">
              <w:r w:rsidR="007D28D2">
                <w:t>captures live network packet data</w:t>
              </w:r>
            </w:ins>
            <w:ins w:id="1530" w:author="Chantel Trivett" w:date="2021-09-29T10:43:00Z">
              <w:r w:rsidR="00AB1995">
                <w:t xml:space="preserve"> </w:t>
              </w:r>
            </w:ins>
            <w:ins w:id="1531" w:author="Chantel Trivett" w:date="2021-09-23T13:36:00Z">
              <w:r w:rsidR="007D28D2">
                <w:t>from OSI model Layers 2-7.</w:t>
              </w:r>
            </w:ins>
          </w:p>
          <w:p w14:paraId="27370174"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32" w:author="Chantel Trivett" w:date="2021-09-23T13:36:00Z"/>
              </w:rPr>
            </w:pPr>
          </w:p>
          <w:p w14:paraId="043F934A"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33" w:author="Chantel Trivett" w:date="2021-09-23T13:36:00Z"/>
              </w:rPr>
            </w:pPr>
            <w:ins w:id="1534" w:author="Chantel Trivett" w:date="2021-09-23T13:36:00Z">
              <w:r>
                <w:t>Agility accepts one or multiple PCAPs in ZIP archive format. A specific directory structure may be required to accelerate data analysis.</w:t>
              </w:r>
            </w:ins>
          </w:p>
        </w:tc>
      </w:tr>
      <w:tr w:rsidR="00DC0F1B" w:rsidRPr="007F2A8E" w14:paraId="1F18D9DA" w14:textId="77777777" w:rsidTr="000E08DE">
        <w:trPr>
          <w:divId w:val="2088334391"/>
          <w:jc w:val="center"/>
          <w:ins w:id="1535" w:author="Chantel Trivett" w:date="2021-09-23T13:36:00Z"/>
        </w:trPr>
        <w:tc>
          <w:tcPr>
            <w:cnfStyle w:val="001000000000" w:firstRow="0" w:lastRow="0" w:firstColumn="1" w:lastColumn="0" w:oddVBand="0" w:evenVBand="0" w:oddHBand="0" w:evenHBand="0" w:firstRowFirstColumn="0" w:firstRowLastColumn="0" w:lastRowFirstColumn="0" w:lastRowLastColumn="0"/>
            <w:tcW w:w="1886" w:type="dxa"/>
          </w:tcPr>
          <w:p w14:paraId="6D128941" w14:textId="77777777" w:rsidR="007D28D2" w:rsidRDefault="007D28D2" w:rsidP="007F2A8E">
            <w:pPr>
              <w:rPr>
                <w:ins w:id="1536" w:author="Chantel Trivett" w:date="2021-09-23T13:36:00Z"/>
              </w:rPr>
            </w:pPr>
            <w:ins w:id="1537" w:author="Chantel Trivett" w:date="2021-09-23T13:36:00Z">
              <w:r>
                <w:t>JSON</w:t>
              </w:r>
            </w:ins>
          </w:p>
        </w:tc>
        <w:tc>
          <w:tcPr>
            <w:tcW w:w="1500" w:type="dxa"/>
          </w:tcPr>
          <w:p w14:paraId="7B288117"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38" w:author="Chantel Trivett" w:date="2021-09-23T13:36:00Z"/>
              </w:rPr>
            </w:pPr>
            <w:ins w:id="1539" w:author="Chantel Trivett" w:date="2021-09-23T13:36:00Z">
              <w:r>
                <w:t>File System</w:t>
              </w:r>
            </w:ins>
          </w:p>
        </w:tc>
        <w:tc>
          <w:tcPr>
            <w:tcW w:w="1826" w:type="dxa"/>
          </w:tcPr>
          <w:p w14:paraId="5BED4092"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40" w:author="Chantel Trivett" w:date="2021-09-23T13:36:00Z"/>
              </w:rPr>
            </w:pPr>
            <w:ins w:id="1541" w:author="Chantel Trivett" w:date="2021-09-23T13:36:00Z">
              <w:r>
                <w:t>SFTP API</w:t>
              </w:r>
            </w:ins>
          </w:p>
        </w:tc>
        <w:tc>
          <w:tcPr>
            <w:tcW w:w="1280" w:type="dxa"/>
          </w:tcPr>
          <w:p w14:paraId="37D30C90"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42" w:author="Chantel Trivett" w:date="2021-09-23T13:36:00Z"/>
              </w:rPr>
            </w:pPr>
            <w:ins w:id="1543" w:author="Chantel Trivett" w:date="2021-09-23T13:36:00Z">
              <w:r>
                <w:t>Y</w:t>
              </w:r>
            </w:ins>
          </w:p>
        </w:tc>
        <w:tc>
          <w:tcPr>
            <w:tcW w:w="2864" w:type="dxa"/>
          </w:tcPr>
          <w:p w14:paraId="3695BCE4" w14:textId="65BF0636" w:rsidR="007D28D2" w:rsidRDefault="007D28D2" w:rsidP="007F2A8E">
            <w:pPr>
              <w:cnfStyle w:val="000000000000" w:firstRow="0" w:lastRow="0" w:firstColumn="0" w:lastColumn="0" w:oddVBand="0" w:evenVBand="0" w:oddHBand="0" w:evenHBand="0" w:firstRowFirstColumn="0" w:firstRowLastColumn="0" w:lastRowFirstColumn="0" w:lastRowLastColumn="0"/>
              <w:rPr>
                <w:ins w:id="1544" w:author="Chantel Trivett" w:date="2021-09-29T10:56:00Z"/>
              </w:rPr>
            </w:pPr>
            <w:ins w:id="1545" w:author="Chantel Trivett" w:date="2021-09-23T13:36:00Z">
              <w:r w:rsidRPr="008C0FA4">
                <w:t xml:space="preserve">JavaScript Object Notation </w:t>
              </w:r>
              <w:r w:rsidRPr="00DF6B63">
                <w:t xml:space="preserve">(JSON) </w:t>
              </w:r>
            </w:ins>
            <w:ins w:id="1546" w:author="Chantel Trivett" w:date="2021-09-29T10:55:00Z">
              <w:r w:rsidR="004F017C">
                <w:t xml:space="preserve">is </w:t>
              </w:r>
            </w:ins>
            <w:ins w:id="1547" w:author="Chantel Trivett" w:date="2021-09-29T10:59:00Z">
              <w:r w:rsidR="000A3B50">
                <w:t>a</w:t>
              </w:r>
            </w:ins>
            <w:ins w:id="1548" w:author="Chantel Trivett" w:date="2021-09-29T10:56:00Z">
              <w:r w:rsidR="000C2354">
                <w:t xml:space="preserve"> </w:t>
              </w:r>
            </w:ins>
            <w:ins w:id="1549" w:author="Chantel Trivett" w:date="2021-09-23T13:36:00Z">
              <w:r>
                <w:t xml:space="preserve">standard </w:t>
              </w:r>
            </w:ins>
            <w:ins w:id="1550" w:author="Chantel Trivett" w:date="2021-09-29T10:57:00Z">
              <w:r w:rsidR="00E4358D">
                <w:t xml:space="preserve">text-based </w:t>
              </w:r>
            </w:ins>
            <w:ins w:id="1551" w:author="Chantel Trivett" w:date="2021-09-23T13:36:00Z">
              <w:r>
                <w:t xml:space="preserve">format </w:t>
              </w:r>
            </w:ins>
            <w:ins w:id="1552" w:author="Chantel Trivett" w:date="2021-09-29T11:00:00Z">
              <w:r w:rsidR="006B3877">
                <w:t>used to</w:t>
              </w:r>
            </w:ins>
            <w:ins w:id="1553" w:author="Chantel Trivett" w:date="2021-09-23T13:36:00Z">
              <w:r>
                <w:t xml:space="preserve"> represent structured data based on JavaScript object syntax.</w:t>
              </w:r>
            </w:ins>
          </w:p>
          <w:p w14:paraId="54E3E3CA" w14:textId="77777777" w:rsidR="000C2354" w:rsidRDefault="000C2354" w:rsidP="007F2A8E">
            <w:pPr>
              <w:cnfStyle w:val="000000000000" w:firstRow="0" w:lastRow="0" w:firstColumn="0" w:lastColumn="0" w:oddVBand="0" w:evenVBand="0" w:oddHBand="0" w:evenHBand="0" w:firstRowFirstColumn="0" w:firstRowLastColumn="0" w:lastRowFirstColumn="0" w:lastRowLastColumn="0"/>
              <w:rPr>
                <w:ins w:id="1554" w:author="Chantel Trivett" w:date="2021-09-23T13:36:00Z"/>
              </w:rPr>
            </w:pPr>
          </w:p>
          <w:p w14:paraId="297C42BB" w14:textId="77777777" w:rsidR="007D28D2" w:rsidRPr="008C0FA4" w:rsidRDefault="007D28D2" w:rsidP="007F2A8E">
            <w:pPr>
              <w:cnfStyle w:val="000000000000" w:firstRow="0" w:lastRow="0" w:firstColumn="0" w:lastColumn="0" w:oddVBand="0" w:evenVBand="0" w:oddHBand="0" w:evenHBand="0" w:firstRowFirstColumn="0" w:firstRowLastColumn="0" w:lastRowFirstColumn="0" w:lastRowLastColumn="0"/>
              <w:rPr>
                <w:ins w:id="1555" w:author="Chantel Trivett" w:date="2021-09-23T13:36:00Z"/>
              </w:rPr>
            </w:pPr>
            <w:ins w:id="1556" w:author="Chantel Trivett" w:date="2021-09-23T13:36:00Z">
              <w:r>
                <w:t>Agility accepts one or multiple JSON files in ZIP archive format. A specific directory structure may be required to accelerate data analysis.</w:t>
              </w:r>
            </w:ins>
          </w:p>
        </w:tc>
      </w:tr>
      <w:tr w:rsidR="00DC0F1B" w14:paraId="3CA36F7D"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57" w:author="Chantel Trivett" w:date="2021-09-30T16:14: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divId w:val="2088334391"/>
          <w:jc w:val="center"/>
          <w:ins w:id="1558" w:author="Chantel Trivett" w:date="2021-09-23T13:36:00Z"/>
          <w:trPrChange w:id="1559" w:author="Chantel Trivett" w:date="2021-09-30T16:14: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560" w:author="Chantel Trivett" w:date="2021-09-30T16:14:00Z">
              <w:tcPr>
                <w:tcW w:w="1886" w:type="dxa"/>
                <w:shd w:val="clear" w:color="auto" w:fill="CCFFFF"/>
              </w:tcPr>
            </w:tcPrChange>
          </w:tcPr>
          <w:p w14:paraId="176A327A" w14:textId="77777777" w:rsidR="007D28D2" w:rsidRDefault="007D28D2" w:rsidP="007F2A8E">
            <w:pPr>
              <w:cnfStyle w:val="001000100000" w:firstRow="0" w:lastRow="0" w:firstColumn="1" w:lastColumn="0" w:oddVBand="0" w:evenVBand="0" w:oddHBand="1" w:evenHBand="0" w:firstRowFirstColumn="0" w:firstRowLastColumn="0" w:lastRowFirstColumn="0" w:lastRowLastColumn="0"/>
              <w:rPr>
                <w:ins w:id="1561" w:author="Chantel Trivett" w:date="2021-09-23T13:36:00Z"/>
              </w:rPr>
            </w:pPr>
            <w:ins w:id="1562" w:author="Chantel Trivett" w:date="2021-09-23T13:36:00Z">
              <w:r>
                <w:t>CSV</w:t>
              </w:r>
            </w:ins>
          </w:p>
        </w:tc>
        <w:tc>
          <w:tcPr>
            <w:tcW w:w="0" w:type="dxa"/>
            <w:shd w:val="clear" w:color="auto" w:fill="FFFFFF" w:themeFill="background1"/>
            <w:tcPrChange w:id="1563" w:author="Chantel Trivett" w:date="2021-09-30T16:14:00Z">
              <w:tcPr>
                <w:tcW w:w="1500" w:type="dxa"/>
                <w:shd w:val="clear" w:color="auto" w:fill="CCFFFF"/>
              </w:tcPr>
            </w:tcPrChange>
          </w:tcPr>
          <w:p w14:paraId="601F2139"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64" w:author="Chantel Trivett" w:date="2021-09-23T13:36:00Z"/>
              </w:rPr>
            </w:pPr>
            <w:ins w:id="1565" w:author="Chantel Trivett" w:date="2021-09-23T13:36:00Z">
              <w:r>
                <w:t>File System</w:t>
              </w:r>
            </w:ins>
          </w:p>
        </w:tc>
        <w:tc>
          <w:tcPr>
            <w:tcW w:w="0" w:type="dxa"/>
            <w:shd w:val="clear" w:color="auto" w:fill="FFFFFF" w:themeFill="background1"/>
            <w:tcPrChange w:id="1566" w:author="Chantel Trivett" w:date="2021-09-30T16:14:00Z">
              <w:tcPr>
                <w:tcW w:w="1826" w:type="dxa"/>
                <w:shd w:val="clear" w:color="auto" w:fill="CCFFFF"/>
              </w:tcPr>
            </w:tcPrChange>
          </w:tcPr>
          <w:p w14:paraId="254A7CAC"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67" w:author="Chantel Trivett" w:date="2021-09-23T13:36:00Z"/>
              </w:rPr>
            </w:pPr>
            <w:ins w:id="1568" w:author="Chantel Trivett" w:date="2021-09-23T13:36:00Z">
              <w:r>
                <w:t>SFTP API</w:t>
              </w:r>
            </w:ins>
          </w:p>
        </w:tc>
        <w:tc>
          <w:tcPr>
            <w:tcW w:w="0" w:type="dxa"/>
            <w:shd w:val="clear" w:color="auto" w:fill="FFFFFF" w:themeFill="background1"/>
            <w:tcPrChange w:id="1569" w:author="Chantel Trivett" w:date="2021-09-30T16:14:00Z">
              <w:tcPr>
                <w:tcW w:w="1280" w:type="dxa"/>
                <w:shd w:val="clear" w:color="auto" w:fill="CCFFFF"/>
              </w:tcPr>
            </w:tcPrChange>
          </w:tcPr>
          <w:p w14:paraId="359D9AB7"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70" w:author="Chantel Trivett" w:date="2021-09-23T13:36:00Z"/>
              </w:rPr>
            </w:pPr>
            <w:ins w:id="1571" w:author="Chantel Trivett" w:date="2021-09-23T13:36:00Z">
              <w:r>
                <w:t>Only Pre-processing</w:t>
              </w:r>
            </w:ins>
          </w:p>
        </w:tc>
        <w:tc>
          <w:tcPr>
            <w:tcW w:w="0" w:type="dxa"/>
            <w:shd w:val="clear" w:color="auto" w:fill="FFFFFF" w:themeFill="background1"/>
            <w:tcPrChange w:id="1572" w:author="Chantel Trivett" w:date="2021-09-30T16:14:00Z">
              <w:tcPr>
                <w:tcW w:w="2864" w:type="dxa"/>
                <w:shd w:val="clear" w:color="auto" w:fill="CCFFFF"/>
              </w:tcPr>
            </w:tcPrChange>
          </w:tcPr>
          <w:p w14:paraId="7A453C36" w14:textId="77D6C500" w:rsidR="007D28D2" w:rsidRDefault="007D28D2" w:rsidP="007F2A8E">
            <w:pPr>
              <w:cnfStyle w:val="000000100000" w:firstRow="0" w:lastRow="0" w:firstColumn="0" w:lastColumn="0" w:oddVBand="0" w:evenVBand="0" w:oddHBand="1" w:evenHBand="0" w:firstRowFirstColumn="0" w:firstRowLastColumn="0" w:lastRowFirstColumn="0" w:lastRowLastColumn="0"/>
              <w:rPr>
                <w:ins w:id="1573" w:author="Chantel Trivett" w:date="2021-09-23T13:36:00Z"/>
              </w:rPr>
            </w:pPr>
            <w:ins w:id="1574" w:author="Chantel Trivett" w:date="2021-09-23T13:36:00Z">
              <w:r>
                <w:t>A Comma</w:t>
              </w:r>
            </w:ins>
            <w:ins w:id="1575" w:author="Chantel Trivett" w:date="2021-09-29T11:02:00Z">
              <w:r w:rsidR="00C93DCD">
                <w:t>-separated values</w:t>
              </w:r>
            </w:ins>
            <w:ins w:id="1576" w:author="Chantel Trivett" w:date="2021-09-29T11:03:00Z">
              <w:r w:rsidR="007D4DA9">
                <w:t xml:space="preserve"> (CSV)</w:t>
              </w:r>
            </w:ins>
            <w:ins w:id="1577" w:author="Chantel Trivett" w:date="2021-09-29T11:02:00Z">
              <w:r w:rsidR="00C93DCD">
                <w:t xml:space="preserve"> </w:t>
              </w:r>
            </w:ins>
            <w:ins w:id="1578" w:author="Chantel Trivett" w:date="2021-09-29T11:03:00Z">
              <w:r w:rsidR="007D4DA9">
                <w:t>file is a d</w:t>
              </w:r>
            </w:ins>
            <w:ins w:id="1579" w:author="Chantel Trivett" w:date="2021-09-23T13:36:00Z">
              <w:r>
                <w:t xml:space="preserve">elimited text file containing multiple attributes. </w:t>
              </w:r>
            </w:ins>
          </w:p>
          <w:p w14:paraId="4D23ECBC"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580" w:author="Chantel Trivett" w:date="2021-09-23T13:36:00Z"/>
              </w:rPr>
            </w:pPr>
          </w:p>
          <w:p w14:paraId="763DD1B8" w14:textId="6207FF43" w:rsidR="007D28D2" w:rsidRDefault="00E848C7" w:rsidP="007F2A8E">
            <w:pPr>
              <w:cnfStyle w:val="000000100000" w:firstRow="0" w:lastRow="0" w:firstColumn="0" w:lastColumn="0" w:oddVBand="0" w:evenVBand="0" w:oddHBand="1" w:evenHBand="0" w:firstRowFirstColumn="0" w:firstRowLastColumn="0" w:lastRowFirstColumn="0" w:lastRowLastColumn="0"/>
              <w:rPr>
                <w:ins w:id="1581" w:author="Chantel Trivett" w:date="2021-09-23T13:36:00Z"/>
              </w:rPr>
            </w:pPr>
            <w:ins w:id="1582" w:author="Chantel Trivett" w:date="2021-09-29T11:05:00Z">
              <w:r>
                <w:t>CSV files</w:t>
              </w:r>
            </w:ins>
            <w:ins w:id="1583" w:author="Chantel Trivett" w:date="2021-09-23T13:36:00Z">
              <w:r w:rsidR="007D28D2">
                <w:t xml:space="preserve"> can be used to carry metadata to pre-process the PCAP &amp; JSON file.</w:t>
              </w:r>
            </w:ins>
          </w:p>
        </w:tc>
      </w:tr>
      <w:tr w:rsidR="00DC0F1B" w14:paraId="55F2ED18" w14:textId="77777777" w:rsidTr="000E08DE">
        <w:trPr>
          <w:divId w:val="2088334391"/>
          <w:jc w:val="center"/>
          <w:ins w:id="1584" w:author="Chantel Trivett" w:date="2021-09-23T13:36:00Z"/>
        </w:trPr>
        <w:tc>
          <w:tcPr>
            <w:cnfStyle w:val="001000000000" w:firstRow="0" w:lastRow="0" w:firstColumn="1" w:lastColumn="0" w:oddVBand="0" w:evenVBand="0" w:oddHBand="0" w:evenHBand="0" w:firstRowFirstColumn="0" w:firstRowLastColumn="0" w:lastRowFirstColumn="0" w:lastRowLastColumn="0"/>
            <w:tcW w:w="1886" w:type="dxa"/>
          </w:tcPr>
          <w:p w14:paraId="64F8DAC3" w14:textId="77777777" w:rsidR="007D28D2" w:rsidRDefault="007D28D2" w:rsidP="007F2A8E">
            <w:pPr>
              <w:rPr>
                <w:ins w:id="1585" w:author="Chantel Trivett" w:date="2021-09-23T13:36:00Z"/>
              </w:rPr>
            </w:pPr>
            <w:ins w:id="1586" w:author="Chantel Trivett" w:date="2021-09-23T13:36:00Z">
              <w:r>
                <w:t>PSV / Text Column Delimited</w:t>
              </w:r>
            </w:ins>
          </w:p>
        </w:tc>
        <w:tc>
          <w:tcPr>
            <w:tcW w:w="1500" w:type="dxa"/>
          </w:tcPr>
          <w:p w14:paraId="39ED4834"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87" w:author="Chantel Trivett" w:date="2021-09-23T13:36:00Z"/>
              </w:rPr>
            </w:pPr>
            <w:ins w:id="1588" w:author="Chantel Trivett" w:date="2021-09-23T13:36:00Z">
              <w:r>
                <w:t>File System</w:t>
              </w:r>
            </w:ins>
          </w:p>
        </w:tc>
        <w:tc>
          <w:tcPr>
            <w:tcW w:w="1826" w:type="dxa"/>
          </w:tcPr>
          <w:p w14:paraId="5EF7B2CE"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89" w:author="Chantel Trivett" w:date="2021-09-23T13:36:00Z"/>
              </w:rPr>
            </w:pPr>
            <w:ins w:id="1590" w:author="Chantel Trivett" w:date="2021-09-23T13:36:00Z">
              <w:r>
                <w:t>SFTP API</w:t>
              </w:r>
            </w:ins>
          </w:p>
        </w:tc>
        <w:tc>
          <w:tcPr>
            <w:tcW w:w="1280" w:type="dxa"/>
          </w:tcPr>
          <w:p w14:paraId="5F93605A"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91" w:author="Chantel Trivett" w:date="2021-09-23T13:36:00Z"/>
              </w:rPr>
            </w:pPr>
            <w:ins w:id="1592" w:author="Chantel Trivett" w:date="2021-09-23T13:36:00Z">
              <w:r>
                <w:t>Only Pre-processing</w:t>
              </w:r>
            </w:ins>
          </w:p>
        </w:tc>
        <w:tc>
          <w:tcPr>
            <w:tcW w:w="2864" w:type="dxa"/>
          </w:tcPr>
          <w:p w14:paraId="33E43C88"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593" w:author="Chantel Trivett" w:date="2021-09-23T13:36:00Z"/>
              </w:rPr>
            </w:pPr>
            <w:ins w:id="1594" w:author="Chantel Trivett" w:date="2021-09-23T13:36:00Z">
              <w:r>
                <w:t>Structure Delimited (Pipe or other) text file that can be imported into Agility.</w:t>
              </w:r>
            </w:ins>
          </w:p>
        </w:tc>
      </w:tr>
      <w:tr w:rsidR="00DC0F1B" w14:paraId="32E2F792"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595" w:author="Chantel Trivett" w:date="2021-09-30T16:15: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divId w:val="2088334391"/>
          <w:jc w:val="center"/>
          <w:ins w:id="1596" w:author="Chantel Trivett" w:date="2021-09-23T13:36:00Z"/>
          <w:trPrChange w:id="1597" w:author="Chantel Trivett" w:date="2021-09-30T16:15: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598" w:author="Chantel Trivett" w:date="2021-09-30T16:15:00Z">
              <w:tcPr>
                <w:tcW w:w="1886" w:type="dxa"/>
                <w:shd w:val="clear" w:color="auto" w:fill="CCFFFF"/>
              </w:tcPr>
            </w:tcPrChange>
          </w:tcPr>
          <w:p w14:paraId="637E9AB1" w14:textId="77777777" w:rsidR="007D28D2" w:rsidRDefault="007D28D2" w:rsidP="007F2A8E">
            <w:pPr>
              <w:cnfStyle w:val="001000100000" w:firstRow="0" w:lastRow="0" w:firstColumn="1" w:lastColumn="0" w:oddVBand="0" w:evenVBand="0" w:oddHBand="1" w:evenHBand="0" w:firstRowFirstColumn="0" w:firstRowLastColumn="0" w:lastRowFirstColumn="0" w:lastRowLastColumn="0"/>
              <w:rPr>
                <w:ins w:id="1599" w:author="Chantel Trivett" w:date="2021-09-23T13:36:00Z"/>
              </w:rPr>
            </w:pPr>
            <w:ins w:id="1600" w:author="Chantel Trivett" w:date="2021-09-23T13:36:00Z">
              <w:r>
                <w:t>Parquet</w:t>
              </w:r>
            </w:ins>
          </w:p>
        </w:tc>
        <w:tc>
          <w:tcPr>
            <w:tcW w:w="0" w:type="dxa"/>
            <w:shd w:val="clear" w:color="auto" w:fill="FFFFFF" w:themeFill="background1"/>
            <w:tcPrChange w:id="1601" w:author="Chantel Trivett" w:date="2021-09-30T16:15:00Z">
              <w:tcPr>
                <w:tcW w:w="1500" w:type="dxa"/>
                <w:shd w:val="clear" w:color="auto" w:fill="CCFFFF"/>
              </w:tcPr>
            </w:tcPrChange>
          </w:tcPr>
          <w:p w14:paraId="0B016480"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02" w:author="Chantel Trivett" w:date="2021-09-23T13:36:00Z"/>
              </w:rPr>
            </w:pPr>
            <w:ins w:id="1603" w:author="Chantel Trivett" w:date="2021-09-23T13:36:00Z">
              <w:r>
                <w:t>File System</w:t>
              </w:r>
            </w:ins>
          </w:p>
        </w:tc>
        <w:tc>
          <w:tcPr>
            <w:tcW w:w="0" w:type="dxa"/>
            <w:shd w:val="clear" w:color="auto" w:fill="FFFFFF" w:themeFill="background1"/>
            <w:tcPrChange w:id="1604" w:author="Chantel Trivett" w:date="2021-09-30T16:15:00Z">
              <w:tcPr>
                <w:tcW w:w="1826" w:type="dxa"/>
                <w:shd w:val="clear" w:color="auto" w:fill="CCFFFF"/>
              </w:tcPr>
            </w:tcPrChange>
          </w:tcPr>
          <w:p w14:paraId="4F794111"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05" w:author="Chantel Trivett" w:date="2021-09-23T13:36:00Z"/>
              </w:rPr>
            </w:pPr>
            <w:ins w:id="1606" w:author="Chantel Trivett" w:date="2021-09-23T13:36:00Z">
              <w:r>
                <w:t>SFTP API</w:t>
              </w:r>
            </w:ins>
          </w:p>
        </w:tc>
        <w:tc>
          <w:tcPr>
            <w:tcW w:w="0" w:type="dxa"/>
            <w:shd w:val="clear" w:color="auto" w:fill="FFFFFF" w:themeFill="background1"/>
            <w:tcPrChange w:id="1607" w:author="Chantel Trivett" w:date="2021-09-30T16:15:00Z">
              <w:tcPr>
                <w:tcW w:w="1280" w:type="dxa"/>
                <w:shd w:val="clear" w:color="auto" w:fill="CCFFFF"/>
              </w:tcPr>
            </w:tcPrChange>
          </w:tcPr>
          <w:p w14:paraId="79C1F659"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08" w:author="Chantel Trivett" w:date="2021-09-23T13:36:00Z"/>
              </w:rPr>
            </w:pPr>
            <w:ins w:id="1609" w:author="Chantel Trivett" w:date="2021-09-23T13:36:00Z">
              <w:r>
                <w:t>In progress</w:t>
              </w:r>
            </w:ins>
          </w:p>
        </w:tc>
        <w:tc>
          <w:tcPr>
            <w:tcW w:w="0" w:type="dxa"/>
            <w:shd w:val="clear" w:color="auto" w:fill="FFFFFF" w:themeFill="background1"/>
            <w:tcPrChange w:id="1610" w:author="Chantel Trivett" w:date="2021-09-30T16:15:00Z">
              <w:tcPr>
                <w:tcW w:w="2864" w:type="dxa"/>
                <w:shd w:val="clear" w:color="auto" w:fill="CCFFFF"/>
              </w:tcPr>
            </w:tcPrChange>
          </w:tcPr>
          <w:p w14:paraId="2114B7FC"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11" w:author="Chantel Trivett" w:date="2021-09-23T13:36:00Z"/>
              </w:rPr>
            </w:pPr>
            <w:ins w:id="1612" w:author="Chantel Trivett" w:date="2021-09-23T13:36:00Z">
              <w:r>
                <w:t>Columnar file format for nested data structures.</w:t>
              </w:r>
            </w:ins>
          </w:p>
        </w:tc>
      </w:tr>
      <w:tr w:rsidR="00DC0F1B" w14:paraId="21BF1643"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613" w:author="Chantel Trivett" w:date="2021-09-30T16:15: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ivId w:val="2088334391"/>
          <w:jc w:val="center"/>
          <w:ins w:id="1614" w:author="Chantel Trivett" w:date="2021-09-23T13:36:00Z"/>
          <w:trPrChange w:id="1615" w:author="Chantel Trivett" w:date="2021-09-30T16:15: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616" w:author="Chantel Trivett" w:date="2021-09-30T16:15:00Z">
              <w:tcPr>
                <w:tcW w:w="1886" w:type="dxa"/>
              </w:tcPr>
            </w:tcPrChange>
          </w:tcPr>
          <w:p w14:paraId="48405848" w14:textId="77777777" w:rsidR="007D28D2" w:rsidRDefault="007D28D2" w:rsidP="007F2A8E">
            <w:pPr>
              <w:rPr>
                <w:ins w:id="1617" w:author="Chantel Trivett" w:date="2021-09-23T13:36:00Z"/>
              </w:rPr>
            </w:pPr>
            <w:ins w:id="1618" w:author="Chantel Trivett" w:date="2021-09-23T13:36:00Z">
              <w:r>
                <w:t>Avro</w:t>
              </w:r>
            </w:ins>
          </w:p>
        </w:tc>
        <w:tc>
          <w:tcPr>
            <w:tcW w:w="0" w:type="dxa"/>
            <w:shd w:val="clear" w:color="auto" w:fill="FFFFFF" w:themeFill="background1"/>
            <w:tcPrChange w:id="1619" w:author="Chantel Trivett" w:date="2021-09-30T16:15:00Z">
              <w:tcPr>
                <w:tcW w:w="1500" w:type="dxa"/>
              </w:tcPr>
            </w:tcPrChange>
          </w:tcPr>
          <w:p w14:paraId="67879D7E"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20" w:author="Chantel Trivett" w:date="2021-09-23T13:36:00Z"/>
              </w:rPr>
            </w:pPr>
          </w:p>
        </w:tc>
        <w:tc>
          <w:tcPr>
            <w:tcW w:w="0" w:type="dxa"/>
            <w:shd w:val="clear" w:color="auto" w:fill="FFFFFF" w:themeFill="background1"/>
            <w:tcPrChange w:id="1621" w:author="Chantel Trivett" w:date="2021-09-30T16:15:00Z">
              <w:tcPr>
                <w:tcW w:w="1826" w:type="dxa"/>
              </w:tcPr>
            </w:tcPrChange>
          </w:tcPr>
          <w:p w14:paraId="58B1D4B9"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22" w:author="Chantel Trivett" w:date="2021-09-23T13:36:00Z"/>
              </w:rPr>
            </w:pPr>
          </w:p>
        </w:tc>
        <w:tc>
          <w:tcPr>
            <w:tcW w:w="0" w:type="dxa"/>
            <w:shd w:val="clear" w:color="auto" w:fill="FFFFFF" w:themeFill="background1"/>
            <w:tcPrChange w:id="1623" w:author="Chantel Trivett" w:date="2021-09-30T16:15:00Z">
              <w:tcPr>
                <w:tcW w:w="1280" w:type="dxa"/>
              </w:tcPr>
            </w:tcPrChange>
          </w:tcPr>
          <w:p w14:paraId="393A90E7"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24" w:author="Chantel Trivett" w:date="2021-09-23T13:36:00Z"/>
              </w:rPr>
            </w:pPr>
            <w:ins w:id="1625" w:author="Chantel Trivett" w:date="2021-09-23T13:36:00Z">
              <w:r>
                <w:t>Roadmap</w:t>
              </w:r>
            </w:ins>
          </w:p>
        </w:tc>
        <w:tc>
          <w:tcPr>
            <w:tcW w:w="0" w:type="dxa"/>
            <w:shd w:val="clear" w:color="auto" w:fill="FFFFFF" w:themeFill="background1"/>
            <w:tcPrChange w:id="1626" w:author="Chantel Trivett" w:date="2021-09-30T16:15:00Z">
              <w:tcPr>
                <w:tcW w:w="2864" w:type="dxa"/>
              </w:tcPr>
            </w:tcPrChange>
          </w:tcPr>
          <w:p w14:paraId="16D5C3A4"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27" w:author="Chantel Trivett" w:date="2021-09-23T13:36:00Z"/>
              </w:rPr>
            </w:pPr>
          </w:p>
        </w:tc>
      </w:tr>
      <w:tr w:rsidR="00DC0F1B" w14:paraId="04C047B4"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628" w:author="Chantel Trivett" w:date="2021-09-30T16:15: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divId w:val="2088334391"/>
          <w:jc w:val="center"/>
          <w:ins w:id="1629" w:author="Chantel Trivett" w:date="2021-09-23T13:36:00Z"/>
          <w:trPrChange w:id="1630" w:author="Chantel Trivett" w:date="2021-09-30T16:15: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631" w:author="Chantel Trivett" w:date="2021-09-30T16:15:00Z">
              <w:tcPr>
                <w:tcW w:w="1886" w:type="dxa"/>
                <w:shd w:val="clear" w:color="auto" w:fill="CCFFFF"/>
              </w:tcPr>
            </w:tcPrChange>
          </w:tcPr>
          <w:p w14:paraId="3AC5DE35" w14:textId="77777777" w:rsidR="007D28D2" w:rsidRDefault="007D28D2" w:rsidP="007F2A8E">
            <w:pPr>
              <w:cnfStyle w:val="001000100000" w:firstRow="0" w:lastRow="0" w:firstColumn="1" w:lastColumn="0" w:oddVBand="0" w:evenVBand="0" w:oddHBand="1" w:evenHBand="0" w:firstRowFirstColumn="0" w:firstRowLastColumn="0" w:lastRowFirstColumn="0" w:lastRowLastColumn="0"/>
              <w:rPr>
                <w:ins w:id="1632" w:author="Chantel Trivett" w:date="2021-09-23T13:36:00Z"/>
              </w:rPr>
            </w:pPr>
            <w:proofErr w:type="spellStart"/>
            <w:ins w:id="1633" w:author="Chantel Trivett" w:date="2021-09-23T13:36:00Z">
              <w:r>
                <w:t>Jflow</w:t>
              </w:r>
              <w:proofErr w:type="spellEnd"/>
            </w:ins>
          </w:p>
        </w:tc>
        <w:tc>
          <w:tcPr>
            <w:tcW w:w="0" w:type="dxa"/>
            <w:shd w:val="clear" w:color="auto" w:fill="FFFFFF" w:themeFill="background1"/>
            <w:tcPrChange w:id="1634" w:author="Chantel Trivett" w:date="2021-09-30T16:15:00Z">
              <w:tcPr>
                <w:tcW w:w="1500" w:type="dxa"/>
                <w:shd w:val="clear" w:color="auto" w:fill="CCFFFF"/>
              </w:tcPr>
            </w:tcPrChange>
          </w:tcPr>
          <w:p w14:paraId="53EA773C"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35" w:author="Chantel Trivett" w:date="2021-09-23T13:36:00Z"/>
              </w:rPr>
            </w:pPr>
          </w:p>
        </w:tc>
        <w:tc>
          <w:tcPr>
            <w:tcW w:w="0" w:type="dxa"/>
            <w:shd w:val="clear" w:color="auto" w:fill="FFFFFF" w:themeFill="background1"/>
            <w:tcPrChange w:id="1636" w:author="Chantel Trivett" w:date="2021-09-30T16:15:00Z">
              <w:tcPr>
                <w:tcW w:w="1826" w:type="dxa"/>
                <w:shd w:val="clear" w:color="auto" w:fill="CCFFFF"/>
              </w:tcPr>
            </w:tcPrChange>
          </w:tcPr>
          <w:p w14:paraId="64ED2CC9"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37" w:author="Chantel Trivett" w:date="2021-09-23T13:36:00Z"/>
              </w:rPr>
            </w:pPr>
          </w:p>
        </w:tc>
        <w:tc>
          <w:tcPr>
            <w:tcW w:w="0" w:type="dxa"/>
            <w:shd w:val="clear" w:color="auto" w:fill="FFFFFF" w:themeFill="background1"/>
            <w:tcPrChange w:id="1638" w:author="Chantel Trivett" w:date="2021-09-30T16:15:00Z">
              <w:tcPr>
                <w:tcW w:w="1280" w:type="dxa"/>
                <w:shd w:val="clear" w:color="auto" w:fill="CCFFFF"/>
              </w:tcPr>
            </w:tcPrChange>
          </w:tcPr>
          <w:p w14:paraId="79DBFBC0"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39" w:author="Chantel Trivett" w:date="2021-09-23T13:36:00Z"/>
              </w:rPr>
            </w:pPr>
            <w:ins w:id="1640" w:author="Chantel Trivett" w:date="2021-09-23T13:36:00Z">
              <w:r>
                <w:t>Roadmap</w:t>
              </w:r>
            </w:ins>
          </w:p>
        </w:tc>
        <w:tc>
          <w:tcPr>
            <w:tcW w:w="0" w:type="dxa"/>
            <w:shd w:val="clear" w:color="auto" w:fill="FFFFFF" w:themeFill="background1"/>
            <w:tcPrChange w:id="1641" w:author="Chantel Trivett" w:date="2021-09-30T16:15:00Z">
              <w:tcPr>
                <w:tcW w:w="2864" w:type="dxa"/>
                <w:shd w:val="clear" w:color="auto" w:fill="CCFFFF"/>
              </w:tcPr>
            </w:tcPrChange>
          </w:tcPr>
          <w:p w14:paraId="0755E1B3"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42" w:author="Chantel Trivett" w:date="2021-09-23T13:36:00Z"/>
              </w:rPr>
            </w:pPr>
          </w:p>
        </w:tc>
      </w:tr>
      <w:tr w:rsidR="00DC0F1B" w14:paraId="2401787F"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643" w:author="Chantel Trivett" w:date="2021-09-30T16:15: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divId w:val="2088334391"/>
          <w:jc w:val="center"/>
          <w:ins w:id="1644" w:author="Chantel Trivett" w:date="2021-09-23T13:36:00Z"/>
          <w:trPrChange w:id="1645" w:author="Chantel Trivett" w:date="2021-09-30T16:15: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646" w:author="Chantel Trivett" w:date="2021-09-30T16:15:00Z">
              <w:tcPr>
                <w:tcW w:w="1886" w:type="dxa"/>
              </w:tcPr>
            </w:tcPrChange>
          </w:tcPr>
          <w:p w14:paraId="5F8B764B" w14:textId="77777777" w:rsidR="007D28D2" w:rsidRDefault="007D28D2" w:rsidP="007F2A8E">
            <w:pPr>
              <w:rPr>
                <w:ins w:id="1647" w:author="Chantel Trivett" w:date="2021-09-23T13:36:00Z"/>
              </w:rPr>
            </w:pPr>
            <w:proofErr w:type="spellStart"/>
            <w:ins w:id="1648" w:author="Chantel Trivett" w:date="2021-09-23T13:36:00Z">
              <w:r>
                <w:t>Netflow</w:t>
              </w:r>
              <w:proofErr w:type="spellEnd"/>
            </w:ins>
          </w:p>
        </w:tc>
        <w:tc>
          <w:tcPr>
            <w:tcW w:w="0" w:type="dxa"/>
            <w:shd w:val="clear" w:color="auto" w:fill="FFFFFF" w:themeFill="background1"/>
            <w:tcPrChange w:id="1649" w:author="Chantel Trivett" w:date="2021-09-30T16:15:00Z">
              <w:tcPr>
                <w:tcW w:w="1500" w:type="dxa"/>
              </w:tcPr>
            </w:tcPrChange>
          </w:tcPr>
          <w:p w14:paraId="0445F40A"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50" w:author="Chantel Trivett" w:date="2021-09-23T13:36:00Z"/>
              </w:rPr>
            </w:pPr>
          </w:p>
        </w:tc>
        <w:tc>
          <w:tcPr>
            <w:tcW w:w="0" w:type="dxa"/>
            <w:shd w:val="clear" w:color="auto" w:fill="FFFFFF" w:themeFill="background1"/>
            <w:tcPrChange w:id="1651" w:author="Chantel Trivett" w:date="2021-09-30T16:15:00Z">
              <w:tcPr>
                <w:tcW w:w="1826" w:type="dxa"/>
              </w:tcPr>
            </w:tcPrChange>
          </w:tcPr>
          <w:p w14:paraId="0AAFE07A"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52" w:author="Chantel Trivett" w:date="2021-09-23T13:36:00Z"/>
              </w:rPr>
            </w:pPr>
          </w:p>
        </w:tc>
        <w:tc>
          <w:tcPr>
            <w:tcW w:w="0" w:type="dxa"/>
            <w:shd w:val="clear" w:color="auto" w:fill="FFFFFF" w:themeFill="background1"/>
            <w:tcPrChange w:id="1653" w:author="Chantel Trivett" w:date="2021-09-30T16:15:00Z">
              <w:tcPr>
                <w:tcW w:w="1280" w:type="dxa"/>
              </w:tcPr>
            </w:tcPrChange>
          </w:tcPr>
          <w:p w14:paraId="18436EAE"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54" w:author="Chantel Trivett" w:date="2021-09-23T13:36:00Z"/>
              </w:rPr>
            </w:pPr>
            <w:ins w:id="1655" w:author="Chantel Trivett" w:date="2021-09-23T13:36:00Z">
              <w:r>
                <w:t>Roadmap</w:t>
              </w:r>
            </w:ins>
          </w:p>
        </w:tc>
        <w:tc>
          <w:tcPr>
            <w:tcW w:w="0" w:type="dxa"/>
            <w:shd w:val="clear" w:color="auto" w:fill="FFFFFF" w:themeFill="background1"/>
            <w:tcPrChange w:id="1656" w:author="Chantel Trivett" w:date="2021-09-30T16:15:00Z">
              <w:tcPr>
                <w:tcW w:w="2864" w:type="dxa"/>
              </w:tcPr>
            </w:tcPrChange>
          </w:tcPr>
          <w:p w14:paraId="6DF9D230" w14:textId="77777777" w:rsidR="007D28D2" w:rsidRDefault="007D28D2" w:rsidP="007F2A8E">
            <w:pPr>
              <w:cnfStyle w:val="000000000000" w:firstRow="0" w:lastRow="0" w:firstColumn="0" w:lastColumn="0" w:oddVBand="0" w:evenVBand="0" w:oddHBand="0" w:evenHBand="0" w:firstRowFirstColumn="0" w:firstRowLastColumn="0" w:lastRowFirstColumn="0" w:lastRowLastColumn="0"/>
              <w:rPr>
                <w:ins w:id="1657" w:author="Chantel Trivett" w:date="2021-09-23T13:36:00Z"/>
              </w:rPr>
            </w:pPr>
          </w:p>
        </w:tc>
      </w:tr>
      <w:tr w:rsidR="00DC0F1B" w14:paraId="67A017AE" w14:textId="77777777" w:rsidTr="00FB7BBA">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1658" w:author="Chantel Trivett" w:date="2021-09-30T16:15:00Z">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divId w:val="2088334391"/>
          <w:jc w:val="center"/>
          <w:ins w:id="1659" w:author="Chantel Trivett" w:date="2021-09-23T13:36:00Z"/>
          <w:trPrChange w:id="1660" w:author="Chantel Trivett" w:date="2021-09-30T16:15:00Z">
            <w:trPr>
              <w:divId w:val="2088334391"/>
              <w:jc w:val="center"/>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Change w:id="1661" w:author="Chantel Trivett" w:date="2021-09-30T16:15:00Z">
              <w:tcPr>
                <w:tcW w:w="1886" w:type="dxa"/>
                <w:shd w:val="clear" w:color="auto" w:fill="CCFFFF"/>
              </w:tcPr>
            </w:tcPrChange>
          </w:tcPr>
          <w:p w14:paraId="677859C1" w14:textId="77777777" w:rsidR="007D28D2" w:rsidRDefault="007D28D2" w:rsidP="007F2A8E">
            <w:pPr>
              <w:cnfStyle w:val="001000100000" w:firstRow="0" w:lastRow="0" w:firstColumn="1" w:lastColumn="0" w:oddVBand="0" w:evenVBand="0" w:oddHBand="1" w:evenHBand="0" w:firstRowFirstColumn="0" w:firstRowLastColumn="0" w:lastRowFirstColumn="0" w:lastRowLastColumn="0"/>
              <w:rPr>
                <w:ins w:id="1662" w:author="Chantel Trivett" w:date="2021-09-23T13:36:00Z"/>
              </w:rPr>
            </w:pPr>
            <w:ins w:id="1663" w:author="Chantel Trivett" w:date="2021-09-23T13:36:00Z">
              <w:r>
                <w:t>Log text files</w:t>
              </w:r>
            </w:ins>
          </w:p>
        </w:tc>
        <w:tc>
          <w:tcPr>
            <w:tcW w:w="0" w:type="dxa"/>
            <w:shd w:val="clear" w:color="auto" w:fill="FFFFFF" w:themeFill="background1"/>
            <w:tcPrChange w:id="1664" w:author="Chantel Trivett" w:date="2021-09-30T16:15:00Z">
              <w:tcPr>
                <w:tcW w:w="1500" w:type="dxa"/>
                <w:shd w:val="clear" w:color="auto" w:fill="CCFFFF"/>
              </w:tcPr>
            </w:tcPrChange>
          </w:tcPr>
          <w:p w14:paraId="0F18351B"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65" w:author="Chantel Trivett" w:date="2021-09-23T13:36:00Z"/>
              </w:rPr>
            </w:pPr>
          </w:p>
        </w:tc>
        <w:tc>
          <w:tcPr>
            <w:tcW w:w="0" w:type="dxa"/>
            <w:shd w:val="clear" w:color="auto" w:fill="FFFFFF" w:themeFill="background1"/>
            <w:tcPrChange w:id="1666" w:author="Chantel Trivett" w:date="2021-09-30T16:15:00Z">
              <w:tcPr>
                <w:tcW w:w="1826" w:type="dxa"/>
                <w:shd w:val="clear" w:color="auto" w:fill="CCFFFF"/>
              </w:tcPr>
            </w:tcPrChange>
          </w:tcPr>
          <w:p w14:paraId="2EBA072E"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67" w:author="Chantel Trivett" w:date="2021-09-23T13:36:00Z"/>
              </w:rPr>
            </w:pPr>
          </w:p>
        </w:tc>
        <w:tc>
          <w:tcPr>
            <w:tcW w:w="0" w:type="dxa"/>
            <w:shd w:val="clear" w:color="auto" w:fill="FFFFFF" w:themeFill="background1"/>
            <w:tcPrChange w:id="1668" w:author="Chantel Trivett" w:date="2021-09-30T16:15:00Z">
              <w:tcPr>
                <w:tcW w:w="1280" w:type="dxa"/>
                <w:shd w:val="clear" w:color="auto" w:fill="CCFFFF"/>
              </w:tcPr>
            </w:tcPrChange>
          </w:tcPr>
          <w:p w14:paraId="31B2364B"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69" w:author="Chantel Trivett" w:date="2021-09-23T13:36:00Z"/>
              </w:rPr>
            </w:pPr>
            <w:ins w:id="1670" w:author="Chantel Trivett" w:date="2021-09-23T13:36:00Z">
              <w:r>
                <w:t>Roadmap</w:t>
              </w:r>
            </w:ins>
          </w:p>
        </w:tc>
        <w:tc>
          <w:tcPr>
            <w:tcW w:w="0" w:type="dxa"/>
            <w:shd w:val="clear" w:color="auto" w:fill="FFFFFF" w:themeFill="background1"/>
            <w:tcPrChange w:id="1671" w:author="Chantel Trivett" w:date="2021-09-30T16:15:00Z">
              <w:tcPr>
                <w:tcW w:w="2864" w:type="dxa"/>
                <w:shd w:val="clear" w:color="auto" w:fill="CCFFFF"/>
              </w:tcPr>
            </w:tcPrChange>
          </w:tcPr>
          <w:p w14:paraId="1CD9B922" w14:textId="77777777" w:rsidR="007D28D2" w:rsidRDefault="007D28D2" w:rsidP="007F2A8E">
            <w:pPr>
              <w:cnfStyle w:val="000000100000" w:firstRow="0" w:lastRow="0" w:firstColumn="0" w:lastColumn="0" w:oddVBand="0" w:evenVBand="0" w:oddHBand="1" w:evenHBand="0" w:firstRowFirstColumn="0" w:firstRowLastColumn="0" w:lastRowFirstColumn="0" w:lastRowLastColumn="0"/>
              <w:rPr>
                <w:ins w:id="1672" w:author="Chantel Trivett" w:date="2021-09-23T13:36:00Z"/>
              </w:rPr>
            </w:pPr>
          </w:p>
        </w:tc>
      </w:tr>
    </w:tbl>
    <w:p w14:paraId="22C62A93" w14:textId="77777777" w:rsidR="007D28D2" w:rsidRPr="00161805" w:rsidRDefault="007D28D2" w:rsidP="00D02CC4">
      <w:pPr>
        <w:divId w:val="2088334391"/>
      </w:pPr>
    </w:p>
    <w:p w14:paraId="50B31A09" w14:textId="617048A9" w:rsidR="00D02CC4" w:rsidRPr="00161805" w:rsidRDefault="00D02CC4" w:rsidP="00D02CC4">
      <w:pPr>
        <w:pStyle w:val="Heading2"/>
        <w:divId w:val="2088334391"/>
      </w:pPr>
      <w:del w:id="1673" w:author="Chantel Trivett" w:date="2021-09-23T13:56:00Z">
        <w:r w:rsidRPr="00161805" w:rsidDel="00184D11">
          <w:delText xml:space="preserve">What Data does </w:delText>
        </w:r>
      </w:del>
      <w:bookmarkStart w:id="1674" w:name="_Toc83903603"/>
      <w:r w:rsidRPr="00161805">
        <w:t xml:space="preserve">Prediction </w:t>
      </w:r>
      <w:ins w:id="1675" w:author="Chantel Trivett" w:date="2021-09-23T13:56:00Z">
        <w:r w:rsidR="00F5005D">
          <w:t xml:space="preserve">Source </w:t>
        </w:r>
        <w:r w:rsidR="00184D11">
          <w:t>Data</w:t>
        </w:r>
      </w:ins>
      <w:ins w:id="1676" w:author="Chantel Trivett" w:date="2021-09-24T10:35:00Z">
        <w:r w:rsidR="001D319C">
          <w:t>:</w:t>
        </w:r>
      </w:ins>
      <w:ins w:id="1677" w:author="Chantel Trivett" w:date="2021-09-23T14:33:00Z">
        <w:r w:rsidR="00A35CA0">
          <w:t xml:space="preserve"> PCAP</w:t>
        </w:r>
        <w:r w:rsidR="006E164E">
          <w:t>/</w:t>
        </w:r>
      </w:ins>
      <w:proofErr w:type="spellStart"/>
      <w:ins w:id="1678" w:author="Chantel Trivett" w:date="2021-09-23T14:34:00Z">
        <w:r w:rsidR="006E164E">
          <w:t>PCAPng</w:t>
        </w:r>
      </w:ins>
      <w:bookmarkEnd w:id="1674"/>
      <w:proofErr w:type="spellEnd"/>
      <w:del w:id="1679" w:author="Chantel Trivett" w:date="2021-09-23T13:57:00Z">
        <w:r w:rsidRPr="00161805" w:rsidDel="0036549F">
          <w:delText>Use?</w:delText>
        </w:r>
      </w:del>
    </w:p>
    <w:p w14:paraId="11128299" w14:textId="7A1EE5BC" w:rsidR="0088169A" w:rsidRDefault="00CC5A21" w:rsidP="00D02CC4">
      <w:pPr>
        <w:spacing w:after="240"/>
        <w:divId w:val="2088334391"/>
        <w:rPr>
          <w:ins w:id="1680" w:author="Chantel Trivett" w:date="2021-09-23T14:33:00Z"/>
        </w:rPr>
      </w:pPr>
      <w:r w:rsidRPr="00CC5A21">
        <w:rPr>
          <w:b/>
        </w:rPr>
        <w:t>AGILITY</w:t>
      </w:r>
      <w:r w:rsidR="00D02CC4" w:rsidRPr="00161805">
        <w:t xml:space="preserve"> </w:t>
      </w:r>
      <w:ins w:id="1681" w:author="Chantel Trivett" w:date="2021-09-23T14:19:00Z">
        <w:r w:rsidR="00AC72DA">
          <w:t xml:space="preserve">ingests </w:t>
        </w:r>
      </w:ins>
      <w:del w:id="1682" w:author="Chantel Trivett" w:date="2021-09-23T14:19:00Z">
        <w:r w:rsidR="00D02CC4" w:rsidRPr="00161805" w:rsidDel="00AC72DA">
          <w:delText>uses</w:delText>
        </w:r>
      </w:del>
      <w:del w:id="1683" w:author="Chantel Trivett" w:date="2021-09-29T11:06:00Z">
        <w:r w:rsidR="00D02CC4" w:rsidRPr="00161805" w:rsidDel="008B1556">
          <w:delText xml:space="preserve"> </w:delText>
        </w:r>
      </w:del>
      <w:ins w:id="1684" w:author="Chantel Trivett" w:date="2021-09-23T13:58:00Z">
        <w:r w:rsidR="00D423D1">
          <w:t xml:space="preserve">PCAP </w:t>
        </w:r>
      </w:ins>
      <w:ins w:id="1685" w:author="Chantel Trivett" w:date="2021-09-23T14:19:00Z">
        <w:r w:rsidR="003B1C6C">
          <w:t>/</w:t>
        </w:r>
        <w:proofErr w:type="spellStart"/>
        <w:r w:rsidR="003B1C6C">
          <w:t>PCAP</w:t>
        </w:r>
      </w:ins>
      <w:ins w:id="1686" w:author="Chantel Trivett" w:date="2021-09-23T14:31:00Z">
        <w:r w:rsidR="006C0344">
          <w:t>ng</w:t>
        </w:r>
      </w:ins>
      <w:proofErr w:type="spellEnd"/>
      <w:ins w:id="1687" w:author="Chantel Trivett" w:date="2021-09-29T11:06:00Z">
        <w:r w:rsidR="008B1556">
          <w:t xml:space="preserve"> </w:t>
        </w:r>
      </w:ins>
      <w:del w:id="1688" w:author="Chantel Trivett" w:date="2021-09-23T14:19:00Z">
        <w:r w:rsidR="00D02CC4" w:rsidRPr="00161805" w:rsidDel="003B1C6C">
          <w:delText xml:space="preserve">pcap or pcapng </w:delText>
        </w:r>
      </w:del>
      <w:r w:rsidR="00D02CC4" w:rsidRPr="00161805">
        <w:t xml:space="preserve">files for prediction. </w:t>
      </w:r>
      <w:del w:id="1689" w:author="Chantel Trivett" w:date="2021-09-23T14:31:00Z">
        <w:r w:rsidR="00D02CC4" w:rsidDel="005212F5">
          <w:delText>The</w:delText>
        </w:r>
      </w:del>
      <w:del w:id="1690" w:author="Chantel Trivett" w:date="2021-09-29T11:07:00Z">
        <w:r w:rsidR="00D02CC4" w:rsidDel="008B1556">
          <w:delText xml:space="preserve"> </w:delText>
        </w:r>
      </w:del>
      <w:ins w:id="1691" w:author="Chantel Trivett" w:date="2021-09-23T14:20:00Z">
        <w:r w:rsidR="00E545BF">
          <w:t>PCAP /</w:t>
        </w:r>
        <w:proofErr w:type="spellStart"/>
        <w:r w:rsidR="00E545BF">
          <w:t>PCAP</w:t>
        </w:r>
      </w:ins>
      <w:ins w:id="1692" w:author="Chantel Trivett" w:date="2021-09-23T14:31:00Z">
        <w:r w:rsidR="006C0344">
          <w:t>ng</w:t>
        </w:r>
      </w:ins>
      <w:proofErr w:type="spellEnd"/>
      <w:ins w:id="1693" w:author="Chantel Trivett" w:date="2021-09-23T14:20:00Z">
        <w:r w:rsidR="00E545BF" w:rsidDel="00E545BF">
          <w:t xml:space="preserve"> </w:t>
        </w:r>
      </w:ins>
      <w:del w:id="1694" w:author="Chantel Trivett" w:date="2021-09-23T14:20:00Z">
        <w:r w:rsidR="00D02CC4" w:rsidDel="00E545BF">
          <w:delText>p</w:delText>
        </w:r>
        <w:r w:rsidR="00D02CC4" w:rsidRPr="00161805" w:rsidDel="00E545BF">
          <w:delText>cap(ng)</w:delText>
        </w:r>
      </w:del>
      <w:del w:id="1695" w:author="Chantel Trivett" w:date="2021-09-29T11:06:00Z">
        <w:r w:rsidR="00D02CC4" w:rsidRPr="00161805" w:rsidDel="00A71560">
          <w:delText xml:space="preserve"> </w:delText>
        </w:r>
      </w:del>
      <w:r w:rsidR="00D02CC4" w:rsidRPr="00161805">
        <w:t>file</w:t>
      </w:r>
      <w:ins w:id="1696" w:author="Chantel Trivett" w:date="2021-09-23T14:31:00Z">
        <w:r w:rsidR="005212F5">
          <w:t>s for import</w:t>
        </w:r>
      </w:ins>
      <w:r w:rsidR="00D02CC4" w:rsidRPr="00161805">
        <w:t xml:space="preserve"> can include encapsulated packets starting from </w:t>
      </w:r>
      <w:r w:rsidR="00D02CC4">
        <w:t xml:space="preserve">the </w:t>
      </w:r>
      <w:r w:rsidR="00D02CC4" w:rsidRPr="00161805">
        <w:t xml:space="preserve">data link layer up to application layer protocols used for prediction purposes. </w:t>
      </w:r>
    </w:p>
    <w:p w14:paraId="17905348" w14:textId="77777777" w:rsidR="00A35CA0" w:rsidRPr="00CE1665" w:rsidRDefault="00A35CA0">
      <w:pPr>
        <w:pStyle w:val="Heading2"/>
        <w:divId w:val="2088334391"/>
        <w:rPr>
          <w:ins w:id="1697" w:author="Chantel Trivett" w:date="2021-09-23T14:33:00Z"/>
          <w:rStyle w:val="Heading3Char"/>
          <w:rFonts w:ascii="Titillium Web SemiBold" w:eastAsiaTheme="minorEastAsia" w:hAnsi="Titillium Web SemiBold" w:cs="Times New Roman"/>
          <w:i w:val="0"/>
          <w:color w:val="3FBCB5"/>
          <w:sz w:val="24"/>
          <w:szCs w:val="36"/>
        </w:rPr>
        <w:pPrChange w:id="1698" w:author="Chantel Trivett" w:date="2021-09-24T10:34:00Z">
          <w:pPr>
            <w:spacing w:after="240"/>
            <w:divId w:val="2088334391"/>
          </w:pPr>
        </w:pPrChange>
      </w:pPr>
      <w:bookmarkStart w:id="1699" w:name="_Toc83903604"/>
      <w:ins w:id="1700" w:author="Chantel Trivett" w:date="2021-09-23T14:33:00Z">
        <w:r w:rsidRPr="00DA4817">
          <w:rPr>
            <w:rStyle w:val="Heading3Char"/>
            <w:rFonts w:ascii="Titillium Web SemiBold" w:eastAsiaTheme="minorEastAsia" w:hAnsi="Titillium Web SemiBold" w:cs="Times New Roman"/>
            <w:i w:val="0"/>
            <w:color w:val="3FBCB5"/>
            <w:sz w:val="24"/>
            <w:szCs w:val="36"/>
            <w:rPrChange w:id="1701" w:author="Chantel Trivett" w:date="2021-09-24T10:34:00Z">
              <w:rPr>
                <w:b/>
                <w:bCs/>
              </w:rPr>
            </w:rPrChange>
          </w:rPr>
          <w:t>Filtering Requirements</w:t>
        </w:r>
        <w:bookmarkEnd w:id="1699"/>
      </w:ins>
    </w:p>
    <w:p w14:paraId="01FA9B99" w14:textId="1ED4A7EF" w:rsidR="00D02CC4" w:rsidRPr="00161805" w:rsidRDefault="00D02CC4" w:rsidP="00D02CC4">
      <w:pPr>
        <w:spacing w:after="240"/>
        <w:divId w:val="2088334391"/>
      </w:pPr>
      <w:r w:rsidRPr="00161805">
        <w:t>Users can filter out unrelated protocol layers, messages</w:t>
      </w:r>
      <w:ins w:id="1702" w:author="Chantel Trivett" w:date="2021-09-21T15:15:00Z">
        <w:r w:rsidR="006D7AF9">
          <w:t>,</w:t>
        </w:r>
      </w:ins>
      <w:r w:rsidRPr="00161805">
        <w:t xml:space="preserve"> or conversations using any suitable filtering tool such as </w:t>
      </w:r>
      <w:proofErr w:type="spellStart"/>
      <w:r w:rsidRPr="00161805">
        <w:rPr>
          <w:rFonts w:ascii="Arial" w:eastAsia="Arial" w:hAnsi="Arial" w:cs="Arial"/>
          <w:b/>
          <w:i/>
        </w:rPr>
        <w:t>tshark</w:t>
      </w:r>
      <w:proofErr w:type="spellEnd"/>
      <w:r w:rsidRPr="00161805">
        <w:t xml:space="preserve"> before submitting them for ingestion</w:t>
      </w:r>
      <w:ins w:id="1703" w:author="Chantel Trivett" w:date="2021-09-23T14:40:00Z">
        <w:r w:rsidR="00DC6813">
          <w:t>.</w:t>
        </w:r>
      </w:ins>
      <w:r w:rsidRPr="00161805">
        <w:t xml:space="preserve"> </w:t>
      </w:r>
      <w:ins w:id="1704" w:author="Chantel Trivett" w:date="2021-09-29T11:17:00Z">
        <w:r w:rsidR="00491E42">
          <w:t xml:space="preserve">Similar filtering must be applied across all prediction and training source data. </w:t>
        </w:r>
      </w:ins>
      <w:del w:id="1705" w:author="Chantel Trivett" w:date="2021-09-23T14:40:00Z">
        <w:r w:rsidRPr="00161805" w:rsidDel="00DC6813">
          <w:delText xml:space="preserve">by </w:delText>
        </w:r>
        <w:r w:rsidR="00CC5A21" w:rsidRPr="00CC5A21" w:rsidDel="00DC6813">
          <w:rPr>
            <w:b/>
          </w:rPr>
          <w:delText>AGILITY</w:delText>
        </w:r>
        <w:r w:rsidRPr="00161805" w:rsidDel="00DC6813">
          <w:delText xml:space="preserve">. </w:delText>
        </w:r>
        <w:r w:rsidDel="00DC6813">
          <w:delText>The i</w:delText>
        </w:r>
        <w:r w:rsidRPr="00161805" w:rsidDel="00DC6813">
          <w:delText>mportant thing is th</w:delText>
        </w:r>
        <w:r w:rsidDel="00DC6813">
          <w:delText>at</w:delText>
        </w:r>
        <w:r w:rsidRPr="00161805" w:rsidDel="00DC6813">
          <w:delText xml:space="preserve"> similar filtering must be applied for prediction and training purposes.</w:delText>
        </w:r>
      </w:del>
    </w:p>
    <w:p w14:paraId="062FE546" w14:textId="0C231D5F" w:rsidR="00D02CC4" w:rsidRPr="00187C3F" w:rsidRDefault="007278F4" w:rsidP="00CE1665">
      <w:pPr>
        <w:pStyle w:val="Heading3"/>
        <w:divId w:val="2088334391"/>
      </w:pPr>
      <w:bookmarkStart w:id="1706" w:name="_Toc83903605"/>
      <w:ins w:id="1707" w:author="Chantel Trivett" w:date="2021-09-24T10:20:00Z">
        <w:r>
          <w:t>Format a s</w:t>
        </w:r>
      </w:ins>
      <w:del w:id="1708" w:author="Chantel Trivett" w:date="2021-09-24T10:20:00Z">
        <w:r w:rsidR="00D02CC4" w:rsidRPr="00187C3F" w:rsidDel="007278F4">
          <w:delText>S</w:delText>
        </w:r>
      </w:del>
      <w:r w:rsidR="00D02CC4" w:rsidRPr="00187C3F">
        <w:t xml:space="preserve">ingle </w:t>
      </w:r>
      <w:ins w:id="1709" w:author="Chantel Trivett" w:date="2021-09-23T14:45:00Z">
        <w:r w:rsidR="0080125E" w:rsidRPr="00CE1665">
          <w:t>PCAP</w:t>
        </w:r>
        <w:r w:rsidR="0080125E">
          <w:t>/</w:t>
        </w:r>
        <w:proofErr w:type="spellStart"/>
        <w:r w:rsidR="00CD7EC5">
          <w:t>PCAP</w:t>
        </w:r>
        <w:r w:rsidR="0080125E">
          <w:t>ng</w:t>
        </w:r>
      </w:ins>
      <w:proofErr w:type="spellEnd"/>
      <w:del w:id="1710" w:author="Chantel Trivett" w:date="2021-09-23T14:45:00Z">
        <w:r w:rsidR="00D02CC4" w:rsidRPr="00187C3F" w:rsidDel="00CD7EC5">
          <w:delText>pcap(</w:delText>
        </w:r>
        <w:r w:rsidR="00D02CC4" w:rsidRPr="00187C3F" w:rsidDel="0080125E">
          <w:delText>ng)</w:delText>
        </w:r>
      </w:del>
      <w:del w:id="1711" w:author="Chantel Trivett" w:date="2021-09-23T15:32:00Z">
        <w:r w:rsidR="00D02CC4" w:rsidRPr="00187C3F" w:rsidDel="00121EE5">
          <w:delText xml:space="preserve"> </w:delText>
        </w:r>
        <w:r w:rsidR="00D02CC4" w:rsidRPr="00187C3F" w:rsidDel="00B6173F">
          <w:delText>file in a directory</w:delText>
        </w:r>
      </w:del>
      <w:ins w:id="1712" w:author="Chantel Trivett" w:date="2021-09-24T10:21:00Z">
        <w:r w:rsidR="00283DB2">
          <w:t xml:space="preserve"> file</w:t>
        </w:r>
      </w:ins>
      <w:bookmarkEnd w:id="1706"/>
    </w:p>
    <w:p w14:paraId="4C690DE5" w14:textId="663926D1" w:rsidR="00FD40DB" w:rsidRDefault="004108E5" w:rsidP="00D02CC4">
      <w:pPr>
        <w:spacing w:after="240"/>
        <w:divId w:val="2088334391"/>
        <w:rPr>
          <w:ins w:id="1713" w:author="Chantel Trivett" w:date="2021-09-23T14:50:00Z"/>
        </w:rPr>
      </w:pPr>
      <w:ins w:id="1714" w:author="Chantel Trivett" w:date="2021-09-23T14:47:00Z">
        <w:r>
          <w:t>To</w:t>
        </w:r>
      </w:ins>
      <w:ins w:id="1715" w:author="Chantel Trivett" w:date="2021-09-24T10:14:00Z">
        <w:r w:rsidR="00305D25">
          <w:t xml:space="preserve"> format</w:t>
        </w:r>
      </w:ins>
      <w:ins w:id="1716" w:author="Chantel Trivett" w:date="2021-09-23T14:47:00Z">
        <w:r w:rsidR="00B32141">
          <w:t xml:space="preserve"> a single PCAP/</w:t>
        </w:r>
        <w:proofErr w:type="spellStart"/>
        <w:r w:rsidR="00B32141">
          <w:t>PCAPng</w:t>
        </w:r>
      </w:ins>
      <w:proofErr w:type="spellEnd"/>
      <w:ins w:id="1717" w:author="Chantel Trivett" w:date="2021-09-23T14:48:00Z">
        <w:r w:rsidR="004636EA">
          <w:t xml:space="preserve"> file</w:t>
        </w:r>
        <w:r w:rsidR="002C7F72">
          <w:t xml:space="preserve"> corresponding to a single test</w:t>
        </w:r>
      </w:ins>
      <w:ins w:id="1718" w:author="Chantel Trivett" w:date="2021-09-24T10:14:00Z">
        <w:r w:rsidR="00C20963">
          <w:t xml:space="preserve"> </w:t>
        </w:r>
      </w:ins>
      <w:ins w:id="1719" w:author="Chantel Trivett" w:date="2021-09-24T10:15:00Z">
        <w:r w:rsidR="00C20963">
          <w:t>for import</w:t>
        </w:r>
      </w:ins>
      <w:ins w:id="1720" w:author="Chantel Trivett" w:date="2021-09-23T14:48:00Z">
        <w:r w:rsidR="004636EA">
          <w:t xml:space="preserve">: </w:t>
        </w:r>
      </w:ins>
      <w:del w:id="1721" w:author="Chantel Trivett" w:date="2021-09-23T14:48:00Z">
        <w:r w:rsidR="00D02CC4" w:rsidRPr="00161805" w:rsidDel="004636EA">
          <w:delText>In the simplest form</w:delText>
        </w:r>
        <w:r w:rsidR="00D02CC4" w:rsidDel="004636EA">
          <w:delText>, the</w:delText>
        </w:r>
        <w:r w:rsidR="00D02CC4" w:rsidRPr="00161805" w:rsidDel="004636EA">
          <w:delText xml:space="preserve"> user submits a single pcap(ng)</w:delText>
        </w:r>
      </w:del>
      <w:r w:rsidR="00D02CC4" w:rsidRPr="00161805">
        <w:t xml:space="preserve"> f</w:t>
      </w:r>
      <w:del w:id="1722" w:author="Chantel Trivett" w:date="2021-09-23T14:48:00Z">
        <w:r w:rsidR="00D02CC4" w:rsidRPr="00161805" w:rsidDel="002C7F72">
          <w:delText>ile corresponding to a single test.</w:delText>
        </w:r>
      </w:del>
      <w:r w:rsidR="00D02CC4" w:rsidRPr="00161805">
        <w:t xml:space="preserve"> </w:t>
      </w:r>
    </w:p>
    <w:p w14:paraId="53209EF6" w14:textId="31993D86" w:rsidR="006B6B78" w:rsidRDefault="00FD40DB" w:rsidP="006F1695">
      <w:pPr>
        <w:pStyle w:val="NumberedListLvl1"/>
        <w:numPr>
          <w:ilvl w:val="0"/>
          <w:numId w:val="129"/>
        </w:numPr>
        <w:divId w:val="2088334391"/>
        <w:rPr>
          <w:ins w:id="1723" w:author="Chantel Trivett" w:date="2021-09-29T11:09:00Z"/>
        </w:rPr>
      </w:pPr>
      <w:ins w:id="1724" w:author="Chantel Trivett" w:date="2021-09-23T14:50:00Z">
        <w:r w:rsidRPr="00CE6B28">
          <w:t>P</w:t>
        </w:r>
      </w:ins>
      <w:ins w:id="1725" w:author="Chantel Trivett" w:date="2021-09-23T14:51:00Z">
        <w:r w:rsidR="004A29D7" w:rsidRPr="00CE6B28">
          <w:t>lace t</w:t>
        </w:r>
      </w:ins>
      <w:del w:id="1726" w:author="Chantel Trivett" w:date="2021-09-23T14:51:00Z">
        <w:r w:rsidR="00D02CC4" w:rsidRPr="00CE6B28" w:rsidDel="004A29D7">
          <w:delText>T</w:delText>
        </w:r>
      </w:del>
      <w:r w:rsidR="00D02CC4" w:rsidRPr="00CE6B28">
        <w:t xml:space="preserve">he </w:t>
      </w:r>
      <w:proofErr w:type="gramStart"/>
      <w:r w:rsidR="00D02CC4" w:rsidRPr="00CE6B28">
        <w:t>file</w:t>
      </w:r>
      <w:proofErr w:type="gramEnd"/>
      <w:r w:rsidR="00D02CC4" w:rsidRPr="00CE6B28">
        <w:t xml:space="preserve"> </w:t>
      </w:r>
      <w:del w:id="1727" w:author="Chantel Trivett" w:date="2021-09-23T14:51:00Z">
        <w:r w:rsidR="00D02CC4" w:rsidRPr="00CE6B28" w:rsidDel="004A29D7">
          <w:delText>is placed</w:delText>
        </w:r>
      </w:del>
      <w:del w:id="1728" w:author="Chantel Trivett" w:date="2021-09-29T11:08:00Z">
        <w:r w:rsidR="00D02CC4" w:rsidRPr="00CE6B28" w:rsidDel="00F052F2">
          <w:delText xml:space="preserve"> </w:delText>
        </w:r>
      </w:del>
      <w:r w:rsidR="00D02CC4" w:rsidRPr="00CE6B28">
        <w:t>in a directory.</w:t>
      </w:r>
    </w:p>
    <w:p w14:paraId="5EDA1B6A" w14:textId="77777777" w:rsidR="00647744" w:rsidRDefault="00647744">
      <w:pPr>
        <w:pStyle w:val="NumberedListLvl1"/>
        <w:numPr>
          <w:ilvl w:val="0"/>
          <w:numId w:val="0"/>
        </w:numPr>
        <w:ind w:left="720" w:hanging="360"/>
        <w:divId w:val="2088334391"/>
        <w:rPr>
          <w:ins w:id="1729" w:author="Chantel Trivett" w:date="2021-09-29T11:08:00Z"/>
        </w:rPr>
        <w:pPrChange w:id="1730" w:author="Chantel Trivett" w:date="2021-09-29T11:09:00Z">
          <w:pPr>
            <w:pStyle w:val="NumberedListLvl1"/>
            <w:numPr>
              <w:numId w:val="129"/>
            </w:numPr>
            <w:divId w:val="2088334391"/>
          </w:pPr>
        </w:pPrChange>
      </w:pPr>
    </w:p>
    <w:p w14:paraId="61A69AEB" w14:textId="652B2C50" w:rsidR="00442781" w:rsidRPr="00161805" w:rsidRDefault="006B6B78">
      <w:pPr>
        <w:pStyle w:val="NumberedListLvl1"/>
        <w:numPr>
          <w:ilvl w:val="0"/>
          <w:numId w:val="129"/>
        </w:numPr>
        <w:divId w:val="2088334391"/>
        <w:pPrChange w:id="1731" w:author="Chantel Trivett" w:date="2021-09-23T15:00:00Z">
          <w:pPr>
            <w:spacing w:after="240"/>
            <w:divId w:val="2088334391"/>
          </w:pPr>
        </w:pPrChange>
      </w:pPr>
      <w:ins w:id="1732" w:author="Chantel Trivett" w:date="2021-09-23T14:50:00Z">
        <w:r w:rsidRPr="00CE6B28">
          <w:t>Give the directory a unique name that indicat</w:t>
        </w:r>
      </w:ins>
      <w:ins w:id="1733" w:author="Chantel Trivett" w:date="2021-09-23T14:51:00Z">
        <w:r w:rsidR="00320D2C" w:rsidRPr="00CE6B28">
          <w:t>es the corresponding test.</w:t>
        </w:r>
      </w:ins>
      <w:r w:rsidR="00D02CC4" w:rsidRPr="00CE6B28">
        <w:t xml:space="preserve"> </w:t>
      </w:r>
      <w:del w:id="1734" w:author="Chantel Trivett" w:date="2021-09-23T15:18:00Z">
        <w:r w:rsidR="00D02CC4" w:rsidRPr="00CE6B28" w:rsidDel="00FE065B">
          <w:delText xml:space="preserve">As a best practice, it is advised to name the directory with a unique name indicating the </w:delText>
        </w:r>
      </w:del>
      <w:del w:id="1735" w:author="Chantel Trivett" w:date="2021-09-29T11:09:00Z">
        <w:r w:rsidR="00D02CC4" w:rsidRPr="008E4675" w:rsidDel="00C35CD9">
          <w:delText>corresponding test.</w:delText>
        </w:r>
      </w:del>
      <w:ins w:id="1736" w:author="Chantel Trivett" w:date="2021-09-23T15:00:00Z">
        <w:r w:rsidR="00106E06">
          <w:t>For example:</w:t>
        </w:r>
      </w:ins>
    </w:p>
    <w:p w14:paraId="7448A263" w14:textId="77777777" w:rsidR="00D02CC4" w:rsidRDefault="00D02CC4" w:rsidP="00D02CC4">
      <w:pPr>
        <w:divId w:val="2088334391"/>
        <w:rPr>
          <w:ins w:id="1737" w:author="Chantel Trivett" w:date="2021-09-23T15:16:00Z"/>
        </w:rPr>
      </w:pPr>
      <w:r w:rsidRPr="00161805">
        <w:rPr>
          <w:rFonts w:eastAsia="Calibri"/>
          <w:noProof/>
        </w:rPr>
        <mc:AlternateContent>
          <mc:Choice Requires="wpg">
            <w:drawing>
              <wp:inline distT="0" distB="0" distL="0" distR="0" wp14:anchorId="1CF35364" wp14:editId="1D410E66">
                <wp:extent cx="5800725" cy="832739"/>
                <wp:effectExtent l="0" t="0" r="9525" b="5715"/>
                <wp:docPr id="147" name="Group 147"/>
                <wp:cNvGraphicFramePr/>
                <a:graphic xmlns:a="http://schemas.openxmlformats.org/drawingml/2006/main">
                  <a:graphicData uri="http://schemas.microsoft.com/office/word/2010/wordprocessingGroup">
                    <wpg:wgp>
                      <wpg:cNvGrpSpPr/>
                      <wpg:grpSpPr>
                        <a:xfrm>
                          <a:off x="0" y="0"/>
                          <a:ext cx="5800725" cy="832739"/>
                          <a:chOff x="0" y="0"/>
                          <a:chExt cx="6477254" cy="832739"/>
                        </a:xfrm>
                      </wpg:grpSpPr>
                      <wps:wsp>
                        <wps:cNvPr id="148" name="Shape 17"/>
                        <wps:cNvSpPr/>
                        <wps:spPr>
                          <a:xfrm>
                            <a:off x="8509" y="0"/>
                            <a:ext cx="6460617" cy="15494"/>
                          </a:xfrm>
                          <a:custGeom>
                            <a:avLst/>
                            <a:gdLst/>
                            <a:ahLst/>
                            <a:cxnLst/>
                            <a:rect l="0" t="0" r="0" b="0"/>
                            <a:pathLst>
                              <a:path w="6460617" h="15494">
                                <a:moveTo>
                                  <a:pt x="20701" y="127"/>
                                </a:moveTo>
                                <a:lnTo>
                                  <a:pt x="6440043" y="127"/>
                                </a:lnTo>
                                <a:cubicBezTo>
                                  <a:pt x="6447790" y="127"/>
                                  <a:pt x="6455156" y="3302"/>
                                  <a:pt x="6460617" y="8890"/>
                                </a:cubicBezTo>
                                <a:lnTo>
                                  <a:pt x="6453505" y="15240"/>
                                </a:lnTo>
                                <a:cubicBezTo>
                                  <a:pt x="6449822" y="11557"/>
                                  <a:pt x="6444869" y="9525"/>
                                  <a:pt x="6439662" y="9652"/>
                                </a:cubicBezTo>
                                <a:lnTo>
                                  <a:pt x="20193" y="9652"/>
                                </a:lnTo>
                                <a:cubicBezTo>
                                  <a:pt x="14986" y="9652"/>
                                  <a:pt x="10033" y="11811"/>
                                  <a:pt x="6477" y="15494"/>
                                </a:cubicBezTo>
                                <a:lnTo>
                                  <a:pt x="0" y="8509"/>
                                </a:lnTo>
                                <a:cubicBezTo>
                                  <a:pt x="5461" y="3048"/>
                                  <a:pt x="12954" y="0"/>
                                  <a:pt x="20701" y="127"/>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49" name="Shape 18"/>
                        <wps:cNvSpPr/>
                        <wps:spPr>
                          <a:xfrm>
                            <a:off x="8128" y="817245"/>
                            <a:ext cx="6460618" cy="15494"/>
                          </a:xfrm>
                          <a:custGeom>
                            <a:avLst/>
                            <a:gdLst/>
                            <a:ahLst/>
                            <a:cxnLst/>
                            <a:rect l="0" t="0" r="0" b="0"/>
                            <a:pathLst>
                              <a:path w="6460618" h="15494">
                                <a:moveTo>
                                  <a:pt x="6454140" y="0"/>
                                </a:moveTo>
                                <a:lnTo>
                                  <a:pt x="6460618" y="6985"/>
                                </a:lnTo>
                                <a:cubicBezTo>
                                  <a:pt x="6455156" y="12446"/>
                                  <a:pt x="6447663" y="15494"/>
                                  <a:pt x="6439916" y="15367"/>
                                </a:cubicBezTo>
                                <a:lnTo>
                                  <a:pt x="20574" y="15367"/>
                                </a:lnTo>
                                <a:cubicBezTo>
                                  <a:pt x="12827" y="15367"/>
                                  <a:pt x="5461" y="12192"/>
                                  <a:pt x="0" y="6604"/>
                                </a:cubicBezTo>
                                <a:lnTo>
                                  <a:pt x="7112" y="254"/>
                                </a:lnTo>
                                <a:cubicBezTo>
                                  <a:pt x="10795" y="3937"/>
                                  <a:pt x="15748" y="5969"/>
                                  <a:pt x="20955" y="5842"/>
                                </a:cubicBezTo>
                                <a:lnTo>
                                  <a:pt x="6440424" y="5842"/>
                                </a:lnTo>
                                <a:cubicBezTo>
                                  <a:pt x="6445631" y="5842"/>
                                  <a:pt x="6450584" y="3683"/>
                                  <a:pt x="645414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0" name="Shape 19"/>
                        <wps:cNvSpPr/>
                        <wps:spPr>
                          <a:xfrm>
                            <a:off x="0" y="8128"/>
                            <a:ext cx="15494" cy="816102"/>
                          </a:xfrm>
                          <a:custGeom>
                            <a:avLst/>
                            <a:gdLst/>
                            <a:ahLst/>
                            <a:cxnLst/>
                            <a:rect l="0" t="0" r="0" b="0"/>
                            <a:pathLst>
                              <a:path w="15494" h="816102">
                                <a:moveTo>
                                  <a:pt x="8890" y="0"/>
                                </a:moveTo>
                                <a:lnTo>
                                  <a:pt x="15240" y="7112"/>
                                </a:lnTo>
                                <a:cubicBezTo>
                                  <a:pt x="11557" y="10795"/>
                                  <a:pt x="9525" y="15748"/>
                                  <a:pt x="9652" y="20955"/>
                                </a:cubicBezTo>
                                <a:lnTo>
                                  <a:pt x="9652" y="795909"/>
                                </a:lnTo>
                                <a:cubicBezTo>
                                  <a:pt x="9652" y="801116"/>
                                  <a:pt x="11811" y="806069"/>
                                  <a:pt x="15494" y="809625"/>
                                </a:cubicBezTo>
                                <a:lnTo>
                                  <a:pt x="8509" y="816102"/>
                                </a:lnTo>
                                <a:cubicBezTo>
                                  <a:pt x="3048" y="810641"/>
                                  <a:pt x="0" y="803148"/>
                                  <a:pt x="127" y="795401"/>
                                </a:cubicBezTo>
                                <a:lnTo>
                                  <a:pt x="127" y="20574"/>
                                </a:lnTo>
                                <a:cubicBezTo>
                                  <a:pt x="127" y="12827"/>
                                  <a:pt x="3302" y="5461"/>
                                  <a:pt x="889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1" name="Shape 20"/>
                        <wps:cNvSpPr/>
                        <wps:spPr>
                          <a:xfrm>
                            <a:off x="6461760" y="8509"/>
                            <a:ext cx="15494" cy="816102"/>
                          </a:xfrm>
                          <a:custGeom>
                            <a:avLst/>
                            <a:gdLst/>
                            <a:ahLst/>
                            <a:cxnLst/>
                            <a:rect l="0" t="0" r="0" b="0"/>
                            <a:pathLst>
                              <a:path w="15494" h="816102">
                                <a:moveTo>
                                  <a:pt x="6986" y="0"/>
                                </a:moveTo>
                                <a:cubicBezTo>
                                  <a:pt x="12447" y="5461"/>
                                  <a:pt x="15494" y="12954"/>
                                  <a:pt x="15367" y="20701"/>
                                </a:cubicBezTo>
                                <a:lnTo>
                                  <a:pt x="15367" y="795528"/>
                                </a:lnTo>
                                <a:cubicBezTo>
                                  <a:pt x="15367" y="803275"/>
                                  <a:pt x="12192" y="810641"/>
                                  <a:pt x="6604" y="816102"/>
                                </a:cubicBezTo>
                                <a:lnTo>
                                  <a:pt x="254" y="808990"/>
                                </a:lnTo>
                                <a:cubicBezTo>
                                  <a:pt x="3937" y="805307"/>
                                  <a:pt x="5969" y="800354"/>
                                  <a:pt x="5842" y="795147"/>
                                </a:cubicBezTo>
                                <a:lnTo>
                                  <a:pt x="5842" y="20193"/>
                                </a:lnTo>
                                <a:cubicBezTo>
                                  <a:pt x="5842" y="14986"/>
                                  <a:pt x="3683" y="10033"/>
                                  <a:pt x="0" y="6477"/>
                                </a:cubicBezTo>
                                <a:lnTo>
                                  <a:pt x="6986"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2" name="Rectangle 152"/>
                        <wps:cNvSpPr/>
                        <wps:spPr>
                          <a:xfrm>
                            <a:off x="247776" y="254833"/>
                            <a:ext cx="2553920" cy="190699"/>
                          </a:xfrm>
                          <a:prstGeom prst="rect">
                            <a:avLst/>
                          </a:prstGeom>
                          <a:ln>
                            <a:noFill/>
                          </a:ln>
                        </wps:spPr>
                        <wps:txbx>
                          <w:txbxContent>
                            <w:p w14:paraId="126C443C" w14:textId="77777777" w:rsidR="00D02CC4" w:rsidRDefault="00D02CC4" w:rsidP="00D02CC4">
                              <w:r>
                                <w:rPr>
                                  <w:rFonts w:eastAsia="Courier New"/>
                                </w:rPr>
                                <w:t>test000-systemundertest/</w:t>
                              </w:r>
                            </w:p>
                          </w:txbxContent>
                        </wps:txbx>
                        <wps:bodyPr horzOverflow="overflow" vert="horz" lIns="0" tIns="0" rIns="0" bIns="0" rtlCol="0">
                          <a:noAutofit/>
                        </wps:bodyPr>
                      </wps:wsp>
                      <wps:wsp>
                        <wps:cNvPr id="153" name="Rectangle 153"/>
                        <wps:cNvSpPr/>
                        <wps:spPr>
                          <a:xfrm>
                            <a:off x="247776" y="479330"/>
                            <a:ext cx="2979573" cy="270178"/>
                          </a:xfrm>
                          <a:prstGeom prst="rect">
                            <a:avLst/>
                          </a:prstGeom>
                          <a:ln>
                            <a:noFill/>
                          </a:ln>
                        </wps:spPr>
                        <wps:txbx>
                          <w:txbxContent>
                            <w:p w14:paraId="5E82602D" w14:textId="77777777" w:rsidR="00D02CC4" w:rsidRDefault="00D02CC4" w:rsidP="00D02CC4">
                              <w:r>
                                <w:rPr>
                                  <w:rFonts w:eastAsia="Courier New"/>
                                </w:rPr>
                                <w:t xml:space="preserve">    file-interfaceA.pcapng  </w:t>
                              </w:r>
                            </w:p>
                          </w:txbxContent>
                        </wps:txbx>
                        <wps:bodyPr horzOverflow="overflow" vert="horz" lIns="0" tIns="0" rIns="0" bIns="0" rtlCol="0">
                          <a:noAutofit/>
                        </wps:bodyPr>
                      </wps:wsp>
                    </wpg:wgp>
                  </a:graphicData>
                </a:graphic>
              </wp:inline>
            </w:drawing>
          </mc:Choice>
          <mc:Fallback>
            <w:pict>
              <v:group w14:anchorId="1CF35364" id="Group 147" o:spid="_x0000_s1026" style="width:456.75pt;height:65.55pt;mso-position-horizontal-relative:char;mso-position-vertical-relative:line" coordsize="64772,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">
                <v:shape id="Shape 17" o:spid="_x0000_s1027" style="position:absolute;left:85;width:64606;height:154;visibility:visible;mso-wrap-style:square;v-text-anchor:top" coordsize="6460617,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" path="m20701,127r6419342,c6447790,127,6455156,3302,6460617,8890r-7112,6350c6449822,11557,6444869,9525,6439662,9652r-6419469,c14986,9652,10033,11811,6477,15494l,8509c5461,3048,12954,,20701,127xe" fillcolor="#ccc" stroked="f" strokeweight="0">
                  <v:stroke miterlimit="83231f" joinstyle="miter"/>
                  <v:path arrowok="t" textboxrect="0,0,6460617,15494"/>
                </v:shape>
                <v:shape id="Shape 18" o:spid="_x0000_s1028" style="position:absolute;left:81;top:8172;width:64606;height:155;visibility:visible;mso-wrap-style:square;v-text-anchor:top" coordsize="6460618,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" path="m6454140,r6478,6985c6455156,12446,6447663,15494,6439916,15367r-6419342,c12827,15367,5461,12192,,6604l7112,254v3683,3683,8636,5715,13843,5588l6440424,5842v5207,,10160,-2159,13716,-5842xe" fillcolor="#ccc" stroked="f" strokeweight="0">
                  <v:stroke miterlimit="83231f" joinstyle="miter"/>
                  <v:path arrowok="t" textboxrect="0,0,6460618,15494"/>
                </v:shape>
                <v:shape id="Shape 19" o:spid="_x0000_s1029" style="position:absolute;top:81;width:154;height:8161;visibility:visible;mso-wrap-style:square;v-text-anchor:top" coordsize="15494,81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" path="m8890,r6350,7112c11557,10795,9525,15748,9652,20955r,774954c9652,801116,11811,806069,15494,809625r-6985,6477c3048,810641,,803148,127,795401r,-774827c127,12827,3302,5461,8890,xe" fillcolor="#ccc" stroked="f" strokeweight="0">
                  <v:stroke miterlimit="83231f" joinstyle="miter"/>
                  <v:path arrowok="t" textboxrect="0,0,15494,816102"/>
                </v:shape>
                <v:shape id="Shape 20" o:spid="_x0000_s1030" style="position:absolute;left:64617;top:85;width:155;height:8161;visibility:visible;mso-wrap-style:square;v-text-anchor:top" coordsize="15494,81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" path="m6986,v5461,5461,8508,12954,8381,20701l15367,795528v,7747,-3175,15113,-8763,20574l254,808990v3683,-3683,5715,-8636,5588,-13843l5842,20193c5842,14986,3683,10033,,6477l6986,xe" fillcolor="#ccc" stroked="f" strokeweight="0">
                  <v:stroke miterlimit="83231f" joinstyle="miter"/>
                  <v:path arrowok="t" textboxrect="0,0,15494,816102"/>
                </v:shape>
                <v:rect id="Rectangle 152" o:spid="_x0000_s1031" style="position:absolute;left:2477;top:2548;width:25539;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26C443C" w14:textId="77777777" w:rsidR="00D02CC4" w:rsidRDefault="00D02CC4" w:rsidP="00D02CC4">
                        <w:r>
                          <w:rPr>
                            <w:rFonts w:eastAsia="Courier New"/>
                          </w:rPr>
                          <w:t>test000-systemundertest/</w:t>
                        </w:r>
                      </w:p>
                    </w:txbxContent>
                  </v:textbox>
                </v:rect>
                <v:rect id="Rectangle 153" o:spid="_x0000_s1032" style="position:absolute;left:2477;top:4793;width:2979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E82602D" w14:textId="77777777" w:rsidR="00D02CC4" w:rsidRDefault="00D02CC4" w:rsidP="00D02CC4">
                        <w:r>
                          <w:rPr>
                            <w:rFonts w:eastAsia="Courier New"/>
                          </w:rPr>
                          <w:t xml:space="preserve">    file-interfaceA.pcapng  </w:t>
                        </w:r>
                      </w:p>
                    </w:txbxContent>
                  </v:textbox>
                </v:rect>
                <w10:anchorlock/>
              </v:group>
            </w:pict>
          </mc:Fallback>
        </mc:AlternateContent>
      </w:r>
    </w:p>
    <w:p w14:paraId="3900A081" w14:textId="77777777" w:rsidR="00353E55" w:rsidRDefault="00353E55">
      <w:pPr>
        <w:pStyle w:val="ListParagraph"/>
        <w:divId w:val="2088334391"/>
        <w:rPr>
          <w:ins w:id="1738" w:author="Chantel Trivett" w:date="2021-09-29T11:17:00Z"/>
        </w:rPr>
      </w:pPr>
    </w:p>
    <w:p w14:paraId="1691DA67" w14:textId="313AD9C6" w:rsidR="0071183E" w:rsidRDefault="0071183E">
      <w:pPr>
        <w:pStyle w:val="NumberedListLvl1"/>
        <w:divId w:val="2088334391"/>
        <w:pPrChange w:id="1739" w:author="Chantel Trivett" w:date="2021-09-29T11:17:00Z">
          <w:pPr>
            <w:divId w:val="2088334391"/>
          </w:pPr>
        </w:pPrChange>
      </w:pPr>
      <w:commentRangeStart w:id="1740"/>
      <w:ins w:id="1741" w:author="Chantel Trivett" w:date="2021-09-23T15:16:00Z">
        <w:r>
          <w:t>Submit the directory</w:t>
        </w:r>
      </w:ins>
      <w:commentRangeEnd w:id="1740"/>
      <w:ins w:id="1742" w:author="Chantel Trivett" w:date="2021-09-23T15:24:00Z">
        <w:r w:rsidR="0037271B">
          <w:rPr>
            <w:rStyle w:val="CommentReference"/>
          </w:rPr>
          <w:commentReference w:id="1740"/>
        </w:r>
      </w:ins>
      <w:ins w:id="1743" w:author="Chantel Trivett" w:date="2021-09-23T15:16:00Z">
        <w:r>
          <w:t>.</w:t>
        </w:r>
      </w:ins>
    </w:p>
    <w:p w14:paraId="218AA322" w14:textId="77777777" w:rsidR="00D02CC4" w:rsidRPr="00161805" w:rsidRDefault="00D02CC4" w:rsidP="00D02CC4">
      <w:pPr>
        <w:divId w:val="2088334391"/>
      </w:pPr>
    </w:p>
    <w:p w14:paraId="5EA109DE" w14:textId="76609E32" w:rsidR="00D02CC4" w:rsidRDefault="00E44053" w:rsidP="00D02CC4">
      <w:pPr>
        <w:pStyle w:val="Heading3"/>
        <w:divId w:val="2088334391"/>
        <w:rPr>
          <w:ins w:id="1744" w:author="Chantel Trivett" w:date="2021-09-29T11:41:00Z"/>
        </w:rPr>
      </w:pPr>
      <w:bookmarkStart w:id="1745" w:name="_Toc83903606"/>
      <w:ins w:id="1746" w:author="Chantel Trivett" w:date="2021-09-24T10:16:00Z">
        <w:r>
          <w:t>Format</w:t>
        </w:r>
      </w:ins>
      <w:ins w:id="1747" w:author="Chantel Trivett" w:date="2021-09-23T15:27:00Z">
        <w:r w:rsidR="00094408">
          <w:t xml:space="preserve"> m</w:t>
        </w:r>
      </w:ins>
      <w:del w:id="1748" w:author="Chantel Trivett" w:date="2021-09-23T15:27:00Z">
        <w:r w:rsidR="00D02CC4" w:rsidRPr="00161805" w:rsidDel="00094408">
          <w:delText>M</w:delText>
        </w:r>
      </w:del>
      <w:r w:rsidR="00D02CC4" w:rsidRPr="00161805">
        <w:t>ultiple</w:t>
      </w:r>
      <w:del w:id="1749" w:author="Chantel Trivett" w:date="2021-09-23T15:27:00Z">
        <w:r w:rsidR="00D02CC4" w:rsidRPr="00161805" w:rsidDel="00094408">
          <w:delText xml:space="preserve"> </w:delText>
        </w:r>
      </w:del>
      <w:del w:id="1750" w:author="Chantel Trivett" w:date="2021-09-23T14:45:00Z">
        <w:r w:rsidR="00D02CC4" w:rsidRPr="00161805" w:rsidDel="0080125E">
          <w:delText>pcap(ng)</w:delText>
        </w:r>
      </w:del>
      <w:r w:rsidR="00D02CC4" w:rsidRPr="00161805">
        <w:t xml:space="preserve"> files</w:t>
      </w:r>
      <w:bookmarkEnd w:id="1745"/>
      <w:del w:id="1751" w:author="Chantel Trivett" w:date="2021-09-23T15:32:00Z">
        <w:r w:rsidR="00D02CC4" w:rsidRPr="00161805" w:rsidDel="00541D79">
          <w:delText xml:space="preserve"> in a single directory</w:delText>
        </w:r>
      </w:del>
    </w:p>
    <w:p w14:paraId="255DF4EA" w14:textId="19F30B88" w:rsidR="00CB6E31" w:rsidRDefault="008B5167">
      <w:pPr>
        <w:divId w:val="2088334391"/>
        <w:rPr>
          <w:ins w:id="1752" w:author="Chantel Trivett" w:date="2021-09-29T11:41:00Z"/>
        </w:rPr>
        <w:pPrChange w:id="1753" w:author="Chantel Trivett" w:date="2021-09-29T11:42:00Z">
          <w:pPr>
            <w:pStyle w:val="ListParagraph"/>
            <w:numPr>
              <w:numId w:val="105"/>
            </w:numPr>
            <w:ind w:left="1080" w:hanging="360"/>
            <w:divId w:val="2088334391"/>
          </w:pPr>
        </w:pPrChange>
      </w:pPr>
      <w:ins w:id="1754" w:author="Chantel Trivett" w:date="2021-09-29T11:43:00Z">
        <w:r>
          <w:t>U</w:t>
        </w:r>
      </w:ins>
      <w:ins w:id="1755" w:author="Chantel Trivett" w:date="2021-09-29T11:41:00Z">
        <w:r w:rsidR="00CB6E31" w:rsidRPr="00161805">
          <w:t>ser</w:t>
        </w:r>
      </w:ins>
      <w:ins w:id="1756" w:author="Chantel Trivett" w:date="2021-09-29T11:45:00Z">
        <w:r w:rsidR="00DD4D99">
          <w:t>s</w:t>
        </w:r>
      </w:ins>
      <w:ins w:id="1757" w:author="Chantel Trivett" w:date="2021-09-29T11:41:00Z">
        <w:r w:rsidR="00CB6E31" w:rsidRPr="00161805">
          <w:t xml:space="preserve"> interested in receiving a prediction </w:t>
        </w:r>
      </w:ins>
      <w:ins w:id="1758" w:author="Chantel Trivett" w:date="2021-09-29T11:44:00Z">
        <w:r w:rsidR="00DD4D99">
          <w:t>for</w:t>
        </w:r>
      </w:ins>
      <w:ins w:id="1759" w:author="Chantel Trivett" w:date="2021-09-29T11:41:00Z">
        <w:r w:rsidR="00CB6E31" w:rsidRPr="00161805">
          <w:t xml:space="preserve"> a test </w:t>
        </w:r>
      </w:ins>
      <w:ins w:id="1760" w:author="Chantel Trivett" w:date="2021-09-29T11:44:00Z">
        <w:r w:rsidR="00DD4D99">
          <w:t>involving a collection of</w:t>
        </w:r>
      </w:ins>
      <w:ins w:id="1761" w:author="Chantel Trivett" w:date="2021-09-29T11:41:00Z">
        <w:r w:rsidR="00CB6E31" w:rsidRPr="00161805">
          <w:t xml:space="preserve"> multiple </w:t>
        </w:r>
      </w:ins>
      <w:ins w:id="1762" w:author="Chantel Trivett" w:date="2021-09-29T11:43:00Z">
        <w:r>
          <w:t>PCAP/</w:t>
        </w:r>
        <w:proofErr w:type="spellStart"/>
        <w:r>
          <w:t>PCAPng</w:t>
        </w:r>
      </w:ins>
      <w:proofErr w:type="spellEnd"/>
      <w:ins w:id="1763" w:author="Chantel Trivett" w:date="2021-09-29T11:41:00Z">
        <w:r w:rsidR="00CB6E31" w:rsidRPr="00161805">
          <w:t xml:space="preserve"> files </w:t>
        </w:r>
      </w:ins>
      <w:ins w:id="1764" w:author="Chantel Trivett" w:date="2021-09-29T11:44:00Z">
        <w:r w:rsidR="00DD4D99">
          <w:t>can</w:t>
        </w:r>
      </w:ins>
      <w:ins w:id="1765" w:author="Chantel Trivett" w:date="2021-09-29T11:41:00Z">
        <w:r w:rsidR="00CB6E31" w:rsidRPr="00161805">
          <w:t xml:space="preserve"> submit a directory with all related files included. </w:t>
        </w:r>
      </w:ins>
      <w:ins w:id="1766" w:author="Chantel Trivett" w:date="2021-09-29T11:45:00Z">
        <w:r w:rsidR="008B3A39">
          <w:t xml:space="preserve">Users </w:t>
        </w:r>
      </w:ins>
      <w:ins w:id="1767" w:author="Chantel Trivett" w:date="2021-09-29T11:48:00Z">
        <w:r w:rsidR="001E5086">
          <w:t>must</w:t>
        </w:r>
      </w:ins>
      <w:ins w:id="1768" w:author="Chantel Trivett" w:date="2021-09-29T11:45:00Z">
        <w:r w:rsidR="008B3A39">
          <w:t xml:space="preserve"> ensure</w:t>
        </w:r>
      </w:ins>
      <w:ins w:id="1769" w:author="Chantel Trivett" w:date="2021-09-29T11:41:00Z">
        <w:r w:rsidR="00CB6E31" w:rsidRPr="00161805">
          <w:t xml:space="preserve"> data integrity, e.g., data in various files are interrelated to the same flow, one or more common identities can be used to trace interesting traffic, etc.</w:t>
        </w:r>
      </w:ins>
    </w:p>
    <w:p w14:paraId="73A1E869" w14:textId="77777777" w:rsidR="00CB6E31" w:rsidRPr="000C7C1C" w:rsidRDefault="00CB6E31">
      <w:pPr>
        <w:divId w:val="2088334391"/>
        <w:pPrChange w:id="1770" w:author="Chantel Trivett" w:date="2021-09-29T11:41:00Z">
          <w:pPr>
            <w:pStyle w:val="Heading3"/>
            <w:divId w:val="2088334391"/>
          </w:pPr>
        </w:pPrChange>
      </w:pPr>
    </w:p>
    <w:p w14:paraId="05744DC3" w14:textId="625473EA" w:rsidR="006F6B7C" w:rsidRDefault="009C2266" w:rsidP="00D02CC4">
      <w:pPr>
        <w:spacing w:after="240"/>
        <w:divId w:val="2088334391"/>
        <w:rPr>
          <w:ins w:id="1771" w:author="Chantel Trivett" w:date="2021-09-23T15:15:00Z"/>
        </w:rPr>
      </w:pPr>
      <w:ins w:id="1772" w:author="Chantel Trivett" w:date="2021-09-23T15:14:00Z">
        <w:r>
          <w:t>To</w:t>
        </w:r>
      </w:ins>
      <w:ins w:id="1773" w:author="Chantel Trivett" w:date="2021-09-24T10:15:00Z">
        <w:r w:rsidR="00C20963">
          <w:t xml:space="preserve"> format</w:t>
        </w:r>
      </w:ins>
      <w:ins w:id="1774" w:author="Chantel Trivett" w:date="2021-09-23T15:14:00Z">
        <w:r>
          <w:t xml:space="preserve"> </w:t>
        </w:r>
      </w:ins>
      <w:ins w:id="1775" w:author="Chantel Trivett" w:date="2021-09-23T15:15:00Z">
        <w:r w:rsidR="00670832">
          <w:t xml:space="preserve">multiple </w:t>
        </w:r>
      </w:ins>
      <w:ins w:id="1776" w:author="Chantel Trivett" w:date="2021-09-23T15:26:00Z">
        <w:r w:rsidR="007A3341">
          <w:t>PCAP</w:t>
        </w:r>
      </w:ins>
      <w:ins w:id="1777" w:author="Chantel Trivett" w:date="2021-09-23T15:27:00Z">
        <w:r w:rsidR="0061684F">
          <w:t>/</w:t>
        </w:r>
        <w:proofErr w:type="spellStart"/>
        <w:r w:rsidR="0061684F">
          <w:t>PCAPng</w:t>
        </w:r>
        <w:proofErr w:type="spellEnd"/>
        <w:r w:rsidR="0061684F">
          <w:t xml:space="preserve"> </w:t>
        </w:r>
      </w:ins>
      <w:ins w:id="1778" w:author="Chantel Trivett" w:date="2021-09-23T15:15:00Z">
        <w:r w:rsidR="00670832">
          <w:t>files corresponding to a single test</w:t>
        </w:r>
      </w:ins>
      <w:ins w:id="1779" w:author="Chantel Trivett" w:date="2021-09-24T10:15:00Z">
        <w:r w:rsidR="00D27FBE">
          <w:t xml:space="preserve"> for import</w:t>
        </w:r>
      </w:ins>
      <w:ins w:id="1780" w:author="Chantel Trivett" w:date="2021-09-23T15:15:00Z">
        <w:r w:rsidR="006F6B7C">
          <w:t>:</w:t>
        </w:r>
      </w:ins>
    </w:p>
    <w:p w14:paraId="0D1BFBD0" w14:textId="0C189E14" w:rsidR="008E4675" w:rsidRDefault="008B25E3" w:rsidP="00DF258B">
      <w:pPr>
        <w:pStyle w:val="NumberedListLvl1"/>
        <w:numPr>
          <w:ilvl w:val="0"/>
          <w:numId w:val="130"/>
        </w:numPr>
        <w:divId w:val="2088334391"/>
        <w:rPr>
          <w:ins w:id="1781" w:author="Chantel Trivett" w:date="2021-09-29T11:47:00Z"/>
        </w:rPr>
      </w:pPr>
      <w:ins w:id="1782" w:author="Chantel Trivett" w:date="2021-09-23T15:18:00Z">
        <w:r w:rsidRPr="000D2F3B">
          <w:t xml:space="preserve">Place all the </w:t>
        </w:r>
      </w:ins>
      <w:ins w:id="1783" w:author="Chantel Trivett" w:date="2021-09-23T15:23:00Z">
        <w:r w:rsidR="001638FA">
          <w:t xml:space="preserve">files related to the test </w:t>
        </w:r>
      </w:ins>
      <w:ins w:id="1784" w:author="Chantel Trivett" w:date="2021-09-23T15:19:00Z">
        <w:r w:rsidR="008E4675" w:rsidRPr="000D2F3B">
          <w:t>into a direc</w:t>
        </w:r>
      </w:ins>
      <w:ins w:id="1785" w:author="Chantel Trivett" w:date="2021-09-23T15:20:00Z">
        <w:r w:rsidR="008E4675" w:rsidRPr="000D2F3B">
          <w:t xml:space="preserve">tory. </w:t>
        </w:r>
      </w:ins>
    </w:p>
    <w:p w14:paraId="64C84302" w14:textId="77777777" w:rsidR="005F25FD" w:rsidRPr="000D2F3B" w:rsidRDefault="005F25FD">
      <w:pPr>
        <w:pStyle w:val="NumberedListLvl1"/>
        <w:numPr>
          <w:ilvl w:val="0"/>
          <w:numId w:val="0"/>
        </w:numPr>
        <w:ind w:left="720"/>
        <w:divId w:val="2088334391"/>
        <w:rPr>
          <w:ins w:id="1786" w:author="Chantel Trivett" w:date="2021-09-23T15:20:00Z"/>
        </w:rPr>
        <w:pPrChange w:id="1787" w:author="Chantel Trivett" w:date="2021-09-29T11:47:00Z">
          <w:pPr>
            <w:pStyle w:val="ListParagraph"/>
            <w:numPr>
              <w:numId w:val="104"/>
            </w:numPr>
            <w:spacing w:after="240"/>
            <w:ind w:hanging="360"/>
            <w:divId w:val="2088334391"/>
          </w:pPr>
        </w:pPrChange>
      </w:pPr>
    </w:p>
    <w:p w14:paraId="46CE8D92" w14:textId="043EC037" w:rsidR="00AD6A6E" w:rsidRPr="00161805" w:rsidRDefault="008E4675">
      <w:pPr>
        <w:pStyle w:val="NumberedListLvl1"/>
        <w:divId w:val="2088334391"/>
        <w:pPrChange w:id="1788" w:author="Chantel Trivett" w:date="2021-09-29T11:47:00Z">
          <w:pPr>
            <w:spacing w:after="240"/>
            <w:divId w:val="2088334391"/>
          </w:pPr>
        </w:pPrChange>
      </w:pPr>
      <w:ins w:id="1789" w:author="Chantel Trivett" w:date="2021-09-23T15:20:00Z">
        <w:r w:rsidRPr="000D2F3B">
          <w:t xml:space="preserve">Give the </w:t>
        </w:r>
        <w:r w:rsidR="0063483A" w:rsidRPr="000D2F3B">
          <w:t>directory a unique name that indicates the corresponding tests</w:t>
        </w:r>
        <w:r w:rsidR="0063483A">
          <w:t>.</w:t>
        </w:r>
      </w:ins>
      <w:ins w:id="1790" w:author="Chantel Trivett" w:date="2021-09-29T11:18:00Z">
        <w:r w:rsidR="00A7364E">
          <w:t xml:space="preserve"> </w:t>
        </w:r>
      </w:ins>
      <w:del w:id="1791" w:author="Chantel Trivett" w:date="2021-09-29T11:41:00Z">
        <w:r w:rsidR="00D02CC4" w:rsidRPr="00161805" w:rsidDel="00CB6E31">
          <w:delText xml:space="preserve">If the user is interested in receiving a prediction about a test where multiple pcap(ng) files are collected, </w:delText>
        </w:r>
        <w:r w:rsidR="00D02CC4" w:rsidDel="00CB6E31">
          <w:delText>they</w:delText>
        </w:r>
        <w:r w:rsidR="00D02CC4" w:rsidRPr="00161805" w:rsidDel="00CB6E31">
          <w:delText xml:space="preserve"> submit a directory with all related files included. The user is expected to provide data integrity, e.g., data in various files are inter-related to the same flow, one or more common identities can be used to trace interesting traffic, etc.</w:delText>
        </w:r>
      </w:del>
      <w:ins w:id="1792" w:author="Chantel Trivett" w:date="2021-09-23T15:23:00Z">
        <w:r w:rsidR="00AD6A6E">
          <w:t xml:space="preserve">For example: </w:t>
        </w:r>
      </w:ins>
    </w:p>
    <w:p w14:paraId="3F5D2B0D" w14:textId="71BF807C" w:rsidR="00D02CC4" w:rsidRDefault="00D02CC4" w:rsidP="00D02CC4">
      <w:pPr>
        <w:divId w:val="2088334391"/>
        <w:rPr>
          <w:ins w:id="1793" w:author="Chantel Trivett" w:date="2021-09-29T11:47:00Z"/>
        </w:rPr>
      </w:pPr>
      <w:r w:rsidRPr="00161805">
        <w:rPr>
          <w:rFonts w:eastAsia="Calibri"/>
          <w:noProof/>
        </w:rPr>
        <mc:AlternateContent>
          <mc:Choice Requires="wpg">
            <w:drawing>
              <wp:inline distT="0" distB="0" distL="0" distR="0" wp14:anchorId="5E8157BF" wp14:editId="4C31027E">
                <wp:extent cx="5705475" cy="1179449"/>
                <wp:effectExtent l="0" t="0" r="9525" b="1905"/>
                <wp:docPr id="154" name="Group 154"/>
                <wp:cNvGraphicFramePr/>
                <a:graphic xmlns:a="http://schemas.openxmlformats.org/drawingml/2006/main">
                  <a:graphicData uri="http://schemas.microsoft.com/office/word/2010/wordprocessingGroup">
                    <wpg:wgp>
                      <wpg:cNvGrpSpPr/>
                      <wpg:grpSpPr>
                        <a:xfrm>
                          <a:off x="0" y="0"/>
                          <a:ext cx="5705475" cy="1179449"/>
                          <a:chOff x="0" y="0"/>
                          <a:chExt cx="6477254" cy="1179449"/>
                        </a:xfrm>
                      </wpg:grpSpPr>
                      <wps:wsp>
                        <wps:cNvPr id="155" name="Shape 24"/>
                        <wps:cNvSpPr/>
                        <wps:spPr>
                          <a:xfrm>
                            <a:off x="8509" y="0"/>
                            <a:ext cx="6460617" cy="15494"/>
                          </a:xfrm>
                          <a:custGeom>
                            <a:avLst/>
                            <a:gdLst/>
                            <a:ahLst/>
                            <a:cxnLst/>
                            <a:rect l="0" t="0" r="0" b="0"/>
                            <a:pathLst>
                              <a:path w="6460617" h="15494">
                                <a:moveTo>
                                  <a:pt x="20701" y="127"/>
                                </a:moveTo>
                                <a:lnTo>
                                  <a:pt x="6440043" y="127"/>
                                </a:lnTo>
                                <a:cubicBezTo>
                                  <a:pt x="6447790" y="127"/>
                                  <a:pt x="6455156" y="3302"/>
                                  <a:pt x="6460617" y="8890"/>
                                </a:cubicBezTo>
                                <a:lnTo>
                                  <a:pt x="6453505" y="15240"/>
                                </a:lnTo>
                                <a:cubicBezTo>
                                  <a:pt x="6449822" y="11557"/>
                                  <a:pt x="6444869" y="9525"/>
                                  <a:pt x="6439662" y="9652"/>
                                </a:cubicBezTo>
                                <a:lnTo>
                                  <a:pt x="20193" y="9652"/>
                                </a:lnTo>
                                <a:cubicBezTo>
                                  <a:pt x="14986" y="9652"/>
                                  <a:pt x="10033" y="11811"/>
                                  <a:pt x="6477" y="15494"/>
                                </a:cubicBezTo>
                                <a:lnTo>
                                  <a:pt x="0" y="8509"/>
                                </a:lnTo>
                                <a:cubicBezTo>
                                  <a:pt x="5461" y="3048"/>
                                  <a:pt x="12954" y="0"/>
                                  <a:pt x="20701" y="127"/>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6" name="Shape 25"/>
                        <wps:cNvSpPr/>
                        <wps:spPr>
                          <a:xfrm>
                            <a:off x="8128" y="1163955"/>
                            <a:ext cx="6460618" cy="15494"/>
                          </a:xfrm>
                          <a:custGeom>
                            <a:avLst/>
                            <a:gdLst/>
                            <a:ahLst/>
                            <a:cxnLst/>
                            <a:rect l="0" t="0" r="0" b="0"/>
                            <a:pathLst>
                              <a:path w="6460618" h="15494">
                                <a:moveTo>
                                  <a:pt x="6454140" y="0"/>
                                </a:moveTo>
                                <a:lnTo>
                                  <a:pt x="6460618" y="6986"/>
                                </a:lnTo>
                                <a:cubicBezTo>
                                  <a:pt x="6455156" y="12446"/>
                                  <a:pt x="6447663" y="15494"/>
                                  <a:pt x="6439916" y="15367"/>
                                </a:cubicBezTo>
                                <a:lnTo>
                                  <a:pt x="20574" y="15367"/>
                                </a:lnTo>
                                <a:cubicBezTo>
                                  <a:pt x="12827" y="15367"/>
                                  <a:pt x="5461" y="12192"/>
                                  <a:pt x="0" y="6604"/>
                                </a:cubicBezTo>
                                <a:lnTo>
                                  <a:pt x="7112" y="254"/>
                                </a:lnTo>
                                <a:cubicBezTo>
                                  <a:pt x="10795" y="3937"/>
                                  <a:pt x="15748" y="5969"/>
                                  <a:pt x="20955" y="5842"/>
                                </a:cubicBezTo>
                                <a:lnTo>
                                  <a:pt x="6440424" y="5842"/>
                                </a:lnTo>
                                <a:cubicBezTo>
                                  <a:pt x="6445631" y="5842"/>
                                  <a:pt x="6450584" y="3683"/>
                                  <a:pt x="645414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7" name="Shape 26"/>
                        <wps:cNvSpPr/>
                        <wps:spPr>
                          <a:xfrm>
                            <a:off x="0" y="8128"/>
                            <a:ext cx="15494" cy="1162812"/>
                          </a:xfrm>
                          <a:custGeom>
                            <a:avLst/>
                            <a:gdLst/>
                            <a:ahLst/>
                            <a:cxnLst/>
                            <a:rect l="0" t="0" r="0" b="0"/>
                            <a:pathLst>
                              <a:path w="15494" h="1162812">
                                <a:moveTo>
                                  <a:pt x="8890" y="0"/>
                                </a:moveTo>
                                <a:lnTo>
                                  <a:pt x="15240" y="7112"/>
                                </a:lnTo>
                                <a:cubicBezTo>
                                  <a:pt x="11557" y="10795"/>
                                  <a:pt x="9525" y="15748"/>
                                  <a:pt x="9652" y="20955"/>
                                </a:cubicBezTo>
                                <a:lnTo>
                                  <a:pt x="9652" y="1142619"/>
                                </a:lnTo>
                                <a:cubicBezTo>
                                  <a:pt x="9652" y="1147826"/>
                                  <a:pt x="11811" y="1152779"/>
                                  <a:pt x="15494" y="1156335"/>
                                </a:cubicBezTo>
                                <a:lnTo>
                                  <a:pt x="8509" y="1162812"/>
                                </a:lnTo>
                                <a:cubicBezTo>
                                  <a:pt x="3048" y="1157351"/>
                                  <a:pt x="0" y="1149858"/>
                                  <a:pt x="127" y="1142111"/>
                                </a:cubicBezTo>
                                <a:lnTo>
                                  <a:pt x="127" y="20574"/>
                                </a:lnTo>
                                <a:cubicBezTo>
                                  <a:pt x="127" y="12827"/>
                                  <a:pt x="3302" y="5461"/>
                                  <a:pt x="889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9" name="Shape 27"/>
                        <wps:cNvSpPr/>
                        <wps:spPr>
                          <a:xfrm>
                            <a:off x="6461760" y="8509"/>
                            <a:ext cx="15494" cy="1162812"/>
                          </a:xfrm>
                          <a:custGeom>
                            <a:avLst/>
                            <a:gdLst/>
                            <a:ahLst/>
                            <a:cxnLst/>
                            <a:rect l="0" t="0" r="0" b="0"/>
                            <a:pathLst>
                              <a:path w="15494" h="1162812">
                                <a:moveTo>
                                  <a:pt x="6986" y="0"/>
                                </a:moveTo>
                                <a:cubicBezTo>
                                  <a:pt x="12447" y="5461"/>
                                  <a:pt x="15494" y="12954"/>
                                  <a:pt x="15367" y="20701"/>
                                </a:cubicBezTo>
                                <a:lnTo>
                                  <a:pt x="15367" y="1142238"/>
                                </a:lnTo>
                                <a:cubicBezTo>
                                  <a:pt x="15367" y="1149985"/>
                                  <a:pt x="12192" y="1157351"/>
                                  <a:pt x="6604" y="1162812"/>
                                </a:cubicBezTo>
                                <a:lnTo>
                                  <a:pt x="254" y="1155700"/>
                                </a:lnTo>
                                <a:cubicBezTo>
                                  <a:pt x="3937" y="1152017"/>
                                  <a:pt x="5969" y="1147063"/>
                                  <a:pt x="5842" y="1141857"/>
                                </a:cubicBezTo>
                                <a:lnTo>
                                  <a:pt x="5842" y="20193"/>
                                </a:lnTo>
                                <a:cubicBezTo>
                                  <a:pt x="5842" y="14986"/>
                                  <a:pt x="3683" y="10033"/>
                                  <a:pt x="0" y="6477"/>
                                </a:cubicBezTo>
                                <a:lnTo>
                                  <a:pt x="6986"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60" name="Rectangle 160"/>
                        <wps:cNvSpPr/>
                        <wps:spPr>
                          <a:xfrm>
                            <a:off x="247777" y="142407"/>
                            <a:ext cx="2553920" cy="232268"/>
                          </a:xfrm>
                          <a:prstGeom prst="rect">
                            <a:avLst/>
                          </a:prstGeom>
                          <a:ln>
                            <a:noFill/>
                          </a:ln>
                        </wps:spPr>
                        <wps:txbx>
                          <w:txbxContent>
                            <w:p w14:paraId="4AB088E5" w14:textId="77777777" w:rsidR="00D02CC4" w:rsidRDefault="00D02CC4" w:rsidP="00D02CC4">
                              <w:r>
                                <w:rPr>
                                  <w:rFonts w:eastAsia="Courier New"/>
                                </w:rPr>
                                <w:t>test001-systemundertest/</w:t>
                              </w:r>
                            </w:p>
                          </w:txbxContent>
                        </wps:txbx>
                        <wps:bodyPr horzOverflow="overflow" vert="horz" lIns="0" tIns="0" rIns="0" bIns="0" rtlCol="0">
                          <a:noAutofit/>
                        </wps:bodyPr>
                      </wps:wsp>
                      <wps:wsp>
                        <wps:cNvPr id="161" name="Rectangle 161"/>
                        <wps:cNvSpPr/>
                        <wps:spPr>
                          <a:xfrm>
                            <a:off x="247777" y="374674"/>
                            <a:ext cx="2766746" cy="244082"/>
                          </a:xfrm>
                          <a:prstGeom prst="rect">
                            <a:avLst/>
                          </a:prstGeom>
                          <a:ln>
                            <a:noFill/>
                          </a:ln>
                        </wps:spPr>
                        <wps:txbx>
                          <w:txbxContent>
                            <w:p w14:paraId="71809E44" w14:textId="77777777" w:rsidR="00D02CC4" w:rsidRDefault="00D02CC4" w:rsidP="00D02CC4">
                              <w:r>
                                <w:rPr>
                                  <w:rFonts w:eastAsia="Courier New"/>
                                </w:rPr>
                                <w:t xml:space="preserve">    file-interfaceA.pcapng</w:t>
                              </w:r>
                            </w:p>
                          </w:txbxContent>
                        </wps:txbx>
                        <wps:bodyPr horzOverflow="overflow" vert="horz" lIns="0" tIns="0" rIns="0" bIns="0" rtlCol="0">
                          <a:noAutofit/>
                        </wps:bodyPr>
                      </wps:wsp>
                      <wps:wsp>
                        <wps:cNvPr id="162" name="Rectangle 162"/>
                        <wps:cNvSpPr/>
                        <wps:spPr>
                          <a:xfrm>
                            <a:off x="251500" y="581148"/>
                            <a:ext cx="2766746" cy="173244"/>
                          </a:xfrm>
                          <a:prstGeom prst="rect">
                            <a:avLst/>
                          </a:prstGeom>
                          <a:ln>
                            <a:noFill/>
                          </a:ln>
                        </wps:spPr>
                        <wps:txbx>
                          <w:txbxContent>
                            <w:p w14:paraId="6E44982D" w14:textId="77777777" w:rsidR="00D02CC4" w:rsidRDefault="00D02CC4" w:rsidP="00D02CC4">
                              <w:r>
                                <w:rPr>
                                  <w:rFonts w:eastAsia="Courier New"/>
                                </w:rPr>
                                <w:t xml:space="preserve">    file-interfaceB.pcapng</w:t>
                              </w:r>
                            </w:p>
                          </w:txbxContent>
                        </wps:txbx>
                        <wps:bodyPr horzOverflow="overflow" vert="horz" lIns="0" tIns="0" rIns="0" bIns="0" rtlCol="0">
                          <a:noAutofit/>
                        </wps:bodyPr>
                      </wps:wsp>
                      <wps:wsp>
                        <wps:cNvPr id="163" name="Rectangle 163"/>
                        <wps:cNvSpPr/>
                        <wps:spPr>
                          <a:xfrm>
                            <a:off x="247777" y="826154"/>
                            <a:ext cx="3085986" cy="223157"/>
                          </a:xfrm>
                          <a:prstGeom prst="rect">
                            <a:avLst/>
                          </a:prstGeom>
                          <a:ln>
                            <a:noFill/>
                          </a:ln>
                        </wps:spPr>
                        <wps:txbx>
                          <w:txbxContent>
                            <w:p w14:paraId="588EF1C1" w14:textId="77777777" w:rsidR="00D02CC4" w:rsidRDefault="00D02CC4" w:rsidP="00D02CC4">
                              <w:r>
                                <w:rPr>
                                  <w:rFonts w:eastAsia="Courier New"/>
                                </w:rPr>
                                <w:t xml:space="preserve">    file-interfaceC.pcapng   </w:t>
                              </w:r>
                            </w:p>
                          </w:txbxContent>
                        </wps:txbx>
                        <wps:bodyPr horzOverflow="overflow" vert="horz" lIns="0" tIns="0" rIns="0" bIns="0" rtlCol="0">
                          <a:noAutofit/>
                        </wps:bodyPr>
                      </wps:wsp>
                    </wpg:wgp>
                  </a:graphicData>
                </a:graphic>
              </wp:inline>
            </w:drawing>
          </mc:Choice>
          <mc:Fallback>
            <w:pict>
              <v:group w14:anchorId="5E8157BF" id="Group 154" o:spid="_x0000_s1033" style="width:449.25pt;height:92.85pt;mso-position-horizontal-relative:char;mso-position-vertical-relative:line" coordsize="64772,11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">
                <v:shape id="Shape 24" o:spid="_x0000_s1034" style="position:absolute;left:85;width:64606;height:154;visibility:visible;mso-wrap-style:square;v-text-anchor:top" coordsize="6460617,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" path="m20701,127r6419342,c6447790,127,6455156,3302,6460617,8890r-7112,6350c6449822,11557,6444869,9525,6439662,9652r-6419469,c14986,9652,10033,11811,6477,15494l,8509c5461,3048,12954,,20701,127xe" fillcolor="#ccc" stroked="f" strokeweight="0">
                  <v:stroke miterlimit="83231f" joinstyle="miter"/>
                  <v:path arrowok="t" textboxrect="0,0,6460617,15494"/>
                </v:shape>
                <v:shape id="Shape 25" o:spid="_x0000_s1035" style="position:absolute;left:81;top:11639;width:64606;height:155;visibility:visible;mso-wrap-style:square;v-text-anchor:top" coordsize="6460618,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" path="m6454140,r6478,6986c6455156,12446,6447663,15494,6439916,15367r-6419342,c12827,15367,5461,12192,,6604l7112,254v3683,3683,8636,5715,13843,5588l6440424,5842v5207,,10160,-2159,13716,-5842xe" fillcolor="#ccc" stroked="f" strokeweight="0">
                  <v:stroke miterlimit="83231f" joinstyle="miter"/>
                  <v:path arrowok="t" textboxrect="0,0,6460618,15494"/>
                </v:shape>
                <v:shape id="Shape 26" o:spid="_x0000_s1036" style="position:absolute;top:81;width:154;height:11628;visibility:visible;mso-wrap-style:square;v-text-anchor:top" coordsize="15494,11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" path="m8890,r6350,7112c11557,10795,9525,15748,9652,20955r,1121664c9652,1147826,11811,1152779,15494,1156335r-6985,6477c3048,1157351,,1149858,127,1142111l127,20574c127,12827,3302,5461,8890,xe" fillcolor="#ccc" stroked="f" strokeweight="0">
                  <v:stroke miterlimit="83231f" joinstyle="miter"/>
                  <v:path arrowok="t" textboxrect="0,0,15494,1162812"/>
                </v:shape>
                <v:shape id="Shape 27" o:spid="_x0000_s1037" style="position:absolute;left:64617;top:85;width:155;height:11628;visibility:visible;mso-wrap-style:square;v-text-anchor:top" coordsize="15494,11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" path="m6986,v5461,5461,8508,12954,8381,20701l15367,1142238v,7747,-3175,15113,-8763,20574l254,1155700v3683,-3683,5715,-8637,5588,-13843l5842,20193c5842,14986,3683,10033,,6477l6986,xe" fillcolor="#ccc" stroked="f" strokeweight="0">
                  <v:stroke miterlimit="83231f" joinstyle="miter"/>
                  <v:path arrowok="t" textboxrect="0,0,15494,1162812"/>
                </v:shape>
                <v:rect id="Rectangle 160" o:spid="_x0000_s1038" style="position:absolute;left:2477;top:1424;width:25539;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AB088E5" w14:textId="77777777" w:rsidR="00D02CC4" w:rsidRDefault="00D02CC4" w:rsidP="00D02CC4">
                        <w:r>
                          <w:rPr>
                            <w:rFonts w:eastAsia="Courier New"/>
                          </w:rPr>
                          <w:t>test001-systemundertest/</w:t>
                        </w:r>
                      </w:p>
                    </w:txbxContent>
                  </v:textbox>
                </v:rect>
                <v:rect id="Rectangle 161" o:spid="_x0000_s1039" style="position:absolute;left:2477;top:3746;width:2766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71809E44" w14:textId="77777777" w:rsidR="00D02CC4" w:rsidRDefault="00D02CC4" w:rsidP="00D02CC4">
                        <w:r>
                          <w:rPr>
                            <w:rFonts w:eastAsia="Courier New"/>
                          </w:rPr>
                          <w:t xml:space="preserve">    file-interfaceA.pcapng</w:t>
                        </w:r>
                      </w:p>
                    </w:txbxContent>
                  </v:textbox>
                </v:rect>
                <v:rect id="Rectangle 162" o:spid="_x0000_s1040" style="position:absolute;left:2515;top:5811;width:2766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6E44982D" w14:textId="77777777" w:rsidR="00D02CC4" w:rsidRDefault="00D02CC4" w:rsidP="00D02CC4">
                        <w:r>
                          <w:rPr>
                            <w:rFonts w:eastAsia="Courier New"/>
                          </w:rPr>
                          <w:t xml:space="preserve">    file-interfaceB.pcapng</w:t>
                        </w:r>
                      </w:p>
                    </w:txbxContent>
                  </v:textbox>
                </v:rect>
                <v:rect id="Rectangle 163" o:spid="_x0000_s1041" style="position:absolute;left:2477;top:8261;width:30860;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88EF1C1" w14:textId="77777777" w:rsidR="00D02CC4" w:rsidRDefault="00D02CC4" w:rsidP="00D02CC4">
                        <w:r>
                          <w:rPr>
                            <w:rFonts w:eastAsia="Courier New"/>
                          </w:rPr>
                          <w:t xml:space="preserve">    file-interfaceC.pcapng   </w:t>
                        </w:r>
                      </w:p>
                    </w:txbxContent>
                  </v:textbox>
                </v:rect>
                <w10:anchorlock/>
              </v:group>
            </w:pict>
          </mc:Fallback>
        </mc:AlternateContent>
      </w:r>
    </w:p>
    <w:p w14:paraId="5AB1104D" w14:textId="77777777" w:rsidR="005F25FD" w:rsidRDefault="005F25FD" w:rsidP="00D02CC4">
      <w:pPr>
        <w:divId w:val="2088334391"/>
      </w:pPr>
    </w:p>
    <w:p w14:paraId="74495CCC" w14:textId="7F80A213" w:rsidR="00D02CC4" w:rsidRDefault="00AD6A6E">
      <w:pPr>
        <w:pStyle w:val="NumberedListLvl1"/>
        <w:divId w:val="2088334391"/>
        <w:rPr>
          <w:ins w:id="1794" w:author="Chantel Trivett" w:date="2021-09-24T10:23:00Z"/>
        </w:rPr>
        <w:pPrChange w:id="1795" w:author="Chantel Trivett" w:date="2021-09-29T11:47:00Z">
          <w:pPr>
            <w:pStyle w:val="ListParagraph"/>
            <w:numPr>
              <w:numId w:val="105"/>
            </w:numPr>
            <w:ind w:left="1080" w:hanging="360"/>
            <w:divId w:val="2088334391"/>
          </w:pPr>
        </w:pPrChange>
      </w:pPr>
      <w:ins w:id="1796" w:author="Chantel Trivett" w:date="2021-09-23T15:24:00Z">
        <w:r>
          <w:t>Submit the directory.</w:t>
        </w:r>
      </w:ins>
    </w:p>
    <w:p w14:paraId="04D6AB64" w14:textId="77777777" w:rsidR="00612E43" w:rsidRPr="00161805" w:rsidRDefault="00612E43">
      <w:pPr>
        <w:pStyle w:val="ListParagraph"/>
        <w:ind w:left="1080"/>
        <w:divId w:val="2088334391"/>
        <w:pPrChange w:id="1797" w:author="Chantel Trivett" w:date="2021-09-24T10:23:00Z">
          <w:pPr>
            <w:divId w:val="2088334391"/>
          </w:pPr>
        </w:pPrChange>
      </w:pPr>
    </w:p>
    <w:p w14:paraId="3D79FE76" w14:textId="4092737D" w:rsidR="00D02CC4" w:rsidRPr="00161805" w:rsidRDefault="00D27FBE" w:rsidP="00D02CC4">
      <w:pPr>
        <w:pStyle w:val="Heading3"/>
        <w:divId w:val="2088334391"/>
      </w:pPr>
      <w:bookmarkStart w:id="1798" w:name="_Toc83903607"/>
      <w:ins w:id="1799" w:author="Chantel Trivett" w:date="2021-09-24T10:15:00Z">
        <w:r>
          <w:t>Format</w:t>
        </w:r>
      </w:ins>
      <w:ins w:id="1800" w:author="Chantel Trivett" w:date="2021-09-23T15:34:00Z">
        <w:r w:rsidR="00F4363E">
          <w:t xml:space="preserve"> m</w:t>
        </w:r>
      </w:ins>
      <w:del w:id="1801" w:author="Chantel Trivett" w:date="2021-09-23T15:34:00Z">
        <w:r w:rsidR="00D02CC4" w:rsidRPr="00161805" w:rsidDel="00F4363E">
          <w:delText>M</w:delText>
        </w:r>
      </w:del>
      <w:r w:rsidR="00D02CC4" w:rsidRPr="00161805">
        <w:t>ultiple directories in an archive</w:t>
      </w:r>
      <w:bookmarkEnd w:id="1798"/>
    </w:p>
    <w:p w14:paraId="36BB91A7" w14:textId="508A3183" w:rsidR="00AF105C" w:rsidRDefault="009A1AD7" w:rsidP="00D02CC4">
      <w:pPr>
        <w:spacing w:after="240"/>
        <w:divId w:val="2088334391"/>
        <w:rPr>
          <w:ins w:id="1802" w:author="Chantel Trivett" w:date="2021-09-23T15:35:00Z"/>
        </w:rPr>
      </w:pPr>
      <w:ins w:id="1803" w:author="Chantel Trivett" w:date="2021-09-23T15:35:00Z">
        <w:r>
          <w:t xml:space="preserve">To </w:t>
        </w:r>
      </w:ins>
      <w:del w:id="1804" w:author="Chantel Trivett" w:date="2021-09-23T15:35:00Z">
        <w:r w:rsidR="00D02CC4" w:rsidRPr="00161805" w:rsidDel="00AF105C">
          <w:delText xml:space="preserve">If the user wants to obtain prediction results for multiple tests, </w:delText>
        </w:r>
        <w:r w:rsidR="00D02CC4" w:rsidDel="00AF105C">
          <w:delText>they</w:delText>
        </w:r>
        <w:r w:rsidR="00D02CC4" w:rsidRPr="00161805" w:rsidDel="00AF105C">
          <w:delText xml:space="preserve"> can </w:delText>
        </w:r>
      </w:del>
      <w:del w:id="1805" w:author="Chantel Trivett" w:date="2021-09-24T10:17:00Z">
        <w:r w:rsidR="00D02CC4" w:rsidRPr="00161805" w:rsidDel="0056107F">
          <w:delText>submit</w:delText>
        </w:r>
      </w:del>
      <w:del w:id="1806" w:author="Chantel Trivett" w:date="2021-09-29T11:49:00Z">
        <w:r w:rsidR="00D02CC4" w:rsidRPr="00161805" w:rsidDel="001811A0">
          <w:delText xml:space="preserve"> </w:delText>
        </w:r>
      </w:del>
      <w:ins w:id="1807" w:author="Chantel Trivett" w:date="2021-09-24T10:17:00Z">
        <w:r w:rsidR="0056107F">
          <w:t xml:space="preserve">format </w:t>
        </w:r>
      </w:ins>
      <w:r w:rsidR="00D02CC4" w:rsidRPr="00161805">
        <w:t xml:space="preserve">multiple directories </w:t>
      </w:r>
      <w:ins w:id="1808" w:author="Chantel Trivett" w:date="2021-09-23T15:35:00Z">
        <w:r w:rsidR="00AF105C">
          <w:t xml:space="preserve">corresponding to multiple tests: </w:t>
        </w:r>
      </w:ins>
    </w:p>
    <w:p w14:paraId="4CA90A10" w14:textId="4B6FD7F4" w:rsidR="00AC46A7" w:rsidRPr="00161805" w:rsidRDefault="00586E79">
      <w:pPr>
        <w:pStyle w:val="NumberedListLvl1"/>
        <w:numPr>
          <w:ilvl w:val="0"/>
          <w:numId w:val="131"/>
        </w:numPr>
        <w:divId w:val="2088334391"/>
        <w:pPrChange w:id="1809" w:author="Chantel Trivett" w:date="2021-09-23T15:36:00Z">
          <w:pPr>
            <w:spacing w:after="240"/>
            <w:divId w:val="2088334391"/>
          </w:pPr>
        </w:pPrChange>
      </w:pPr>
      <w:ins w:id="1810" w:author="Chantel Trivett" w:date="2021-09-23T15:35:00Z">
        <w:r>
          <w:t>P</w:t>
        </w:r>
      </w:ins>
      <w:del w:id="1811" w:author="Chantel Trivett" w:date="2021-09-23T15:35:00Z">
        <w:r w:rsidR="00D02CC4" w:rsidRPr="00161805" w:rsidDel="00586E79">
          <w:delText>p</w:delText>
        </w:r>
      </w:del>
      <w:r w:rsidR="00D02CC4" w:rsidRPr="00161805">
        <w:t>lace</w:t>
      </w:r>
      <w:ins w:id="1812" w:author="Chantel Trivett" w:date="2021-09-23T15:36:00Z">
        <w:r w:rsidR="00AC46A7">
          <w:t xml:space="preserve"> the directories</w:t>
        </w:r>
      </w:ins>
      <w:del w:id="1813" w:author="Chantel Trivett" w:date="2021-09-23T15:36:00Z">
        <w:r w:rsidR="00D02CC4" w:rsidRPr="00161805" w:rsidDel="00586E79">
          <w:delText>d</w:delText>
        </w:r>
      </w:del>
      <w:r w:rsidR="00D02CC4" w:rsidRPr="00161805">
        <w:t xml:space="preserve"> in</w:t>
      </w:r>
      <w:ins w:id="1814" w:author="Chantel Trivett" w:date="2021-09-23T15:36:00Z">
        <w:r w:rsidR="00AC46A7">
          <w:t>to</w:t>
        </w:r>
      </w:ins>
      <w:r w:rsidR="00D02CC4" w:rsidRPr="00161805">
        <w:t xml:space="preserve"> an archive file, e.g., tar, zip.</w:t>
      </w:r>
      <w:ins w:id="1815" w:author="Chantel Trivett" w:date="2021-09-29T11:49:00Z">
        <w:r w:rsidR="00B06733">
          <w:t xml:space="preserve"> </w:t>
        </w:r>
      </w:ins>
      <w:ins w:id="1816" w:author="Chantel Trivett" w:date="2021-09-23T15:36:00Z">
        <w:r w:rsidR="00AC46A7">
          <w:t xml:space="preserve">For example: </w:t>
        </w:r>
      </w:ins>
    </w:p>
    <w:p w14:paraId="559DFD56" w14:textId="0AEBB9A8" w:rsidR="00D02CC4" w:rsidRDefault="00D02CC4" w:rsidP="00D02CC4">
      <w:pPr>
        <w:divId w:val="2088334391"/>
        <w:rPr>
          <w:ins w:id="1817" w:author="Chantel Trivett" w:date="2021-09-29T11:50:00Z"/>
        </w:rPr>
      </w:pPr>
      <w:r w:rsidRPr="00161805">
        <w:rPr>
          <w:rFonts w:eastAsia="Calibri"/>
          <w:noProof/>
        </w:rPr>
        <mc:AlternateContent>
          <mc:Choice Requires="wpg">
            <w:drawing>
              <wp:inline distT="0" distB="0" distL="0" distR="0" wp14:anchorId="3B5D8150" wp14:editId="68481D11">
                <wp:extent cx="5792400" cy="1699200"/>
                <wp:effectExtent l="0" t="0" r="0" b="0"/>
                <wp:docPr id="164" name="Group 164"/>
                <wp:cNvGraphicFramePr/>
                <a:graphic xmlns:a="http://schemas.openxmlformats.org/drawingml/2006/main">
                  <a:graphicData uri="http://schemas.microsoft.com/office/word/2010/wordprocessingGroup">
                    <wpg:wgp>
                      <wpg:cNvGrpSpPr/>
                      <wpg:grpSpPr>
                        <a:xfrm>
                          <a:off x="0" y="0"/>
                          <a:ext cx="5792400" cy="1699200"/>
                          <a:chOff x="0" y="0"/>
                          <a:chExt cx="6477254" cy="1699514"/>
                        </a:xfrm>
                      </wpg:grpSpPr>
                      <wps:wsp>
                        <wps:cNvPr id="165" name="Shape 31"/>
                        <wps:cNvSpPr/>
                        <wps:spPr>
                          <a:xfrm>
                            <a:off x="8509" y="0"/>
                            <a:ext cx="6460617" cy="15494"/>
                          </a:xfrm>
                          <a:custGeom>
                            <a:avLst/>
                            <a:gdLst/>
                            <a:ahLst/>
                            <a:cxnLst/>
                            <a:rect l="0" t="0" r="0" b="0"/>
                            <a:pathLst>
                              <a:path w="6460617" h="15494">
                                <a:moveTo>
                                  <a:pt x="20701" y="127"/>
                                </a:moveTo>
                                <a:lnTo>
                                  <a:pt x="6440043" y="127"/>
                                </a:lnTo>
                                <a:cubicBezTo>
                                  <a:pt x="6447790" y="127"/>
                                  <a:pt x="6455156" y="3302"/>
                                  <a:pt x="6460617" y="8890"/>
                                </a:cubicBezTo>
                                <a:lnTo>
                                  <a:pt x="6453505" y="15240"/>
                                </a:lnTo>
                                <a:cubicBezTo>
                                  <a:pt x="6449822" y="11557"/>
                                  <a:pt x="6444869" y="9525"/>
                                  <a:pt x="6439662" y="9652"/>
                                </a:cubicBezTo>
                                <a:lnTo>
                                  <a:pt x="20193" y="9652"/>
                                </a:lnTo>
                                <a:cubicBezTo>
                                  <a:pt x="14986" y="9652"/>
                                  <a:pt x="10033" y="11811"/>
                                  <a:pt x="6477" y="15494"/>
                                </a:cubicBezTo>
                                <a:lnTo>
                                  <a:pt x="0" y="8509"/>
                                </a:lnTo>
                                <a:cubicBezTo>
                                  <a:pt x="5461" y="3048"/>
                                  <a:pt x="12954" y="0"/>
                                  <a:pt x="20701" y="127"/>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66" name="Shape 32"/>
                        <wps:cNvSpPr/>
                        <wps:spPr>
                          <a:xfrm>
                            <a:off x="8128" y="1684020"/>
                            <a:ext cx="6460618" cy="15494"/>
                          </a:xfrm>
                          <a:custGeom>
                            <a:avLst/>
                            <a:gdLst/>
                            <a:ahLst/>
                            <a:cxnLst/>
                            <a:rect l="0" t="0" r="0" b="0"/>
                            <a:pathLst>
                              <a:path w="6460618" h="15494">
                                <a:moveTo>
                                  <a:pt x="6454140" y="0"/>
                                </a:moveTo>
                                <a:lnTo>
                                  <a:pt x="6460618" y="6985"/>
                                </a:lnTo>
                                <a:cubicBezTo>
                                  <a:pt x="6455156" y="12447"/>
                                  <a:pt x="6447663" y="15494"/>
                                  <a:pt x="6439916" y="15367"/>
                                </a:cubicBezTo>
                                <a:lnTo>
                                  <a:pt x="20574" y="15367"/>
                                </a:lnTo>
                                <a:cubicBezTo>
                                  <a:pt x="12827" y="15367"/>
                                  <a:pt x="5461" y="12192"/>
                                  <a:pt x="0" y="6604"/>
                                </a:cubicBezTo>
                                <a:lnTo>
                                  <a:pt x="7112" y="254"/>
                                </a:lnTo>
                                <a:cubicBezTo>
                                  <a:pt x="10795" y="3937"/>
                                  <a:pt x="15748" y="5969"/>
                                  <a:pt x="20955" y="5842"/>
                                </a:cubicBezTo>
                                <a:lnTo>
                                  <a:pt x="6440424" y="5842"/>
                                </a:lnTo>
                                <a:cubicBezTo>
                                  <a:pt x="6445631" y="5842"/>
                                  <a:pt x="6450584" y="3683"/>
                                  <a:pt x="645414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67" name="Shape 33"/>
                        <wps:cNvSpPr/>
                        <wps:spPr>
                          <a:xfrm>
                            <a:off x="0" y="8128"/>
                            <a:ext cx="15494" cy="1682876"/>
                          </a:xfrm>
                          <a:custGeom>
                            <a:avLst/>
                            <a:gdLst/>
                            <a:ahLst/>
                            <a:cxnLst/>
                            <a:rect l="0" t="0" r="0" b="0"/>
                            <a:pathLst>
                              <a:path w="15494" h="1682876">
                                <a:moveTo>
                                  <a:pt x="8890" y="0"/>
                                </a:moveTo>
                                <a:lnTo>
                                  <a:pt x="15240" y="7112"/>
                                </a:lnTo>
                                <a:cubicBezTo>
                                  <a:pt x="11557" y="10795"/>
                                  <a:pt x="9525" y="15748"/>
                                  <a:pt x="9652" y="20955"/>
                                </a:cubicBezTo>
                                <a:lnTo>
                                  <a:pt x="9652" y="1662684"/>
                                </a:lnTo>
                                <a:cubicBezTo>
                                  <a:pt x="9652" y="1667891"/>
                                  <a:pt x="11811" y="1672844"/>
                                  <a:pt x="15494" y="1676400"/>
                                </a:cubicBezTo>
                                <a:lnTo>
                                  <a:pt x="8509" y="1682876"/>
                                </a:lnTo>
                                <a:cubicBezTo>
                                  <a:pt x="3048" y="1677416"/>
                                  <a:pt x="0" y="1669923"/>
                                  <a:pt x="127" y="1662176"/>
                                </a:cubicBezTo>
                                <a:lnTo>
                                  <a:pt x="127" y="20574"/>
                                </a:lnTo>
                                <a:cubicBezTo>
                                  <a:pt x="127" y="12826"/>
                                  <a:pt x="3302" y="5461"/>
                                  <a:pt x="889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68" name="Shape 34"/>
                        <wps:cNvSpPr/>
                        <wps:spPr>
                          <a:xfrm>
                            <a:off x="6461760" y="8509"/>
                            <a:ext cx="15494" cy="1682877"/>
                          </a:xfrm>
                          <a:custGeom>
                            <a:avLst/>
                            <a:gdLst/>
                            <a:ahLst/>
                            <a:cxnLst/>
                            <a:rect l="0" t="0" r="0" b="0"/>
                            <a:pathLst>
                              <a:path w="15494" h="1682877">
                                <a:moveTo>
                                  <a:pt x="6986" y="0"/>
                                </a:moveTo>
                                <a:cubicBezTo>
                                  <a:pt x="12447" y="5461"/>
                                  <a:pt x="15494" y="12954"/>
                                  <a:pt x="15367" y="20701"/>
                                </a:cubicBezTo>
                                <a:lnTo>
                                  <a:pt x="15367" y="1662303"/>
                                </a:lnTo>
                                <a:cubicBezTo>
                                  <a:pt x="15367" y="1670050"/>
                                  <a:pt x="12192" y="1677416"/>
                                  <a:pt x="6604" y="1682877"/>
                                </a:cubicBezTo>
                                <a:lnTo>
                                  <a:pt x="254" y="1675765"/>
                                </a:lnTo>
                                <a:cubicBezTo>
                                  <a:pt x="3937" y="1672082"/>
                                  <a:pt x="5969" y="1667129"/>
                                  <a:pt x="5842" y="1661922"/>
                                </a:cubicBezTo>
                                <a:lnTo>
                                  <a:pt x="5842" y="20193"/>
                                </a:lnTo>
                                <a:cubicBezTo>
                                  <a:pt x="5842" y="14986"/>
                                  <a:pt x="3683" y="10033"/>
                                  <a:pt x="0" y="6477"/>
                                </a:cubicBezTo>
                                <a:lnTo>
                                  <a:pt x="6986"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69" name="Rectangle 169"/>
                        <wps:cNvSpPr/>
                        <wps:spPr>
                          <a:xfrm>
                            <a:off x="247777" y="216293"/>
                            <a:ext cx="4043706" cy="180945"/>
                          </a:xfrm>
                          <a:prstGeom prst="rect">
                            <a:avLst/>
                          </a:prstGeom>
                          <a:ln>
                            <a:noFill/>
                          </a:ln>
                        </wps:spPr>
                        <wps:txbx>
                          <w:txbxContent>
                            <w:p w14:paraId="7EDD593E" w14:textId="77777777" w:rsidR="00D02CC4" w:rsidRDefault="00D02CC4" w:rsidP="00D02CC4">
                              <w:r>
                                <w:rPr>
                                  <w:rFonts w:eastAsia="Courier New"/>
                                </w:rPr>
                                <w:t>Archive: testfiles-systemundertest.zip</w:t>
                              </w:r>
                            </w:p>
                          </w:txbxContent>
                        </wps:txbx>
                        <wps:bodyPr horzOverflow="overflow" vert="horz" lIns="0" tIns="0" rIns="0" bIns="0" rtlCol="0">
                          <a:noAutofit/>
                        </wps:bodyPr>
                      </wps:wsp>
                      <wps:wsp>
                        <wps:cNvPr id="170" name="Rectangle 170"/>
                        <wps:cNvSpPr/>
                        <wps:spPr>
                          <a:xfrm>
                            <a:off x="247777" y="397179"/>
                            <a:ext cx="3937292" cy="221751"/>
                          </a:xfrm>
                          <a:prstGeom prst="rect">
                            <a:avLst/>
                          </a:prstGeom>
                          <a:ln>
                            <a:noFill/>
                          </a:ln>
                        </wps:spPr>
                        <wps:txbx>
                          <w:txbxContent>
                            <w:p w14:paraId="0CB5A174" w14:textId="77777777" w:rsidR="00D02CC4" w:rsidRDefault="00D02CC4" w:rsidP="00D02CC4">
                              <w:r>
                                <w:rPr>
                                  <w:rFonts w:eastAsia="Courier New"/>
                                </w:rPr>
                                <w:t xml:space="preserve">  inflating: test000-systemundertest/</w:t>
                              </w:r>
                            </w:p>
                          </w:txbxContent>
                        </wps:txbx>
                        <wps:bodyPr horzOverflow="overflow" vert="horz" lIns="0" tIns="0" rIns="0" bIns="0" rtlCol="0">
                          <a:noAutofit/>
                        </wps:bodyPr>
                      </wps:wsp>
                      <wps:wsp>
                        <wps:cNvPr id="171" name="Rectangle 171"/>
                        <wps:cNvSpPr/>
                        <wps:spPr>
                          <a:xfrm>
                            <a:off x="247777" y="618837"/>
                            <a:ext cx="4043706" cy="173303"/>
                          </a:xfrm>
                          <a:prstGeom prst="rect">
                            <a:avLst/>
                          </a:prstGeom>
                          <a:ln>
                            <a:noFill/>
                          </a:ln>
                        </wps:spPr>
                        <wps:txbx>
                          <w:txbxContent>
                            <w:p w14:paraId="2EFF916B" w14:textId="77777777" w:rsidR="00D02CC4" w:rsidRDefault="00D02CC4" w:rsidP="00D02CC4">
                              <w:r>
                                <w:rPr>
                                  <w:rFonts w:eastAsia="Courier New"/>
                                </w:rPr>
                                <w:t xml:space="preserve">                file-interfaceA.pcapng</w:t>
                              </w:r>
                            </w:p>
                          </w:txbxContent>
                        </wps:txbx>
                        <wps:bodyPr horzOverflow="overflow" vert="horz" lIns="0" tIns="0" rIns="0" bIns="0" rtlCol="0">
                          <a:noAutofit/>
                        </wps:bodyPr>
                      </wps:wsp>
                      <wps:wsp>
                        <wps:cNvPr id="172" name="Rectangle 172"/>
                        <wps:cNvSpPr/>
                        <wps:spPr>
                          <a:xfrm>
                            <a:off x="247777" y="826208"/>
                            <a:ext cx="3937292" cy="173329"/>
                          </a:xfrm>
                          <a:prstGeom prst="rect">
                            <a:avLst/>
                          </a:prstGeom>
                          <a:ln>
                            <a:noFill/>
                          </a:ln>
                        </wps:spPr>
                        <wps:txbx>
                          <w:txbxContent>
                            <w:p w14:paraId="1D7A8B24" w14:textId="77777777" w:rsidR="00D02CC4" w:rsidRDefault="00D02CC4" w:rsidP="00D02CC4">
                              <w:r>
                                <w:rPr>
                                  <w:rFonts w:eastAsia="Courier New"/>
                                </w:rPr>
                                <w:t xml:space="preserve">  inflating: test001-systemundertest/</w:t>
                              </w:r>
                            </w:p>
                          </w:txbxContent>
                        </wps:txbx>
                        <wps:bodyPr horzOverflow="overflow" vert="horz" lIns="0" tIns="0" rIns="0" bIns="0" rtlCol="0">
                          <a:noAutofit/>
                        </wps:bodyPr>
                      </wps:wsp>
                      <wps:wsp>
                        <wps:cNvPr id="173" name="Rectangle 173"/>
                        <wps:cNvSpPr/>
                        <wps:spPr>
                          <a:xfrm>
                            <a:off x="247777" y="999537"/>
                            <a:ext cx="4043706" cy="184685"/>
                          </a:xfrm>
                          <a:prstGeom prst="rect">
                            <a:avLst/>
                          </a:prstGeom>
                          <a:ln>
                            <a:noFill/>
                          </a:ln>
                        </wps:spPr>
                        <wps:txbx>
                          <w:txbxContent>
                            <w:p w14:paraId="0138B2AF" w14:textId="77777777" w:rsidR="00D02CC4" w:rsidRDefault="00D02CC4" w:rsidP="00D02CC4">
                              <w:r>
                                <w:rPr>
                                  <w:rFonts w:eastAsia="Courier New"/>
                                </w:rPr>
                                <w:t xml:space="preserve">                file-interfaceA.pcapng</w:t>
                              </w:r>
                            </w:p>
                          </w:txbxContent>
                        </wps:txbx>
                        <wps:bodyPr horzOverflow="overflow" vert="horz" lIns="0" tIns="0" rIns="0" bIns="0" rtlCol="0">
                          <a:noAutofit/>
                        </wps:bodyPr>
                      </wps:wsp>
                      <wps:wsp>
                        <wps:cNvPr id="174" name="Rectangle 174"/>
                        <wps:cNvSpPr/>
                        <wps:spPr>
                          <a:xfrm>
                            <a:off x="247777" y="1222029"/>
                            <a:ext cx="4043706" cy="168927"/>
                          </a:xfrm>
                          <a:prstGeom prst="rect">
                            <a:avLst/>
                          </a:prstGeom>
                          <a:ln>
                            <a:noFill/>
                          </a:ln>
                        </wps:spPr>
                        <wps:txbx>
                          <w:txbxContent>
                            <w:p w14:paraId="772B8570" w14:textId="77777777" w:rsidR="00D02CC4" w:rsidRDefault="00D02CC4" w:rsidP="00D02CC4">
                              <w:r>
                                <w:rPr>
                                  <w:rFonts w:eastAsia="Courier New"/>
                                </w:rPr>
                                <w:t xml:space="preserve">                file-interfaceB.pcapng</w:t>
                              </w:r>
                            </w:p>
                          </w:txbxContent>
                        </wps:txbx>
                        <wps:bodyPr horzOverflow="overflow" vert="horz" lIns="0" tIns="0" rIns="0" bIns="0" rtlCol="0">
                          <a:noAutofit/>
                        </wps:bodyPr>
                      </wps:wsp>
                      <wps:wsp>
                        <wps:cNvPr id="175" name="Rectangle 175"/>
                        <wps:cNvSpPr/>
                        <wps:spPr>
                          <a:xfrm>
                            <a:off x="247777" y="1398660"/>
                            <a:ext cx="4362946" cy="227771"/>
                          </a:xfrm>
                          <a:prstGeom prst="rect">
                            <a:avLst/>
                          </a:prstGeom>
                          <a:ln>
                            <a:noFill/>
                          </a:ln>
                        </wps:spPr>
                        <wps:txbx>
                          <w:txbxContent>
                            <w:p w14:paraId="5BAB1DC9" w14:textId="77777777" w:rsidR="00D02CC4" w:rsidRDefault="00D02CC4" w:rsidP="00D02CC4">
                              <w:r>
                                <w:rPr>
                                  <w:rFonts w:eastAsia="Courier New"/>
                                </w:rPr>
                                <w:t xml:space="preserve">                file-interfaceC.pcapng   </w:t>
                              </w:r>
                            </w:p>
                          </w:txbxContent>
                        </wps:txbx>
                        <wps:bodyPr horzOverflow="overflow" vert="horz" lIns="0" tIns="0" rIns="0" bIns="0" rtlCol="0">
                          <a:noAutofit/>
                        </wps:bodyPr>
                      </wps:wsp>
                    </wpg:wgp>
                  </a:graphicData>
                </a:graphic>
              </wp:inline>
            </w:drawing>
          </mc:Choice>
          <mc:Fallback>
            <w:pict>
              <v:group w14:anchorId="3B5D8150" id="Group 164" o:spid="_x0000_s1042" style="width:456.1pt;height:133.8pt;mso-position-horizontal-relative:char;mso-position-vertical-relative:line" coordsize="64772,1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">
                <v:shape id="Shape 31" o:spid="_x0000_s1043" style="position:absolute;left:85;width:64606;height:154;visibility:visible;mso-wrap-style:square;v-text-anchor:top" coordsize="6460617,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" path="m20701,127r6419342,c6447790,127,6455156,3302,6460617,8890r-7112,6350c6449822,11557,6444869,9525,6439662,9652r-6419469,c14986,9652,10033,11811,6477,15494l,8509c5461,3048,12954,,20701,127xe" fillcolor="#ccc" stroked="f" strokeweight="0">
                  <v:stroke miterlimit="83231f" joinstyle="miter"/>
                  <v:path arrowok="t" textboxrect="0,0,6460617,15494"/>
                </v:shape>
                <v:shape id="Shape 32" o:spid="_x0000_s1044" style="position:absolute;left:81;top:16840;width:64606;height:155;visibility:visible;mso-wrap-style:square;v-text-anchor:top" coordsize="6460618,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" path="m6454140,r6478,6985c6455156,12447,6447663,15494,6439916,15367r-6419342,c12827,15367,5461,12192,,6604l7112,254v3683,3683,8636,5715,13843,5588l6440424,5842v5207,,10160,-2159,13716,-5842xe" fillcolor="#ccc" stroked="f" strokeweight="0">
                  <v:stroke miterlimit="83231f" joinstyle="miter"/>
                  <v:path arrowok="t" textboxrect="0,0,6460618,15494"/>
                </v:shape>
                <v:shape id="Shape 33" o:spid="_x0000_s1045" style="position:absolute;top:81;width:154;height:16829;visibility:visible;mso-wrap-style:square;v-text-anchor:top" coordsize="15494,16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" path="m8890,r6350,7112c11557,10795,9525,15748,9652,20955r,1641729c9652,1667891,11811,1672844,15494,1676400r-6985,6476c3048,1677416,,1669923,127,1662176l127,20574c127,12826,3302,5461,8890,xe" fillcolor="#ccc" stroked="f" strokeweight="0">
                  <v:stroke miterlimit="83231f" joinstyle="miter"/>
                  <v:path arrowok="t" textboxrect="0,0,15494,1682876"/>
                </v:shape>
                <v:shape id="Shape 34" o:spid="_x0000_s1046" style="position:absolute;left:64617;top:85;width:155;height:16828;visibility:visible;mso-wrap-style:square;v-text-anchor:top" coordsize="15494,16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" path="m6986,v5461,5461,8508,12954,8381,20701l15367,1662303v,7747,-3175,15113,-8763,20574l254,1675765v3683,-3683,5715,-8636,5588,-13843l5842,20193c5842,14986,3683,10033,,6477l6986,xe" fillcolor="#ccc" stroked="f" strokeweight="0">
                  <v:stroke miterlimit="83231f" joinstyle="miter"/>
                  <v:path arrowok="t" textboxrect="0,0,15494,1682877"/>
                </v:shape>
                <v:rect id="Rectangle 169" o:spid="_x0000_s1047" style="position:absolute;left:2477;top:2162;width:40437;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7EDD593E" w14:textId="77777777" w:rsidR="00D02CC4" w:rsidRDefault="00D02CC4" w:rsidP="00D02CC4">
                        <w:r>
                          <w:rPr>
                            <w:rFonts w:eastAsia="Courier New"/>
                          </w:rPr>
                          <w:t>Archive: testfiles-systemundertest.zip</w:t>
                        </w:r>
                      </w:p>
                    </w:txbxContent>
                  </v:textbox>
                </v:rect>
                <v:rect id="Rectangle 170" o:spid="_x0000_s1048" style="position:absolute;left:2477;top:3971;width:39373;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CB5A174" w14:textId="77777777" w:rsidR="00D02CC4" w:rsidRDefault="00D02CC4" w:rsidP="00D02CC4">
                        <w:r>
                          <w:rPr>
                            <w:rFonts w:eastAsia="Courier New"/>
                          </w:rPr>
                          <w:t xml:space="preserve">  inflating: test000-systemundertest/</w:t>
                        </w:r>
                      </w:p>
                    </w:txbxContent>
                  </v:textbox>
                </v:rect>
                <v:rect id="Rectangle 171" o:spid="_x0000_s1049" style="position:absolute;left:2477;top:6188;width:4043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2EFF916B" w14:textId="77777777" w:rsidR="00D02CC4" w:rsidRDefault="00D02CC4" w:rsidP="00D02CC4">
                        <w:r>
                          <w:rPr>
                            <w:rFonts w:eastAsia="Courier New"/>
                          </w:rPr>
                          <w:t xml:space="preserve">                file-interfaceA.pcapng</w:t>
                        </w:r>
                      </w:p>
                    </w:txbxContent>
                  </v:textbox>
                </v:rect>
                <v:rect id="Rectangle 172" o:spid="_x0000_s1050" style="position:absolute;left:2477;top:8262;width:3937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D7A8B24" w14:textId="77777777" w:rsidR="00D02CC4" w:rsidRDefault="00D02CC4" w:rsidP="00D02CC4">
                        <w:r>
                          <w:rPr>
                            <w:rFonts w:eastAsia="Courier New"/>
                          </w:rPr>
                          <w:t xml:space="preserve">  inflating: test001-systemundertest/</w:t>
                        </w:r>
                      </w:p>
                    </w:txbxContent>
                  </v:textbox>
                </v:rect>
                <v:rect id="Rectangle 173" o:spid="_x0000_s1051" style="position:absolute;left:2477;top:9995;width:40437;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138B2AF" w14:textId="77777777" w:rsidR="00D02CC4" w:rsidRDefault="00D02CC4" w:rsidP="00D02CC4">
                        <w:r>
                          <w:rPr>
                            <w:rFonts w:eastAsia="Courier New"/>
                          </w:rPr>
                          <w:t xml:space="preserve">                file-interfaceA.pcapng</w:t>
                        </w:r>
                      </w:p>
                    </w:txbxContent>
                  </v:textbox>
                </v:rect>
                <v:rect id="Rectangle 174" o:spid="_x0000_s1052" style="position:absolute;left:2477;top:12220;width:4043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772B8570" w14:textId="77777777" w:rsidR="00D02CC4" w:rsidRDefault="00D02CC4" w:rsidP="00D02CC4">
                        <w:r>
                          <w:rPr>
                            <w:rFonts w:eastAsia="Courier New"/>
                          </w:rPr>
                          <w:t xml:space="preserve">                file-interfaceB.pcapng</w:t>
                        </w:r>
                      </w:p>
                    </w:txbxContent>
                  </v:textbox>
                </v:rect>
                <v:rect id="Rectangle 175" o:spid="_x0000_s1053" style="position:absolute;left:2477;top:13986;width:43630;height:2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BAB1DC9" w14:textId="77777777" w:rsidR="00D02CC4" w:rsidRDefault="00D02CC4" w:rsidP="00D02CC4">
                        <w:r>
                          <w:rPr>
                            <w:rFonts w:eastAsia="Courier New"/>
                          </w:rPr>
                          <w:t xml:space="preserve">                file-interfaceC.pcapng   </w:t>
                        </w:r>
                      </w:p>
                    </w:txbxContent>
                  </v:textbox>
                </v:rect>
                <w10:anchorlock/>
              </v:group>
            </w:pict>
          </mc:Fallback>
        </mc:AlternateContent>
      </w:r>
    </w:p>
    <w:p w14:paraId="103E1729" w14:textId="77777777" w:rsidR="00970FB0" w:rsidRDefault="00970FB0" w:rsidP="00D02CC4">
      <w:pPr>
        <w:divId w:val="2088334391"/>
        <w:rPr>
          <w:ins w:id="1818" w:author="Chantel Trivett" w:date="2021-09-23T15:36:00Z"/>
        </w:rPr>
      </w:pPr>
    </w:p>
    <w:p w14:paraId="40D5576C" w14:textId="1E6ED2F7" w:rsidR="009C5CB8" w:rsidRDefault="00CD2AA9" w:rsidP="00970FB0">
      <w:pPr>
        <w:pStyle w:val="NumberedListLvl1"/>
        <w:divId w:val="2088334391"/>
        <w:rPr>
          <w:ins w:id="1819" w:author="Chantel Trivett" w:date="2021-09-29T11:58:00Z"/>
        </w:rPr>
      </w:pPr>
      <w:ins w:id="1820" w:author="Chantel Trivett" w:date="2021-09-23T15:37:00Z">
        <w:r>
          <w:t>Submit the archive.</w:t>
        </w:r>
      </w:ins>
    </w:p>
    <w:p w14:paraId="1CA01584" w14:textId="77777777" w:rsidR="009C5CB8" w:rsidRDefault="009C5CB8">
      <w:pPr>
        <w:rPr>
          <w:ins w:id="1821" w:author="Chantel Trivett" w:date="2021-09-29T11:58:00Z"/>
        </w:rPr>
      </w:pPr>
      <w:ins w:id="1822" w:author="Chantel Trivett" w:date="2021-09-29T11:58:00Z">
        <w:r>
          <w:br w:type="page"/>
        </w:r>
      </w:ins>
    </w:p>
    <w:p w14:paraId="0453D068" w14:textId="77777777" w:rsidR="00AC46A7" w:rsidRPr="00161805" w:rsidRDefault="00AC46A7">
      <w:pPr>
        <w:pStyle w:val="NumberedListLvl1"/>
        <w:divId w:val="2088334391"/>
        <w:pPrChange w:id="1823" w:author="Chantel Trivett" w:date="2021-09-29T11:50:00Z">
          <w:pPr>
            <w:divId w:val="2088334391"/>
          </w:pPr>
        </w:pPrChange>
      </w:pPr>
    </w:p>
    <w:p w14:paraId="290CBD76" w14:textId="6C01FD5A" w:rsidR="00D02CC4" w:rsidRDefault="00D02CC4" w:rsidP="00D02CC4">
      <w:pPr>
        <w:pStyle w:val="SubheadAgility"/>
        <w:divId w:val="2088334391"/>
        <w:rPr>
          <w:ins w:id="1824" w:author="Chantel Trivett" w:date="2021-09-23T16:20:00Z"/>
        </w:rPr>
      </w:pPr>
      <w:del w:id="1825" w:author="Chantel Trivett" w:date="2021-09-23T14:21:00Z">
        <w:r w:rsidRPr="00161805" w:rsidDel="000C7CA8">
          <w:delText xml:space="preserve">How about Data for </w:delText>
        </w:r>
      </w:del>
      <w:bookmarkStart w:id="1826" w:name="_Toc83903608"/>
      <w:r w:rsidRPr="00161805">
        <w:t>Training</w:t>
      </w:r>
      <w:ins w:id="1827" w:author="Chantel Trivett" w:date="2021-09-23T14:21:00Z">
        <w:r w:rsidR="00B95E16">
          <w:t xml:space="preserve"> Source Data</w:t>
        </w:r>
      </w:ins>
      <w:bookmarkEnd w:id="1826"/>
      <w:del w:id="1828" w:author="Chantel Trivett" w:date="2021-09-23T14:21:00Z">
        <w:r w:rsidRPr="00161805" w:rsidDel="00B95E16">
          <w:delText>?</w:delText>
        </w:r>
      </w:del>
    </w:p>
    <w:p w14:paraId="397218FF" w14:textId="1BC4AD45" w:rsidR="006E05DD" w:rsidRDefault="007424F4" w:rsidP="006E05DD">
      <w:pPr>
        <w:divId w:val="2088334391"/>
        <w:rPr>
          <w:ins w:id="1829" w:author="Chantel Trivett" w:date="2021-09-23T16:21:00Z"/>
        </w:rPr>
      </w:pPr>
      <w:ins w:id="1830" w:author="Chantel Trivett" w:date="2021-09-23T16:40:00Z">
        <w:r w:rsidRPr="002D303D">
          <w:rPr>
            <w:bCs/>
            <w:rPrChange w:id="1831" w:author="Chantel Trivett" w:date="2021-09-23T17:00:00Z">
              <w:rPr>
                <w:b/>
              </w:rPr>
            </w:rPrChange>
          </w:rPr>
          <w:t>To</w:t>
        </w:r>
        <w:r>
          <w:rPr>
            <w:b/>
          </w:rPr>
          <w:t xml:space="preserve"> </w:t>
        </w:r>
        <w:r w:rsidRPr="002D303D">
          <w:rPr>
            <w:bCs/>
            <w:rPrChange w:id="1832" w:author="Chantel Trivett" w:date="2021-09-23T17:00:00Z">
              <w:rPr>
                <w:b/>
              </w:rPr>
            </w:rPrChange>
          </w:rPr>
          <w:t>infor</w:t>
        </w:r>
        <w:r w:rsidR="00F32906" w:rsidRPr="002D303D">
          <w:rPr>
            <w:bCs/>
            <w:rPrChange w:id="1833" w:author="Chantel Trivett" w:date="2021-09-23T17:00:00Z">
              <w:rPr>
                <w:b/>
              </w:rPr>
            </w:rPrChange>
          </w:rPr>
          <w:t>m</w:t>
        </w:r>
        <w:r w:rsidR="00F32906">
          <w:rPr>
            <w:b/>
          </w:rPr>
          <w:t xml:space="preserve"> </w:t>
        </w:r>
      </w:ins>
      <w:ins w:id="1834" w:author="Chantel Trivett" w:date="2021-09-23T16:41:00Z">
        <w:r w:rsidR="00F32906" w:rsidRPr="002D303D">
          <w:rPr>
            <w:bCs/>
            <w:rPrChange w:id="1835" w:author="Chantel Trivett" w:date="2021-09-23T17:00:00Z">
              <w:rPr>
                <w:b/>
              </w:rPr>
            </w:rPrChange>
          </w:rPr>
          <w:t>ML training,</w:t>
        </w:r>
        <w:r w:rsidR="00F32906">
          <w:rPr>
            <w:b/>
          </w:rPr>
          <w:t xml:space="preserve"> </w:t>
        </w:r>
      </w:ins>
      <w:ins w:id="1836" w:author="Chantel Trivett" w:date="2021-09-23T16:20:00Z">
        <w:r w:rsidR="006E05DD" w:rsidRPr="00970FB0">
          <w:rPr>
            <w:bCs/>
            <w:rPrChange w:id="1837" w:author="Chantel Trivett" w:date="2021-09-29T11:50:00Z">
              <w:rPr>
                <w:b/>
              </w:rPr>
            </w:rPrChange>
          </w:rPr>
          <w:t>AGILITY</w:t>
        </w:r>
        <w:r w:rsidR="006E05DD" w:rsidRPr="000C7C1C">
          <w:rPr>
            <w:bCs/>
          </w:rPr>
          <w:t xml:space="preserve"> </w:t>
        </w:r>
        <w:r w:rsidR="006E05DD" w:rsidRPr="00CD078B">
          <w:rPr>
            <w:bCs/>
          </w:rPr>
          <w:t>ing</w:t>
        </w:r>
        <w:r w:rsidR="006E05DD">
          <w:t xml:space="preserve">ests </w:t>
        </w:r>
      </w:ins>
      <w:ins w:id="1838" w:author="Chantel Trivett" w:date="2021-09-23T16:22:00Z">
        <w:r w:rsidR="00FA0727" w:rsidRPr="00161805">
          <w:t xml:space="preserve">directories of raw or filtered </w:t>
        </w:r>
      </w:ins>
      <w:ins w:id="1839" w:author="Chantel Trivett" w:date="2021-09-23T16:40:00Z">
        <w:r w:rsidR="00093642">
          <w:t>PCAP/</w:t>
        </w:r>
      </w:ins>
      <w:proofErr w:type="spellStart"/>
      <w:ins w:id="1840" w:author="Chantel Trivett" w:date="2021-09-23T16:22:00Z">
        <w:r w:rsidR="00FA0727">
          <w:t>PCAPng</w:t>
        </w:r>
        <w:proofErr w:type="spellEnd"/>
        <w:r w:rsidR="00FA0727" w:rsidRPr="00161805">
          <w:t xml:space="preserve"> files a</w:t>
        </w:r>
      </w:ins>
      <w:ins w:id="1841" w:author="Chantel Trivett" w:date="2021-09-23T16:40:00Z">
        <w:r w:rsidR="00093642">
          <w:t>nd</w:t>
        </w:r>
      </w:ins>
      <w:ins w:id="1842" w:author="Chantel Trivett" w:date="2021-09-23T16:22:00Z">
        <w:r w:rsidR="00FA0727" w:rsidRPr="00161805">
          <w:t xml:space="preserve"> relevant metadata</w:t>
        </w:r>
      </w:ins>
      <w:ins w:id="1843" w:author="Chantel Trivett" w:date="2021-09-23T16:41:00Z">
        <w:r w:rsidR="00F32906">
          <w:t>.</w:t>
        </w:r>
      </w:ins>
    </w:p>
    <w:p w14:paraId="150A0F14" w14:textId="77777777" w:rsidR="007E5E53" w:rsidRDefault="007E5E53" w:rsidP="006E05DD">
      <w:pPr>
        <w:divId w:val="2088334391"/>
        <w:rPr>
          <w:ins w:id="1844" w:author="Chantel Trivett" w:date="2021-09-23T16:20:00Z"/>
        </w:rPr>
      </w:pPr>
    </w:p>
    <w:p w14:paraId="6935AFE6" w14:textId="77777777" w:rsidR="006E05DD" w:rsidRDefault="006E05DD" w:rsidP="006E05DD">
      <w:pPr>
        <w:pStyle w:val="Heading3"/>
        <w:divId w:val="2088334391"/>
        <w:rPr>
          <w:ins w:id="1845" w:author="Chantel Trivett" w:date="2021-09-23T16:20:00Z"/>
        </w:rPr>
      </w:pPr>
      <w:bookmarkStart w:id="1846" w:name="_Toc83903609"/>
      <w:ins w:id="1847" w:author="Chantel Trivett" w:date="2021-09-23T16:20:00Z">
        <w:r>
          <w:t>Submit training source data</w:t>
        </w:r>
        <w:bookmarkEnd w:id="1846"/>
      </w:ins>
    </w:p>
    <w:p w14:paraId="0B3B85D7" w14:textId="6F1EF0E9" w:rsidR="005E74C9" w:rsidRDefault="005E74C9">
      <w:pPr>
        <w:divId w:val="2088334391"/>
        <w:rPr>
          <w:ins w:id="1848" w:author="Chantel Trivett" w:date="2021-09-29T11:50:00Z"/>
        </w:rPr>
      </w:pPr>
      <w:ins w:id="1849" w:author="Chantel Trivett" w:date="2021-09-23T16:23:00Z">
        <w:r>
          <w:t>To</w:t>
        </w:r>
      </w:ins>
      <w:ins w:id="1850" w:author="Chantel Trivett" w:date="2021-09-23T16:20:00Z">
        <w:r w:rsidR="006E05DD" w:rsidRPr="00161805">
          <w:t xml:space="preserve"> </w:t>
        </w:r>
      </w:ins>
      <w:ins w:id="1851" w:author="Chantel Trivett" w:date="2021-09-23T16:50:00Z">
        <w:r w:rsidR="0084034A">
          <w:t xml:space="preserve">submit </w:t>
        </w:r>
      </w:ins>
      <w:ins w:id="1852" w:author="Chantel Trivett" w:date="2021-09-23T16:20:00Z">
        <w:r w:rsidR="006E05DD" w:rsidRPr="00161805">
          <w:t xml:space="preserve">directories of raw or filtered </w:t>
        </w:r>
      </w:ins>
      <w:ins w:id="1853" w:author="Chantel Trivett" w:date="2021-09-23T16:57:00Z">
        <w:r w:rsidR="00D7108A">
          <w:t>PCAP/</w:t>
        </w:r>
      </w:ins>
      <w:proofErr w:type="spellStart"/>
      <w:ins w:id="1854" w:author="Chantel Trivett" w:date="2021-09-23T16:20:00Z">
        <w:r w:rsidR="006E05DD">
          <w:t>PCAPng</w:t>
        </w:r>
        <w:proofErr w:type="spellEnd"/>
        <w:r w:rsidR="006E05DD" w:rsidRPr="00161805">
          <w:t xml:space="preserve"> files along with relevant metadata</w:t>
        </w:r>
      </w:ins>
      <w:ins w:id="1855" w:author="Chantel Trivett" w:date="2021-09-23T16:22:00Z">
        <w:r>
          <w:t>:</w:t>
        </w:r>
      </w:ins>
      <w:ins w:id="1856" w:author="Chantel Trivett" w:date="2021-09-23T16:20:00Z">
        <w:r w:rsidR="006E05DD" w:rsidRPr="00161805">
          <w:t xml:space="preserve"> </w:t>
        </w:r>
      </w:ins>
    </w:p>
    <w:p w14:paraId="110D123C" w14:textId="77777777" w:rsidR="00F430F2" w:rsidRDefault="00F430F2">
      <w:pPr>
        <w:divId w:val="2088334391"/>
        <w:rPr>
          <w:ins w:id="1857" w:author="Chantel Trivett" w:date="2021-09-23T16:23:00Z"/>
        </w:rPr>
        <w:pPrChange w:id="1858" w:author="Chantel Trivett" w:date="2021-09-23T17:07:00Z">
          <w:pPr>
            <w:pStyle w:val="SubheadAgility"/>
            <w:divId w:val="2088334391"/>
          </w:pPr>
        </w:pPrChange>
      </w:pPr>
    </w:p>
    <w:p w14:paraId="2B8EC600" w14:textId="18DC3763" w:rsidR="00850F16" w:rsidRDefault="008F4CDF">
      <w:pPr>
        <w:pStyle w:val="NumberedListLvl1"/>
        <w:numPr>
          <w:ilvl w:val="0"/>
          <w:numId w:val="132"/>
        </w:numPr>
        <w:divId w:val="2088334391"/>
        <w:rPr>
          <w:ins w:id="1859" w:author="Chantel Trivett" w:date="2021-09-23T16:58:00Z"/>
        </w:rPr>
        <w:pPrChange w:id="1860" w:author="Chantel Trivett" w:date="2021-09-29T11:50:00Z">
          <w:pPr>
            <w:pStyle w:val="SubheadAgility"/>
            <w:numPr>
              <w:numId w:val="107"/>
            </w:numPr>
            <w:ind w:left="720" w:hanging="360"/>
            <w:divId w:val="2088334391"/>
          </w:pPr>
        </w:pPrChange>
      </w:pPr>
      <w:ins w:id="1861" w:author="Chantel Trivett" w:date="2021-09-23T16:57:00Z">
        <w:r>
          <w:t>Place the PCAP</w:t>
        </w:r>
        <w:r w:rsidR="00D7108A">
          <w:t>/</w:t>
        </w:r>
        <w:proofErr w:type="spellStart"/>
        <w:r w:rsidR="00D7108A">
          <w:t>PCAPng</w:t>
        </w:r>
      </w:ins>
      <w:proofErr w:type="spellEnd"/>
      <w:ins w:id="1862" w:author="Chantel Trivett" w:date="2021-09-23T16:58:00Z">
        <w:r w:rsidR="00F35C88">
          <w:t xml:space="preserve"> files and metadata into an archive file,</w:t>
        </w:r>
        <w:r w:rsidR="00F35C88" w:rsidRPr="00F35C88">
          <w:t xml:space="preserve"> </w:t>
        </w:r>
        <w:r w:rsidR="00F35C88" w:rsidRPr="00161805">
          <w:t>e.g., tar, zip.</w:t>
        </w:r>
      </w:ins>
    </w:p>
    <w:p w14:paraId="63B1DCD7" w14:textId="4D832BF3" w:rsidR="006E05DD" w:rsidRDefault="005E74C9" w:rsidP="00F80251">
      <w:pPr>
        <w:pStyle w:val="NumberedListLvl1"/>
        <w:divId w:val="2088334391"/>
        <w:rPr>
          <w:ins w:id="1863" w:author="Chantel Trivett" w:date="2021-09-29T11:58:00Z"/>
        </w:rPr>
      </w:pPr>
      <w:ins w:id="1864" w:author="Chantel Trivett" w:date="2021-09-23T16:23:00Z">
        <w:r>
          <w:t xml:space="preserve">Ensure that </w:t>
        </w:r>
      </w:ins>
      <w:ins w:id="1865" w:author="Chantel Trivett" w:date="2021-09-23T16:24:00Z">
        <w:r>
          <w:t>the training</w:t>
        </w:r>
      </w:ins>
      <w:ins w:id="1866" w:author="Chantel Trivett" w:date="2021-09-23T16:20:00Z">
        <w:r w:rsidR="006E05DD" w:rsidRPr="00161805">
          <w:t xml:space="preserve"> metadata include</w:t>
        </w:r>
      </w:ins>
      <w:ins w:id="1867" w:author="Chantel Trivett" w:date="2021-09-23T16:24:00Z">
        <w:r>
          <w:t>s</w:t>
        </w:r>
      </w:ins>
      <w:ins w:id="1868" w:author="Chantel Trivett" w:date="2021-09-23T16:20:00Z">
        <w:r w:rsidR="006E05DD" w:rsidRPr="00161805">
          <w:t xml:space="preserve"> a unique label</w:t>
        </w:r>
      </w:ins>
      <w:ins w:id="1869" w:author="Chantel Trivett" w:date="2021-09-29T11:51:00Z">
        <w:r w:rsidR="005A0771">
          <w:t xml:space="preserve"> </w:t>
        </w:r>
      </w:ins>
      <w:ins w:id="1870" w:author="Chantel Trivett" w:date="2021-09-23T16:20:00Z">
        <w:r w:rsidR="006E05DD" w:rsidRPr="00161805">
          <w:t>(</w:t>
        </w:r>
      </w:ins>
      <w:ins w:id="1871" w:author="Chantel Trivett" w:date="2021-09-23T16:24:00Z">
        <w:r w:rsidR="00E3297B">
          <w:t xml:space="preserve">that indicates the </w:t>
        </w:r>
      </w:ins>
      <w:ins w:id="1872" w:author="Chantel Trivett" w:date="2021-09-23T16:20:00Z">
        <w:r w:rsidR="006E05DD" w:rsidRPr="00161805">
          <w:t xml:space="preserve">expected prediction result for the associated set of </w:t>
        </w:r>
      </w:ins>
      <w:proofErr w:type="spellStart"/>
      <w:ins w:id="1873" w:author="Chantel Trivett" w:date="2021-09-23T16:24:00Z">
        <w:r w:rsidR="00E3297B">
          <w:t>PCAPng</w:t>
        </w:r>
      </w:ins>
      <w:proofErr w:type="spellEnd"/>
      <w:ins w:id="1874" w:author="Chantel Trivett" w:date="2021-09-23T16:20:00Z">
        <w:r w:rsidR="006E05DD" w:rsidRPr="00161805">
          <w:t xml:space="preserve"> files) as well as any other useful information for filtering interesting parts of the raw data.</w:t>
        </w:r>
      </w:ins>
      <w:ins w:id="1875" w:author="Chantel Trivett" w:date="2021-09-29T12:35:00Z">
        <w:r w:rsidR="00DF4083">
          <w:t xml:space="preserve"> Below,</w:t>
        </w:r>
      </w:ins>
      <w:ins w:id="1876" w:author="Chantel Trivett" w:date="2021-09-29T12:30:00Z">
        <w:r w:rsidR="000745CA">
          <w:t xml:space="preserve"> </w:t>
        </w:r>
      </w:ins>
      <w:ins w:id="1877" w:author="Chantel Trivett" w:date="2021-09-29T12:31:00Z">
        <w:r w:rsidR="00082DF3">
          <w:fldChar w:fldCharType="begin"/>
        </w:r>
        <w:r w:rsidR="00082DF3">
          <w:instrText xml:space="preserve"> REF _Ref83811084 \h </w:instrText>
        </w:r>
      </w:ins>
      <w:r w:rsidR="00082DF3">
        <w:fldChar w:fldCharType="separate"/>
      </w:r>
      <w:ins w:id="1878" w:author="Chantel Trivett" w:date="2021-09-29T12:31:00Z">
        <w:r w:rsidR="00082DF3" w:rsidRPr="00CD3628">
          <w:rPr>
            <w:b/>
            <w:bCs/>
            <w:color w:val="0B676A"/>
            <w:sz w:val="20"/>
            <w:szCs w:val="20"/>
            <w:rPrChange w:id="1879" w:author="Chantel Trivett" w:date="2021-09-29T12:06:00Z">
              <w:rPr/>
            </w:rPrChange>
          </w:rPr>
          <w:t xml:space="preserve">Figure </w:t>
        </w:r>
        <w:r w:rsidR="00082DF3">
          <w:rPr>
            <w:b/>
            <w:bCs/>
            <w:noProof/>
            <w:color w:val="0B676A"/>
            <w:sz w:val="20"/>
            <w:szCs w:val="20"/>
          </w:rPr>
          <w:t>8</w:t>
        </w:r>
        <w:r w:rsidR="00082DF3">
          <w:fldChar w:fldCharType="end"/>
        </w:r>
      </w:ins>
      <w:ins w:id="1880" w:author="Chantel Trivett" w:date="2021-09-29T12:32:00Z">
        <w:r w:rsidR="00BD59DF">
          <w:t xml:space="preserve"> </w:t>
        </w:r>
      </w:ins>
      <w:ins w:id="1881" w:author="Chantel Trivett" w:date="2021-09-29T12:34:00Z">
        <w:r w:rsidR="001952F4">
          <w:t>depicts</w:t>
        </w:r>
      </w:ins>
      <w:ins w:id="1882" w:author="Chantel Trivett" w:date="2021-09-29T12:32:00Z">
        <w:r w:rsidR="00BD59DF">
          <w:t xml:space="preserve"> a</w:t>
        </w:r>
      </w:ins>
      <w:ins w:id="1883" w:author="Chantel Trivett" w:date="2021-09-29T12:34:00Z">
        <w:r w:rsidR="003B576E">
          <w:t>n archive formatting sample</w:t>
        </w:r>
      </w:ins>
      <w:ins w:id="1884" w:author="Chantel Trivett" w:date="2021-09-29T12:49:00Z">
        <w:r w:rsidR="00F033F7">
          <w:t>,</w:t>
        </w:r>
      </w:ins>
      <w:ins w:id="1885" w:author="Chantel Trivett" w:date="2021-09-29T12:34:00Z">
        <w:r w:rsidR="003B576E">
          <w:t xml:space="preserve"> and</w:t>
        </w:r>
      </w:ins>
      <w:ins w:id="1886" w:author="Chantel Trivett" w:date="2021-09-29T12:32:00Z">
        <w:r w:rsidR="00BD59DF">
          <w:t xml:space="preserve"> </w:t>
        </w:r>
      </w:ins>
      <w:ins w:id="1887" w:author="Chantel Trivett" w:date="2021-09-29T12:33:00Z">
        <w:r w:rsidR="00D33815">
          <w:fldChar w:fldCharType="begin"/>
        </w:r>
        <w:r w:rsidR="00D33815">
          <w:instrText xml:space="preserve"> REF _Ref83811222 \h </w:instrText>
        </w:r>
      </w:ins>
      <w:r w:rsidR="00D33815">
        <w:fldChar w:fldCharType="separate"/>
      </w:r>
      <w:ins w:id="1888" w:author="Chantel Trivett" w:date="2021-09-29T12:33:00Z">
        <w:r w:rsidR="00D33815" w:rsidRPr="00382EED">
          <w:rPr>
            <w:b/>
            <w:bCs/>
            <w:color w:val="0B676A"/>
            <w:sz w:val="20"/>
            <w:szCs w:val="20"/>
            <w:rPrChange w:id="1889" w:author="Chantel Trivett" w:date="2021-09-29T12:23:00Z">
              <w:rPr/>
            </w:rPrChange>
          </w:rPr>
          <w:t xml:space="preserve">Figure </w:t>
        </w:r>
        <w:r w:rsidR="00D33815" w:rsidRPr="00382EED">
          <w:rPr>
            <w:b/>
            <w:bCs/>
            <w:noProof/>
            <w:color w:val="0B676A"/>
            <w:sz w:val="20"/>
            <w:szCs w:val="20"/>
            <w:rPrChange w:id="1890" w:author="Chantel Trivett" w:date="2021-09-29T12:23:00Z">
              <w:rPr>
                <w:noProof/>
              </w:rPr>
            </w:rPrChange>
          </w:rPr>
          <w:t>9</w:t>
        </w:r>
        <w:r w:rsidR="00D33815">
          <w:fldChar w:fldCharType="end"/>
        </w:r>
      </w:ins>
      <w:ins w:id="1891" w:author="Chantel Trivett" w:date="2021-09-29T12:34:00Z">
        <w:r w:rsidR="003B576E">
          <w:t xml:space="preserve"> </w:t>
        </w:r>
      </w:ins>
      <w:ins w:id="1892" w:author="Chantel Trivett" w:date="2021-09-29T12:35:00Z">
        <w:r w:rsidR="003B576E">
          <w:t xml:space="preserve">provides a </w:t>
        </w:r>
      </w:ins>
      <w:ins w:id="1893" w:author="Chantel Trivett" w:date="2021-09-29T12:34:00Z">
        <w:r w:rsidR="003B576E">
          <w:t>metadata formatting sample</w:t>
        </w:r>
      </w:ins>
      <w:ins w:id="1894" w:author="Chantel Trivett" w:date="2021-09-29T12:35:00Z">
        <w:r w:rsidR="003B576E">
          <w:t>.</w:t>
        </w:r>
      </w:ins>
    </w:p>
    <w:p w14:paraId="1C6EB8DC" w14:textId="77777777" w:rsidR="009C5CB8" w:rsidRDefault="009C5CB8">
      <w:pPr>
        <w:pStyle w:val="NumberedListLvl1"/>
        <w:numPr>
          <w:ilvl w:val="0"/>
          <w:numId w:val="0"/>
        </w:numPr>
        <w:ind w:left="720"/>
        <w:divId w:val="2088334391"/>
        <w:rPr>
          <w:ins w:id="1895" w:author="Chantel Trivett" w:date="2021-09-29T11:53:00Z"/>
        </w:rPr>
        <w:pPrChange w:id="1896" w:author="Chantel Trivett" w:date="2021-09-29T11:59:00Z">
          <w:pPr>
            <w:pStyle w:val="NumberedListLvl1"/>
            <w:divId w:val="2088334391"/>
          </w:pPr>
        </w:pPrChange>
      </w:pPr>
    </w:p>
    <w:p w14:paraId="4ED63FD5" w14:textId="7D3FA7B7" w:rsidR="00C16C38" w:rsidRPr="00CD3628" w:rsidRDefault="00CD3628">
      <w:pPr>
        <w:pStyle w:val="Caption"/>
        <w:keepNext/>
        <w:jc w:val="center"/>
        <w:rPr>
          <w:color w:val="0B676A"/>
          <w:sz w:val="20"/>
          <w:szCs w:val="20"/>
          <w:rPrChange w:id="1897" w:author="Chantel Trivett" w:date="2021-09-29T12:06:00Z">
            <w:rPr/>
          </w:rPrChange>
        </w:rPr>
        <w:pPrChange w:id="1898" w:author="Chantel Trivett" w:date="2021-09-29T12:06:00Z">
          <w:pPr>
            <w:pStyle w:val="SubheadAgility"/>
          </w:pPr>
        </w:pPrChange>
      </w:pPr>
      <w:bookmarkStart w:id="1899" w:name="_Ref83811084"/>
      <w:bookmarkStart w:id="1900" w:name="_Ref83811078"/>
      <w:bookmarkStart w:id="1901" w:name="_Toc83903376"/>
      <w:ins w:id="1902" w:author="Chantel Trivett" w:date="2021-09-29T12:06:00Z">
        <w:r w:rsidRPr="00CD3628">
          <w:rPr>
            <w:b/>
            <w:bCs/>
            <w:color w:val="0B676A"/>
            <w:sz w:val="20"/>
            <w:szCs w:val="20"/>
            <w:rPrChange w:id="1903" w:author="Chantel Trivett" w:date="2021-09-29T12:06:00Z">
              <w:rPr>
                <w:b w:val="0"/>
                <w:bCs w:val="0"/>
                <w:i/>
                <w:iCs/>
              </w:rPr>
            </w:rPrChange>
          </w:rPr>
          <w:t xml:space="preserve">Figure </w:t>
        </w:r>
        <w:r w:rsidRPr="00CD3628">
          <w:rPr>
            <w:b/>
            <w:bCs/>
            <w:color w:val="0B676A"/>
            <w:sz w:val="20"/>
            <w:szCs w:val="20"/>
            <w:rPrChange w:id="1904" w:author="Chantel Trivett" w:date="2021-09-29T12:06:00Z">
              <w:rPr>
                <w:b w:val="0"/>
                <w:bCs w:val="0"/>
                <w:i/>
                <w:iCs/>
              </w:rPr>
            </w:rPrChange>
          </w:rPr>
          <w:fldChar w:fldCharType="begin"/>
        </w:r>
        <w:r w:rsidRPr="00CD3628">
          <w:rPr>
            <w:b/>
            <w:bCs/>
            <w:color w:val="0B676A"/>
            <w:sz w:val="20"/>
            <w:szCs w:val="20"/>
            <w:rPrChange w:id="1905" w:author="Chantel Trivett" w:date="2021-09-29T12:06:00Z">
              <w:rPr>
                <w:b w:val="0"/>
                <w:bCs w:val="0"/>
                <w:i/>
                <w:iCs/>
              </w:rPr>
            </w:rPrChange>
          </w:rPr>
          <w:instrText xml:space="preserve"> SEQ Figure \* ARABIC </w:instrText>
        </w:r>
      </w:ins>
      <w:r w:rsidRPr="00CD3628">
        <w:rPr>
          <w:b/>
          <w:bCs/>
          <w:color w:val="0B676A"/>
          <w:sz w:val="20"/>
          <w:szCs w:val="20"/>
          <w:rPrChange w:id="1906" w:author="Chantel Trivett" w:date="2021-09-29T12:06:00Z">
            <w:rPr>
              <w:b w:val="0"/>
              <w:bCs w:val="0"/>
              <w:i/>
              <w:iCs/>
            </w:rPr>
          </w:rPrChange>
        </w:rPr>
        <w:fldChar w:fldCharType="separate"/>
      </w:r>
      <w:ins w:id="1907" w:author="Chantel Trivett" w:date="2021-10-06T17:40:00Z">
        <w:r w:rsidR="00986C5B">
          <w:rPr>
            <w:b/>
            <w:bCs/>
            <w:noProof/>
            <w:color w:val="0B676A"/>
            <w:sz w:val="20"/>
            <w:szCs w:val="20"/>
          </w:rPr>
          <w:t>8</w:t>
        </w:r>
      </w:ins>
      <w:ins w:id="1908" w:author="Chantel Trivett" w:date="2021-09-29T12:06:00Z">
        <w:r w:rsidRPr="00CD3628">
          <w:rPr>
            <w:b/>
            <w:bCs/>
            <w:color w:val="0B676A"/>
            <w:sz w:val="20"/>
            <w:szCs w:val="20"/>
            <w:rPrChange w:id="1909" w:author="Chantel Trivett" w:date="2021-09-29T12:06:00Z">
              <w:rPr>
                <w:b w:val="0"/>
                <w:bCs w:val="0"/>
                <w:i/>
                <w:iCs/>
              </w:rPr>
            </w:rPrChange>
          </w:rPr>
          <w:fldChar w:fldCharType="end"/>
        </w:r>
        <w:bookmarkEnd w:id="1899"/>
        <w:r w:rsidRPr="00CD3628">
          <w:rPr>
            <w:b/>
            <w:bCs/>
            <w:color w:val="0B676A"/>
            <w:sz w:val="20"/>
            <w:szCs w:val="20"/>
            <w:rPrChange w:id="1910" w:author="Chantel Trivett" w:date="2021-09-29T12:06:00Z">
              <w:rPr>
                <w:b w:val="0"/>
                <w:bCs w:val="0"/>
                <w:i/>
                <w:iCs/>
              </w:rPr>
            </w:rPrChange>
          </w:rPr>
          <w:t>: Archive formatting sample</w:t>
        </w:r>
      </w:ins>
      <w:bookmarkEnd w:id="1900"/>
      <w:bookmarkEnd w:id="1901"/>
    </w:p>
    <w:p w14:paraId="39627132" w14:textId="0CE0B49C" w:rsidR="00790F4C" w:rsidRDefault="00D02CC4" w:rsidP="00D838EF">
      <w:pPr>
        <w:divId w:val="2088334391"/>
        <w:rPr>
          <w:ins w:id="1911" w:author="Chantel Trivett" w:date="2021-09-23T16:38:00Z"/>
        </w:rPr>
      </w:pPr>
      <w:r>
        <w:rPr>
          <w:noProof/>
        </w:rPr>
        <mc:AlternateContent>
          <mc:Choice Requires="wps">
            <w:drawing>
              <wp:inline distT="0" distB="0" distL="0" distR="0" wp14:anchorId="039E1941" wp14:editId="2045A0BF">
                <wp:extent cx="5915025" cy="1609090"/>
                <wp:effectExtent l="0" t="0" r="28575" b="10160"/>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609090"/>
                        </a:xfrm>
                        <a:prstGeom prst="rect">
                          <a:avLst/>
                        </a:prstGeom>
                        <a:solidFill>
                          <a:srgbClr val="FFFFFF"/>
                        </a:solidFill>
                        <a:ln w="9525">
                          <a:solidFill>
                            <a:schemeClr val="bg2"/>
                          </a:solidFill>
                          <a:miter lim="800000"/>
                          <a:headEnd/>
                          <a:tailEnd/>
                        </a:ln>
                      </wps:spPr>
                      <wps:txbx>
                        <w:txbxContent>
                          <w:p w14:paraId="4EA29663" w14:textId="77777777" w:rsidR="00D02CC4" w:rsidRDefault="00D02CC4" w:rsidP="00D02CC4">
                            <w:r>
                              <w:t>Archive: trainingset-systemundertest.zip</w:t>
                            </w:r>
                          </w:p>
                          <w:p w14:paraId="4E704328" w14:textId="77777777" w:rsidR="00D02CC4" w:rsidRDefault="00D02CC4" w:rsidP="003272D8">
                            <w:r>
                              <w:t xml:space="preserve">  inflating: trainingset-metadata-systemundertest.json</w:t>
                            </w:r>
                          </w:p>
                          <w:p w14:paraId="43CD44A6" w14:textId="77777777" w:rsidR="00D02CC4" w:rsidRDefault="00D02CC4" w:rsidP="00D02CC4">
                            <w:r>
                              <w:t xml:space="preserve">  inflating: training000-systemundertest/</w:t>
                            </w:r>
                          </w:p>
                          <w:p w14:paraId="34CF7C75" w14:textId="77777777" w:rsidR="00D02CC4" w:rsidRDefault="00D02CC4" w:rsidP="00D02CC4">
                            <w:r>
                              <w:t xml:space="preserve">                file-interfaceA.pcapng</w:t>
                            </w:r>
                          </w:p>
                          <w:p w14:paraId="16E65A6A" w14:textId="77777777" w:rsidR="00D02CC4" w:rsidRDefault="00D02CC4" w:rsidP="00D02CC4">
                            <w:r>
                              <w:t xml:space="preserve">  inflating: training001-systemundertest/</w:t>
                            </w:r>
                          </w:p>
                          <w:p w14:paraId="1E275A0B" w14:textId="77777777" w:rsidR="00D02CC4" w:rsidRDefault="00D02CC4" w:rsidP="00D02CC4">
                            <w:r>
                              <w:t xml:space="preserve">                file-interfaceA.pcapng</w:t>
                            </w:r>
                          </w:p>
                          <w:p w14:paraId="66B6210D" w14:textId="77777777" w:rsidR="00D02CC4" w:rsidRDefault="00D02CC4" w:rsidP="00D02CC4">
                            <w:r>
                              <w:t xml:space="preserve">  .....</w:t>
                            </w:r>
                          </w:p>
                          <w:p w14:paraId="741ECD61" w14:textId="77777777" w:rsidR="00D02CC4" w:rsidRDefault="00D02CC4" w:rsidP="00D02CC4">
                            <w:r>
                              <w:t xml:space="preserve">  inflating: training999-systemundertest/</w:t>
                            </w:r>
                          </w:p>
                          <w:p w14:paraId="5CBA0463" w14:textId="77777777" w:rsidR="00D02CC4" w:rsidRDefault="00D02CC4" w:rsidP="00D02CC4">
                            <w:r>
                              <w:t xml:space="preserve">                file-interfaceA.pcapng                </w:t>
                            </w:r>
                          </w:p>
                        </w:txbxContent>
                      </wps:txbx>
                      <wps:bodyPr rot="0" vert="horz" wrap="square" lIns="91440" tIns="45720" rIns="91440" bIns="45720" anchor="t" anchorCtr="0">
                        <a:spAutoFit/>
                      </wps:bodyPr>
                    </wps:wsp>
                  </a:graphicData>
                </a:graphic>
              </wp:inline>
            </w:drawing>
          </mc:Choice>
          <mc:Fallback>
            <w:pict>
              <v:shapetype w14:anchorId="039E1941" id="_x0000_t202" coordsize="21600,21600" o:spt="202" path="m,l,21600r21600,l21600,xe">
                <v:stroke joinstyle="miter"/>
                <v:path gradientshapeok="t" o:connecttype="rect"/>
              </v:shapetype>
              <v:shape id="Text Box 2" o:spid="_x0000_s1054" type="#_x0000_t202" style="width:465.75pt;height:1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" strokecolor="#e7e6e6 [3214]">
                <v:textbox style="mso-fit-shape-to-text:t">
                  <w:txbxContent>
                    <w:p w14:paraId="4EA29663" w14:textId="77777777" w:rsidR="00D02CC4" w:rsidRDefault="00D02CC4" w:rsidP="00D02CC4">
                      <w:r>
                        <w:t>Archive: trainingset-systemundertest.zip</w:t>
                      </w:r>
                    </w:p>
                    <w:p w14:paraId="4E704328" w14:textId="77777777" w:rsidR="00D02CC4" w:rsidRDefault="00D02CC4" w:rsidP="003272D8">
                      <w:r>
                        <w:t xml:space="preserve">  inflating: trainingset-metadata-systemundertest.json</w:t>
                      </w:r>
                    </w:p>
                    <w:p w14:paraId="43CD44A6" w14:textId="77777777" w:rsidR="00D02CC4" w:rsidRDefault="00D02CC4" w:rsidP="00D02CC4">
                      <w:r>
                        <w:t xml:space="preserve">  inflating: training000-systemundertest/</w:t>
                      </w:r>
                    </w:p>
                    <w:p w14:paraId="34CF7C75" w14:textId="77777777" w:rsidR="00D02CC4" w:rsidRDefault="00D02CC4" w:rsidP="00D02CC4">
                      <w:r>
                        <w:t xml:space="preserve">                file-interfaceA.pcapng</w:t>
                      </w:r>
                    </w:p>
                    <w:p w14:paraId="16E65A6A" w14:textId="77777777" w:rsidR="00D02CC4" w:rsidRDefault="00D02CC4" w:rsidP="00D02CC4">
                      <w:r>
                        <w:t xml:space="preserve">  inflating: training001-systemundertest/</w:t>
                      </w:r>
                    </w:p>
                    <w:p w14:paraId="1E275A0B" w14:textId="77777777" w:rsidR="00D02CC4" w:rsidRDefault="00D02CC4" w:rsidP="00D02CC4">
                      <w:r>
                        <w:t xml:space="preserve">                file-interfaceA.pcapng</w:t>
                      </w:r>
                    </w:p>
                    <w:p w14:paraId="66B6210D" w14:textId="77777777" w:rsidR="00D02CC4" w:rsidRDefault="00D02CC4" w:rsidP="00D02CC4">
                      <w:r>
                        <w:t xml:space="preserve">  .....</w:t>
                      </w:r>
                    </w:p>
                    <w:p w14:paraId="741ECD61" w14:textId="77777777" w:rsidR="00D02CC4" w:rsidRDefault="00D02CC4" w:rsidP="00D02CC4">
                      <w:r>
                        <w:t xml:space="preserve">  inflating: training999-systemundertest/</w:t>
                      </w:r>
                    </w:p>
                    <w:p w14:paraId="5CBA0463" w14:textId="77777777" w:rsidR="00D02CC4" w:rsidRDefault="00D02CC4" w:rsidP="00D02CC4">
                      <w:r>
                        <w:t xml:space="preserve">                file-interfaceA.pcapng                </w:t>
                      </w:r>
                    </w:p>
                  </w:txbxContent>
                </v:textbox>
                <w10:anchorlock/>
              </v:shape>
            </w:pict>
          </mc:Fallback>
        </mc:AlternateContent>
      </w:r>
      <w:del w:id="1912" w:author="Chantel Trivett" w:date="2021-09-23T16:20:00Z">
        <w:r w:rsidR="00CC5A21" w:rsidRPr="00CC5A21" w:rsidDel="00D838EF">
          <w:rPr>
            <w:b/>
          </w:rPr>
          <w:delText>AGILITY</w:delText>
        </w:r>
        <w:r w:rsidRPr="00161805" w:rsidDel="00D838EF">
          <w:delText xml:space="preserve"> </w:delText>
        </w:r>
      </w:del>
      <w:del w:id="1913" w:author="Chantel Trivett" w:date="2021-09-23T14:22:00Z">
        <w:r w:rsidRPr="00161805" w:rsidDel="00B95E16">
          <w:delText>uses</w:delText>
        </w:r>
      </w:del>
      <w:del w:id="1914" w:author="Chantel Trivett" w:date="2021-09-23T16:20:00Z">
        <w:r w:rsidRPr="00161805" w:rsidDel="00D838EF">
          <w:delText xml:space="preserve"> structured data for training. </w:delText>
        </w:r>
        <w:r w:rsidR="00CC5A21" w:rsidRPr="00CC5A21" w:rsidDel="00D838EF">
          <w:rPr>
            <w:b/>
          </w:rPr>
          <w:delText>AGILITY</w:delText>
        </w:r>
        <w:r w:rsidRPr="00161805" w:rsidDel="00D838EF">
          <w:delText xml:space="preserve"> users upload directories of raw or filtered </w:delText>
        </w:r>
      </w:del>
      <w:del w:id="1915" w:author="Chantel Trivett" w:date="2021-09-23T14:30:00Z">
        <w:r w:rsidRPr="00161805" w:rsidDel="00E83C27">
          <w:delText>p</w:delText>
        </w:r>
        <w:r w:rsidDel="00E83C27">
          <w:delText>ca</w:delText>
        </w:r>
      </w:del>
      <w:del w:id="1916" w:author="Chantel Trivett" w:date="2021-09-23T14:29:00Z">
        <w:r w:rsidRPr="00161805" w:rsidDel="00E83C27">
          <w:delText>p</w:delText>
        </w:r>
      </w:del>
      <w:del w:id="1917" w:author="Chantel Trivett" w:date="2021-09-23T14:30:00Z">
        <w:r w:rsidRPr="00161805" w:rsidDel="00E83C27">
          <w:delText>(ng)</w:delText>
        </w:r>
      </w:del>
      <w:del w:id="1918" w:author="Chantel Trivett" w:date="2021-09-23T16:20:00Z">
        <w:r w:rsidRPr="00161805" w:rsidDel="00D838EF">
          <w:delText xml:space="preserve"> files along with relevant metadata used for training purposes. Training metadata must include a unique label</w:delText>
        </w:r>
      </w:del>
      <w:del w:id="1919" w:author="Chantel Trivett" w:date="2021-09-23T16:15:00Z">
        <w:r w:rsidRPr="00161805" w:rsidDel="00D71CC4">
          <w:delText xml:space="preserve"> (expected prediction result for the associated set of pcap(ng) files) as well as any other useful information that can be used for filtering interesting parts of the raw data. Following is an example of such structured training data</w:delText>
        </w:r>
      </w:del>
      <w:del w:id="1920" w:author="Chantel Trivett" w:date="2021-09-23T16:20:00Z">
        <w:r w:rsidRPr="00161805" w:rsidDel="00D838EF">
          <w:delText>.</w:delText>
        </w:r>
      </w:del>
    </w:p>
    <w:p w14:paraId="39205FB0" w14:textId="0139E44F" w:rsidR="00DE21CB" w:rsidRDefault="00DE21CB">
      <w:pPr>
        <w:rPr>
          <w:ins w:id="1921" w:author="Chantel Trivett" w:date="2021-09-29T12:22:00Z"/>
          <w:b/>
          <w:bCs/>
          <w:i/>
          <w:iCs/>
          <w:color w:val="0B676A"/>
        </w:rPr>
      </w:pPr>
      <w:ins w:id="1922" w:author="Chantel Trivett" w:date="2021-09-29T11:58:00Z">
        <w:r>
          <w:rPr>
            <w:b/>
            <w:bCs/>
            <w:i/>
            <w:iCs/>
            <w:color w:val="0B676A"/>
          </w:rPr>
          <w:br w:type="page"/>
        </w:r>
      </w:ins>
    </w:p>
    <w:p w14:paraId="24F86B24" w14:textId="67FBE71B" w:rsidR="00382EED" w:rsidRPr="00382EED" w:rsidRDefault="00382EED">
      <w:pPr>
        <w:pStyle w:val="Caption"/>
        <w:jc w:val="center"/>
        <w:rPr>
          <w:ins w:id="1923" w:author="Chantel Trivett" w:date="2021-09-29T11:58:00Z"/>
          <w:b/>
          <w:bCs/>
          <w:color w:val="0B676A"/>
          <w:sz w:val="20"/>
          <w:szCs w:val="20"/>
          <w:rPrChange w:id="1924" w:author="Chantel Trivett" w:date="2021-09-29T12:23:00Z">
            <w:rPr>
              <w:ins w:id="1925" w:author="Chantel Trivett" w:date="2021-09-29T11:58:00Z"/>
            </w:rPr>
          </w:rPrChange>
        </w:rPr>
        <w:pPrChange w:id="1926" w:author="Chantel Trivett" w:date="2021-09-29T12:23:00Z">
          <w:pPr/>
        </w:pPrChange>
      </w:pPr>
      <w:bookmarkStart w:id="1927" w:name="_Ref83811222"/>
      <w:bookmarkStart w:id="1928" w:name="_Toc83903377"/>
      <w:ins w:id="1929" w:author="Chantel Trivett" w:date="2021-09-29T12:22:00Z">
        <w:r w:rsidRPr="00382EED">
          <w:rPr>
            <w:b/>
            <w:bCs/>
            <w:color w:val="0B676A"/>
            <w:sz w:val="20"/>
            <w:szCs w:val="20"/>
            <w:rPrChange w:id="1930" w:author="Chantel Trivett" w:date="2021-09-29T12:23:00Z">
              <w:rPr>
                <w:i/>
                <w:iCs/>
              </w:rPr>
            </w:rPrChange>
          </w:rPr>
          <w:t xml:space="preserve">Figure </w:t>
        </w:r>
        <w:r w:rsidRPr="00382EED">
          <w:rPr>
            <w:b/>
            <w:bCs/>
            <w:color w:val="0B676A"/>
            <w:sz w:val="20"/>
            <w:szCs w:val="20"/>
            <w:rPrChange w:id="1931" w:author="Chantel Trivett" w:date="2021-09-29T12:23:00Z">
              <w:rPr>
                <w:i/>
                <w:iCs/>
              </w:rPr>
            </w:rPrChange>
          </w:rPr>
          <w:fldChar w:fldCharType="begin"/>
        </w:r>
        <w:r w:rsidRPr="00382EED">
          <w:rPr>
            <w:b/>
            <w:bCs/>
            <w:color w:val="0B676A"/>
            <w:sz w:val="20"/>
            <w:szCs w:val="20"/>
            <w:rPrChange w:id="1932" w:author="Chantel Trivett" w:date="2021-09-29T12:23:00Z">
              <w:rPr>
                <w:i/>
                <w:iCs/>
              </w:rPr>
            </w:rPrChange>
          </w:rPr>
          <w:instrText xml:space="preserve"> SEQ Figure \* ARABIC </w:instrText>
        </w:r>
      </w:ins>
      <w:r w:rsidRPr="00382EED">
        <w:rPr>
          <w:b/>
          <w:bCs/>
          <w:color w:val="0B676A"/>
          <w:sz w:val="20"/>
          <w:szCs w:val="20"/>
          <w:rPrChange w:id="1933" w:author="Chantel Trivett" w:date="2021-09-29T12:23:00Z">
            <w:rPr>
              <w:i/>
              <w:iCs/>
            </w:rPr>
          </w:rPrChange>
        </w:rPr>
        <w:fldChar w:fldCharType="separate"/>
      </w:r>
      <w:ins w:id="1934" w:author="Chantel Trivett" w:date="2021-10-06T17:40:00Z">
        <w:r w:rsidR="00986C5B">
          <w:rPr>
            <w:b/>
            <w:bCs/>
            <w:noProof/>
            <w:color w:val="0B676A"/>
            <w:sz w:val="20"/>
            <w:szCs w:val="20"/>
          </w:rPr>
          <w:t>9</w:t>
        </w:r>
      </w:ins>
      <w:ins w:id="1935" w:author="Chantel Trivett" w:date="2021-09-29T12:22:00Z">
        <w:r w:rsidRPr="00382EED">
          <w:rPr>
            <w:b/>
            <w:bCs/>
            <w:color w:val="0B676A"/>
            <w:sz w:val="20"/>
            <w:szCs w:val="20"/>
            <w:rPrChange w:id="1936" w:author="Chantel Trivett" w:date="2021-09-29T12:23:00Z">
              <w:rPr>
                <w:i/>
                <w:iCs/>
              </w:rPr>
            </w:rPrChange>
          </w:rPr>
          <w:fldChar w:fldCharType="end"/>
        </w:r>
      </w:ins>
      <w:bookmarkEnd w:id="1927"/>
      <w:ins w:id="1937" w:author="Chantel Trivett" w:date="2021-09-29T12:23:00Z">
        <w:r w:rsidRPr="00382EED">
          <w:rPr>
            <w:b/>
            <w:bCs/>
            <w:color w:val="0B676A"/>
            <w:sz w:val="20"/>
            <w:szCs w:val="20"/>
            <w:rPrChange w:id="1938" w:author="Chantel Trivett" w:date="2021-09-29T12:23:00Z">
              <w:rPr>
                <w:i/>
                <w:iCs/>
              </w:rPr>
            </w:rPrChange>
          </w:rPr>
          <w:t>: Metadata formatting sample (JSON)</w:t>
        </w:r>
      </w:ins>
      <w:bookmarkEnd w:id="1928"/>
    </w:p>
    <w:p w14:paraId="697DA145" w14:textId="723E38E4" w:rsidR="00D02CC4" w:rsidRPr="000F21B2" w:rsidDel="00382EED" w:rsidRDefault="00D02CC4">
      <w:pPr>
        <w:pStyle w:val="Caption"/>
        <w:divId w:val="2088334391"/>
        <w:rPr>
          <w:del w:id="1939" w:author="Chantel Trivett" w:date="2021-09-29T12:23:00Z"/>
          <w:noProof/>
          <w:rPrChange w:id="1940" w:author="Chantel Trivett" w:date="2021-09-29T11:56:00Z">
            <w:rPr>
              <w:del w:id="1941" w:author="Chantel Trivett" w:date="2021-09-29T12:23:00Z"/>
            </w:rPr>
          </w:rPrChange>
        </w:rPr>
        <w:pPrChange w:id="1942" w:author="Chantel Trivett" w:date="2021-09-29T12:22:00Z">
          <w:pPr>
            <w:divId w:val="2088334391"/>
          </w:pPr>
        </w:pPrChange>
      </w:pPr>
      <w:del w:id="1943" w:author="Chantel Trivett" w:date="2021-09-29T11:55:00Z">
        <w:r w:rsidRPr="000F21B2" w:rsidDel="0033172D">
          <w:rPr>
            <w:b/>
            <w:bCs/>
            <w:color w:val="0B676A"/>
            <w:rPrChange w:id="1944" w:author="Chantel Trivett" w:date="2021-09-29T11:56:00Z">
              <w:rPr/>
            </w:rPrChange>
          </w:rPr>
          <w:delText xml:space="preserve">The </w:delText>
        </w:r>
      </w:del>
      <w:del w:id="1945" w:author="Chantel Trivett" w:date="2021-09-29T11:56:00Z">
        <w:r w:rsidRPr="000F21B2" w:rsidDel="0033172D">
          <w:rPr>
            <w:b/>
            <w:bCs/>
            <w:color w:val="0B676A"/>
            <w:rPrChange w:id="1946" w:author="Chantel Trivett" w:date="2021-09-29T11:56:00Z">
              <w:rPr/>
            </w:rPrChange>
          </w:rPr>
          <w:delText>m</w:delText>
        </w:r>
      </w:del>
      <w:del w:id="1947" w:author="Chantel Trivett" w:date="2021-09-29T12:09:00Z">
        <w:r w:rsidRPr="000F21B2" w:rsidDel="009B40AB">
          <w:rPr>
            <w:b/>
            <w:bCs/>
            <w:color w:val="0B676A"/>
            <w:rPrChange w:id="1948" w:author="Chantel Trivett" w:date="2021-09-29T11:56:00Z">
              <w:rPr/>
            </w:rPrChange>
          </w:rPr>
          <w:delText xml:space="preserve">etadata </w:delText>
        </w:r>
      </w:del>
      <w:del w:id="1949" w:author="Chantel Trivett" w:date="2021-09-23T16:38:00Z">
        <w:r w:rsidRPr="000F21B2" w:rsidDel="00790F4C">
          <w:rPr>
            <w:noProof/>
            <w:rPrChange w:id="1950" w:author="Chantel Trivett" w:date="2021-09-29T11:56:00Z">
              <w:rPr/>
            </w:rPrChange>
          </w:rPr>
          <w:delText>can be of the following format:</w:delText>
        </w:r>
      </w:del>
    </w:p>
    <w:p w14:paraId="13A0D3F9" w14:textId="77777777" w:rsidR="00D02CC4" w:rsidRPr="00161805" w:rsidDel="00C257F4" w:rsidRDefault="00D02CC4" w:rsidP="00D02CC4">
      <w:pPr>
        <w:divId w:val="2088334391"/>
        <w:rPr>
          <w:del w:id="1951" w:author="Chantel Trivett" w:date="2021-09-23T15:47:00Z"/>
        </w:rPr>
      </w:pPr>
      <w:r w:rsidRPr="00161805">
        <w:rPr>
          <w:rFonts w:eastAsia="Calibri"/>
          <w:noProof/>
        </w:rPr>
        <mc:AlternateContent>
          <mc:Choice Requires="wpg">
            <w:drawing>
              <wp:inline distT="0" distB="0" distL="0" distR="0" wp14:anchorId="7C4C40C4" wp14:editId="065CBC61">
                <wp:extent cx="5998191" cy="8143588"/>
                <wp:effectExtent l="0" t="0" r="3175" b="10160"/>
                <wp:docPr id="11014" name="Group 110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98191" cy="8143588"/>
                          <a:chOff x="0" y="0"/>
                          <a:chExt cx="6477254" cy="7940294"/>
                        </a:xfrm>
                      </wpg:grpSpPr>
                      <wps:wsp>
                        <wps:cNvPr id="11015" name="Shape 127"/>
                        <wps:cNvSpPr/>
                        <wps:spPr>
                          <a:xfrm>
                            <a:off x="8509" y="0"/>
                            <a:ext cx="6460617" cy="15494"/>
                          </a:xfrm>
                          <a:custGeom>
                            <a:avLst/>
                            <a:gdLst/>
                            <a:ahLst/>
                            <a:cxnLst/>
                            <a:rect l="0" t="0" r="0" b="0"/>
                            <a:pathLst>
                              <a:path w="6460617" h="15494">
                                <a:moveTo>
                                  <a:pt x="20701" y="127"/>
                                </a:moveTo>
                                <a:lnTo>
                                  <a:pt x="6440043" y="127"/>
                                </a:lnTo>
                                <a:cubicBezTo>
                                  <a:pt x="6447790" y="127"/>
                                  <a:pt x="6455156" y="3302"/>
                                  <a:pt x="6460617" y="8890"/>
                                </a:cubicBezTo>
                                <a:lnTo>
                                  <a:pt x="6453505" y="15240"/>
                                </a:lnTo>
                                <a:cubicBezTo>
                                  <a:pt x="6449822" y="11557"/>
                                  <a:pt x="6444869" y="9525"/>
                                  <a:pt x="6439662" y="9652"/>
                                </a:cubicBezTo>
                                <a:lnTo>
                                  <a:pt x="20193" y="9652"/>
                                </a:lnTo>
                                <a:cubicBezTo>
                                  <a:pt x="14986" y="9652"/>
                                  <a:pt x="10033" y="11811"/>
                                  <a:pt x="6477" y="15494"/>
                                </a:cubicBezTo>
                                <a:lnTo>
                                  <a:pt x="0" y="8509"/>
                                </a:lnTo>
                                <a:cubicBezTo>
                                  <a:pt x="5461" y="3048"/>
                                  <a:pt x="12954" y="0"/>
                                  <a:pt x="20701" y="127"/>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016" name="Shape 128"/>
                        <wps:cNvSpPr/>
                        <wps:spPr>
                          <a:xfrm>
                            <a:off x="8128" y="7924800"/>
                            <a:ext cx="6460618" cy="15494"/>
                          </a:xfrm>
                          <a:custGeom>
                            <a:avLst/>
                            <a:gdLst/>
                            <a:ahLst/>
                            <a:cxnLst/>
                            <a:rect l="0" t="0" r="0" b="0"/>
                            <a:pathLst>
                              <a:path w="6460618" h="15494">
                                <a:moveTo>
                                  <a:pt x="6454140" y="0"/>
                                </a:moveTo>
                                <a:lnTo>
                                  <a:pt x="6460618" y="6985"/>
                                </a:lnTo>
                                <a:cubicBezTo>
                                  <a:pt x="6455156" y="12446"/>
                                  <a:pt x="6447663" y="15494"/>
                                  <a:pt x="6439916" y="15367"/>
                                </a:cubicBezTo>
                                <a:lnTo>
                                  <a:pt x="20574" y="15367"/>
                                </a:lnTo>
                                <a:cubicBezTo>
                                  <a:pt x="12827" y="15367"/>
                                  <a:pt x="5461" y="12192"/>
                                  <a:pt x="0" y="6604"/>
                                </a:cubicBezTo>
                                <a:lnTo>
                                  <a:pt x="7112" y="254"/>
                                </a:lnTo>
                                <a:cubicBezTo>
                                  <a:pt x="10795" y="3937"/>
                                  <a:pt x="15748" y="5969"/>
                                  <a:pt x="20955" y="5842"/>
                                </a:cubicBezTo>
                                <a:lnTo>
                                  <a:pt x="6440424" y="5842"/>
                                </a:lnTo>
                                <a:cubicBezTo>
                                  <a:pt x="6445631" y="5842"/>
                                  <a:pt x="6450584" y="3683"/>
                                  <a:pt x="645414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017" name="Shape 129"/>
                        <wps:cNvSpPr/>
                        <wps:spPr>
                          <a:xfrm>
                            <a:off x="0" y="8128"/>
                            <a:ext cx="15494" cy="7923657"/>
                          </a:xfrm>
                          <a:custGeom>
                            <a:avLst/>
                            <a:gdLst/>
                            <a:ahLst/>
                            <a:cxnLst/>
                            <a:rect l="0" t="0" r="0" b="0"/>
                            <a:pathLst>
                              <a:path w="15494" h="7923657">
                                <a:moveTo>
                                  <a:pt x="8890" y="0"/>
                                </a:moveTo>
                                <a:lnTo>
                                  <a:pt x="15240" y="7112"/>
                                </a:lnTo>
                                <a:cubicBezTo>
                                  <a:pt x="11557" y="10795"/>
                                  <a:pt x="9525" y="15748"/>
                                  <a:pt x="9652" y="20955"/>
                                </a:cubicBezTo>
                                <a:lnTo>
                                  <a:pt x="9652" y="7903464"/>
                                </a:lnTo>
                                <a:cubicBezTo>
                                  <a:pt x="9652" y="7908671"/>
                                  <a:pt x="11811" y="7913624"/>
                                  <a:pt x="15494" y="7917180"/>
                                </a:cubicBezTo>
                                <a:lnTo>
                                  <a:pt x="8509" y="7923657"/>
                                </a:lnTo>
                                <a:cubicBezTo>
                                  <a:pt x="3048" y="7918196"/>
                                  <a:pt x="0" y="7910703"/>
                                  <a:pt x="127" y="7902956"/>
                                </a:cubicBezTo>
                                <a:lnTo>
                                  <a:pt x="127" y="20574"/>
                                </a:lnTo>
                                <a:cubicBezTo>
                                  <a:pt x="127" y="12826"/>
                                  <a:pt x="3302" y="5461"/>
                                  <a:pt x="889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018" name="Shape 130"/>
                        <wps:cNvSpPr/>
                        <wps:spPr>
                          <a:xfrm>
                            <a:off x="6461760" y="8509"/>
                            <a:ext cx="15494" cy="7923657"/>
                          </a:xfrm>
                          <a:custGeom>
                            <a:avLst/>
                            <a:gdLst/>
                            <a:ahLst/>
                            <a:cxnLst/>
                            <a:rect l="0" t="0" r="0" b="0"/>
                            <a:pathLst>
                              <a:path w="15494" h="7923657">
                                <a:moveTo>
                                  <a:pt x="6986" y="0"/>
                                </a:moveTo>
                                <a:cubicBezTo>
                                  <a:pt x="12447" y="5461"/>
                                  <a:pt x="15494" y="12954"/>
                                  <a:pt x="15367" y="20701"/>
                                </a:cubicBezTo>
                                <a:lnTo>
                                  <a:pt x="15367" y="7903083"/>
                                </a:lnTo>
                                <a:cubicBezTo>
                                  <a:pt x="15367" y="7910831"/>
                                  <a:pt x="12192" y="7918196"/>
                                  <a:pt x="6604" y="7923657"/>
                                </a:cubicBezTo>
                                <a:lnTo>
                                  <a:pt x="254" y="7916546"/>
                                </a:lnTo>
                                <a:cubicBezTo>
                                  <a:pt x="3937" y="7912862"/>
                                  <a:pt x="5969" y="7907909"/>
                                  <a:pt x="5842" y="7902702"/>
                                </a:cubicBezTo>
                                <a:lnTo>
                                  <a:pt x="5842" y="20193"/>
                                </a:lnTo>
                                <a:cubicBezTo>
                                  <a:pt x="5842" y="14986"/>
                                  <a:pt x="3683" y="10033"/>
                                  <a:pt x="0" y="6477"/>
                                </a:cubicBezTo>
                                <a:lnTo>
                                  <a:pt x="6986"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1019" name="Rectangle 11019"/>
                        <wps:cNvSpPr/>
                        <wps:spPr>
                          <a:xfrm>
                            <a:off x="247777" y="306267"/>
                            <a:ext cx="106413" cy="139401"/>
                          </a:xfrm>
                          <a:prstGeom prst="rect">
                            <a:avLst/>
                          </a:prstGeom>
                          <a:ln>
                            <a:noFill/>
                          </a:ln>
                        </wps:spPr>
                        <wps:txbx>
                          <w:txbxContent>
                            <w:p w14:paraId="6747376F" w14:textId="77777777" w:rsidR="00D02CC4" w:rsidRDefault="00D02CC4" w:rsidP="00D02CC4">
                              <w:r>
                                <w:rPr>
                                  <w:rFonts w:eastAsia="Courier New"/>
                                </w:rPr>
                                <w:t>{</w:t>
                              </w:r>
                            </w:p>
                          </w:txbxContent>
                        </wps:txbx>
                        <wps:bodyPr horzOverflow="overflow" vert="horz" lIns="0" tIns="0" rIns="0" bIns="0" rtlCol="0">
                          <a:noAutofit/>
                        </wps:bodyPr>
                      </wps:wsp>
                      <wps:wsp>
                        <wps:cNvPr id="11020" name="Rectangle 11020"/>
                        <wps:cNvSpPr/>
                        <wps:spPr>
                          <a:xfrm>
                            <a:off x="247777" y="479622"/>
                            <a:ext cx="1915439" cy="139401"/>
                          </a:xfrm>
                          <a:prstGeom prst="rect">
                            <a:avLst/>
                          </a:prstGeom>
                          <a:ln>
                            <a:noFill/>
                          </a:ln>
                        </wps:spPr>
                        <wps:txbx>
                          <w:txbxContent>
                            <w:p w14:paraId="322685A0" w14:textId="77777777" w:rsidR="00D02CC4" w:rsidRDefault="00D02CC4" w:rsidP="00D02CC4">
                              <w:r>
                                <w:rPr>
                                  <w:rFonts w:eastAsia="Courier New"/>
                                </w:rPr>
                                <w:t xml:space="preserve">  "trainingset": {</w:t>
                              </w:r>
                            </w:p>
                          </w:txbxContent>
                        </wps:txbx>
                        <wps:bodyPr horzOverflow="overflow" vert="horz" lIns="0" tIns="0" rIns="0" bIns="0" rtlCol="0">
                          <a:noAutofit/>
                        </wps:bodyPr>
                      </wps:wsp>
                      <wps:wsp>
                        <wps:cNvPr id="11021" name="Rectangle 11021"/>
                        <wps:cNvSpPr/>
                        <wps:spPr>
                          <a:xfrm>
                            <a:off x="247777" y="652976"/>
                            <a:ext cx="2234680" cy="139401"/>
                          </a:xfrm>
                          <a:prstGeom prst="rect">
                            <a:avLst/>
                          </a:prstGeom>
                          <a:ln>
                            <a:noFill/>
                          </a:ln>
                        </wps:spPr>
                        <wps:txbx>
                          <w:txbxContent>
                            <w:p w14:paraId="0AE11EF9" w14:textId="77777777" w:rsidR="00D02CC4" w:rsidRDefault="00D02CC4" w:rsidP="00D02CC4">
                              <w:r>
                                <w:rPr>
                                  <w:rFonts w:eastAsia="Courier New"/>
                                </w:rPr>
                                <w:t xml:space="preserve">    "trainingData": [</w:t>
                              </w:r>
                            </w:p>
                          </w:txbxContent>
                        </wps:txbx>
                        <wps:bodyPr horzOverflow="overflow" vert="horz" lIns="0" tIns="0" rIns="0" bIns="0" rtlCol="0">
                          <a:noAutofit/>
                        </wps:bodyPr>
                      </wps:wsp>
                      <wps:wsp>
                        <wps:cNvPr id="11022" name="Rectangle 11022"/>
                        <wps:cNvSpPr/>
                        <wps:spPr>
                          <a:xfrm>
                            <a:off x="247777" y="826332"/>
                            <a:ext cx="744893" cy="139401"/>
                          </a:xfrm>
                          <a:prstGeom prst="rect">
                            <a:avLst/>
                          </a:prstGeom>
                          <a:ln>
                            <a:noFill/>
                          </a:ln>
                        </wps:spPr>
                        <wps:txbx>
                          <w:txbxContent>
                            <w:p w14:paraId="796DF3BF"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23" name="Rectangle 11023"/>
                        <wps:cNvSpPr/>
                        <wps:spPr>
                          <a:xfrm>
                            <a:off x="247777" y="999687"/>
                            <a:ext cx="2979573" cy="139401"/>
                          </a:xfrm>
                          <a:prstGeom prst="rect">
                            <a:avLst/>
                          </a:prstGeom>
                          <a:ln>
                            <a:noFill/>
                          </a:ln>
                        </wps:spPr>
                        <wps:txbx>
                          <w:txbxContent>
                            <w:p w14:paraId="0A2CD68F" w14:textId="77777777" w:rsidR="00D02CC4" w:rsidRDefault="00D02CC4" w:rsidP="00D02CC4">
                              <w:r>
                                <w:rPr>
                                  <w:rFonts w:eastAsia="Courier New"/>
                                </w:rPr>
                                <w:t xml:space="preserve">        "label": "verdictA",</w:t>
                              </w:r>
                            </w:p>
                          </w:txbxContent>
                        </wps:txbx>
                        <wps:bodyPr horzOverflow="overflow" vert="horz" lIns="0" tIns="0" rIns="0" bIns="0" rtlCol="0">
                          <a:noAutofit/>
                        </wps:bodyPr>
                      </wps:wsp>
                      <wps:wsp>
                        <wps:cNvPr id="11024" name="Rectangle 11024"/>
                        <wps:cNvSpPr/>
                        <wps:spPr>
                          <a:xfrm>
                            <a:off x="247777" y="1173042"/>
                            <a:ext cx="5533492" cy="139401"/>
                          </a:xfrm>
                          <a:prstGeom prst="rect">
                            <a:avLst/>
                          </a:prstGeom>
                          <a:ln>
                            <a:noFill/>
                          </a:ln>
                        </wps:spPr>
                        <wps:txbx>
                          <w:txbxContent>
                            <w:p w14:paraId="752FDC46" w14:textId="77777777" w:rsidR="00D02CC4" w:rsidRDefault="00D02CC4" w:rsidP="00D02CC4">
                              <w:r>
                                <w:rPr>
                                  <w:rFonts w:eastAsia="Courier New"/>
                                </w:rPr>
                                <w:t xml:space="preserve">        "directory": "training000-systemundertest/",</w:t>
                              </w:r>
                            </w:p>
                          </w:txbxContent>
                        </wps:txbx>
                        <wps:bodyPr horzOverflow="overflow" vert="horz" lIns="0" tIns="0" rIns="0" bIns="0" rtlCol="0">
                          <a:noAutofit/>
                        </wps:bodyPr>
                      </wps:wsp>
                      <wps:wsp>
                        <wps:cNvPr id="11025" name="Rectangle 11025"/>
                        <wps:cNvSpPr/>
                        <wps:spPr>
                          <a:xfrm>
                            <a:off x="247777" y="1346397"/>
                            <a:ext cx="2660333" cy="139401"/>
                          </a:xfrm>
                          <a:prstGeom prst="rect">
                            <a:avLst/>
                          </a:prstGeom>
                          <a:ln>
                            <a:noFill/>
                          </a:ln>
                        </wps:spPr>
                        <wps:txbx>
                          <w:txbxContent>
                            <w:p w14:paraId="48226FB3" w14:textId="77777777" w:rsidR="00D02CC4" w:rsidRDefault="00D02CC4" w:rsidP="00D02CC4">
                              <w:r>
                                <w:rPr>
                                  <w:rFonts w:eastAsia="Courier New"/>
                                </w:rPr>
                                <w:t xml:space="preserve">        "trainingFile": [</w:t>
                              </w:r>
                            </w:p>
                          </w:txbxContent>
                        </wps:txbx>
                        <wps:bodyPr horzOverflow="overflow" vert="horz" lIns="0" tIns="0" rIns="0" bIns="0" rtlCol="0">
                          <a:noAutofit/>
                        </wps:bodyPr>
                      </wps:wsp>
                      <wps:wsp>
                        <wps:cNvPr id="11026" name="Rectangle 11026"/>
                        <wps:cNvSpPr/>
                        <wps:spPr>
                          <a:xfrm>
                            <a:off x="247777" y="1519751"/>
                            <a:ext cx="1170546" cy="139401"/>
                          </a:xfrm>
                          <a:prstGeom prst="rect">
                            <a:avLst/>
                          </a:prstGeom>
                          <a:ln>
                            <a:noFill/>
                          </a:ln>
                        </wps:spPr>
                        <wps:txbx>
                          <w:txbxContent>
                            <w:p w14:paraId="6C24130C"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27" name="Rectangle 11027"/>
                        <wps:cNvSpPr/>
                        <wps:spPr>
                          <a:xfrm>
                            <a:off x="247777" y="1693107"/>
                            <a:ext cx="4788599" cy="139401"/>
                          </a:xfrm>
                          <a:prstGeom prst="rect">
                            <a:avLst/>
                          </a:prstGeom>
                          <a:ln>
                            <a:noFill/>
                          </a:ln>
                        </wps:spPr>
                        <wps:txbx>
                          <w:txbxContent>
                            <w:p w14:paraId="3EFB9837" w14:textId="77777777" w:rsidR="00D02CC4" w:rsidRDefault="00D02CC4" w:rsidP="00D02CC4">
                              <w:r>
                                <w:rPr>
                                  <w:rFonts w:eastAsia="Courier New"/>
                                </w:rPr>
                                <w:t xml:space="preserve">            "name": "file-interfaceA.pcapng",</w:t>
                              </w:r>
                            </w:p>
                          </w:txbxContent>
                        </wps:txbx>
                        <wps:bodyPr horzOverflow="overflow" vert="horz" lIns="0" tIns="0" rIns="0" bIns="0" rtlCol="0">
                          <a:noAutofit/>
                        </wps:bodyPr>
                      </wps:wsp>
                      <wps:wsp>
                        <wps:cNvPr id="11028" name="Rectangle 11028"/>
                        <wps:cNvSpPr/>
                        <wps:spPr>
                          <a:xfrm>
                            <a:off x="247777" y="1866462"/>
                            <a:ext cx="5427079" cy="139401"/>
                          </a:xfrm>
                          <a:prstGeom prst="rect">
                            <a:avLst/>
                          </a:prstGeom>
                          <a:ln>
                            <a:noFill/>
                          </a:ln>
                        </wps:spPr>
                        <wps:txbx>
                          <w:txbxContent>
                            <w:p w14:paraId="550B3C56" w14:textId="77777777" w:rsidR="00D02CC4" w:rsidRDefault="00D02CC4" w:rsidP="00D02CC4">
                              <w:r>
                                <w:rPr>
                                  <w:rFonts w:eastAsia="Courier New"/>
                                </w:rPr>
                                <w:t xml:space="preserve">            "interesting_IPAddress": "10.20.30.40",</w:t>
                              </w:r>
                            </w:p>
                          </w:txbxContent>
                        </wps:txbx>
                        <wps:bodyPr horzOverflow="overflow" vert="horz" lIns="0" tIns="0" rIns="0" bIns="0" rtlCol="0">
                          <a:noAutofit/>
                        </wps:bodyPr>
                      </wps:wsp>
                      <wps:wsp>
                        <wps:cNvPr id="11029" name="Rectangle 11029"/>
                        <wps:cNvSpPr/>
                        <wps:spPr>
                          <a:xfrm>
                            <a:off x="247777" y="2039817"/>
                            <a:ext cx="4575773" cy="139401"/>
                          </a:xfrm>
                          <a:prstGeom prst="rect">
                            <a:avLst/>
                          </a:prstGeom>
                          <a:ln>
                            <a:noFill/>
                          </a:ln>
                        </wps:spPr>
                        <wps:txbx>
                          <w:txbxContent>
                            <w:p w14:paraId="2B169E96" w14:textId="77777777" w:rsidR="00D02CC4" w:rsidRDefault="00D02CC4" w:rsidP="00D02CC4">
                              <w:r>
                                <w:rPr>
                                  <w:rFonts w:eastAsia="Courier New"/>
                                </w:rPr>
                                <w:t xml:space="preserve">            "startTimestamp": "1579601881",</w:t>
                              </w:r>
                            </w:p>
                          </w:txbxContent>
                        </wps:txbx>
                        <wps:bodyPr horzOverflow="overflow" vert="horz" lIns="0" tIns="0" rIns="0" bIns="0" rtlCol="0">
                          <a:noAutofit/>
                        </wps:bodyPr>
                      </wps:wsp>
                      <wps:wsp>
                        <wps:cNvPr id="11030" name="Rectangle 11030"/>
                        <wps:cNvSpPr/>
                        <wps:spPr>
                          <a:xfrm>
                            <a:off x="247777" y="2213172"/>
                            <a:ext cx="4256532" cy="139401"/>
                          </a:xfrm>
                          <a:prstGeom prst="rect">
                            <a:avLst/>
                          </a:prstGeom>
                          <a:ln>
                            <a:noFill/>
                          </a:ln>
                        </wps:spPr>
                        <wps:txbx>
                          <w:txbxContent>
                            <w:p w14:paraId="1DCEB730" w14:textId="77777777" w:rsidR="00D02CC4" w:rsidRDefault="00D02CC4" w:rsidP="00D02CC4">
                              <w:r>
                                <w:rPr>
                                  <w:rFonts w:eastAsia="Courier New"/>
                                </w:rPr>
                                <w:t xml:space="preserve">            "endTimestamp": "1579602081"</w:t>
                              </w:r>
                            </w:p>
                          </w:txbxContent>
                        </wps:txbx>
                        <wps:bodyPr horzOverflow="overflow" vert="horz" lIns="0" tIns="0" rIns="0" bIns="0" rtlCol="0">
                          <a:noAutofit/>
                        </wps:bodyPr>
                      </wps:wsp>
                      <wps:wsp>
                        <wps:cNvPr id="11031" name="Rectangle 11031"/>
                        <wps:cNvSpPr/>
                        <wps:spPr>
                          <a:xfrm>
                            <a:off x="247777" y="2386527"/>
                            <a:ext cx="1170546" cy="139401"/>
                          </a:xfrm>
                          <a:prstGeom prst="rect">
                            <a:avLst/>
                          </a:prstGeom>
                          <a:ln>
                            <a:noFill/>
                          </a:ln>
                        </wps:spPr>
                        <wps:txbx>
                          <w:txbxContent>
                            <w:p w14:paraId="1E5665FC"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32" name="Rectangle 11032"/>
                        <wps:cNvSpPr/>
                        <wps:spPr>
                          <a:xfrm>
                            <a:off x="247777" y="2559882"/>
                            <a:ext cx="957720" cy="139401"/>
                          </a:xfrm>
                          <a:prstGeom prst="rect">
                            <a:avLst/>
                          </a:prstGeom>
                          <a:ln>
                            <a:noFill/>
                          </a:ln>
                        </wps:spPr>
                        <wps:txbx>
                          <w:txbxContent>
                            <w:p w14:paraId="73933B34"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33" name="Rectangle 11033"/>
                        <wps:cNvSpPr/>
                        <wps:spPr>
                          <a:xfrm>
                            <a:off x="247777" y="2733236"/>
                            <a:ext cx="851306" cy="139402"/>
                          </a:xfrm>
                          <a:prstGeom prst="rect">
                            <a:avLst/>
                          </a:prstGeom>
                          <a:ln>
                            <a:noFill/>
                          </a:ln>
                        </wps:spPr>
                        <wps:txbx>
                          <w:txbxContent>
                            <w:p w14:paraId="72531EBE"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34" name="Rectangle 11034"/>
                        <wps:cNvSpPr/>
                        <wps:spPr>
                          <a:xfrm>
                            <a:off x="247777" y="2906592"/>
                            <a:ext cx="744893" cy="139401"/>
                          </a:xfrm>
                          <a:prstGeom prst="rect">
                            <a:avLst/>
                          </a:prstGeom>
                          <a:ln>
                            <a:noFill/>
                          </a:ln>
                        </wps:spPr>
                        <wps:txbx>
                          <w:txbxContent>
                            <w:p w14:paraId="79CF4BBE"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35" name="Rectangle 11035"/>
                        <wps:cNvSpPr/>
                        <wps:spPr>
                          <a:xfrm>
                            <a:off x="247777" y="3079947"/>
                            <a:ext cx="2979573" cy="139401"/>
                          </a:xfrm>
                          <a:prstGeom prst="rect">
                            <a:avLst/>
                          </a:prstGeom>
                          <a:ln>
                            <a:noFill/>
                          </a:ln>
                        </wps:spPr>
                        <wps:txbx>
                          <w:txbxContent>
                            <w:p w14:paraId="2099A772" w14:textId="77777777" w:rsidR="00D02CC4" w:rsidRDefault="00D02CC4" w:rsidP="00D02CC4">
                              <w:r>
                                <w:rPr>
                                  <w:rFonts w:eastAsia="Courier New"/>
                                </w:rPr>
                                <w:t xml:space="preserve">        "label": "verdictB",</w:t>
                              </w:r>
                            </w:p>
                          </w:txbxContent>
                        </wps:txbx>
                        <wps:bodyPr horzOverflow="overflow" vert="horz" lIns="0" tIns="0" rIns="0" bIns="0" rtlCol="0">
                          <a:noAutofit/>
                        </wps:bodyPr>
                      </wps:wsp>
                      <wps:wsp>
                        <wps:cNvPr id="11036" name="Rectangle 11036"/>
                        <wps:cNvSpPr/>
                        <wps:spPr>
                          <a:xfrm>
                            <a:off x="247777" y="3253302"/>
                            <a:ext cx="5533492" cy="139401"/>
                          </a:xfrm>
                          <a:prstGeom prst="rect">
                            <a:avLst/>
                          </a:prstGeom>
                          <a:ln>
                            <a:noFill/>
                          </a:ln>
                        </wps:spPr>
                        <wps:txbx>
                          <w:txbxContent>
                            <w:p w14:paraId="41B977C9" w14:textId="77777777" w:rsidR="00D02CC4" w:rsidRDefault="00D02CC4" w:rsidP="00D02CC4">
                              <w:r>
                                <w:rPr>
                                  <w:rFonts w:eastAsia="Courier New"/>
                                </w:rPr>
                                <w:t xml:space="preserve">        "directory": "training001-systemundertest/",</w:t>
                              </w:r>
                            </w:p>
                          </w:txbxContent>
                        </wps:txbx>
                        <wps:bodyPr horzOverflow="overflow" vert="horz" lIns="0" tIns="0" rIns="0" bIns="0" rtlCol="0">
                          <a:noAutofit/>
                        </wps:bodyPr>
                      </wps:wsp>
                      <wps:wsp>
                        <wps:cNvPr id="11037" name="Rectangle 11037"/>
                        <wps:cNvSpPr/>
                        <wps:spPr>
                          <a:xfrm>
                            <a:off x="247777" y="3426657"/>
                            <a:ext cx="2660333" cy="139401"/>
                          </a:xfrm>
                          <a:prstGeom prst="rect">
                            <a:avLst/>
                          </a:prstGeom>
                          <a:ln>
                            <a:noFill/>
                          </a:ln>
                        </wps:spPr>
                        <wps:txbx>
                          <w:txbxContent>
                            <w:p w14:paraId="03353CC7" w14:textId="77777777" w:rsidR="00D02CC4" w:rsidRDefault="00D02CC4" w:rsidP="00D02CC4">
                              <w:r>
                                <w:rPr>
                                  <w:rFonts w:eastAsia="Courier New"/>
                                </w:rPr>
                                <w:t xml:space="preserve">        "trainingFile": [</w:t>
                              </w:r>
                            </w:p>
                          </w:txbxContent>
                        </wps:txbx>
                        <wps:bodyPr horzOverflow="overflow" vert="horz" lIns="0" tIns="0" rIns="0" bIns="0" rtlCol="0">
                          <a:noAutofit/>
                        </wps:bodyPr>
                      </wps:wsp>
                      <wps:wsp>
                        <wps:cNvPr id="11039" name="Rectangle 11039"/>
                        <wps:cNvSpPr/>
                        <wps:spPr>
                          <a:xfrm>
                            <a:off x="247777" y="3600012"/>
                            <a:ext cx="1170546" cy="139401"/>
                          </a:xfrm>
                          <a:prstGeom prst="rect">
                            <a:avLst/>
                          </a:prstGeom>
                          <a:ln>
                            <a:noFill/>
                          </a:ln>
                        </wps:spPr>
                        <wps:txbx>
                          <w:txbxContent>
                            <w:p w14:paraId="2C696135"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0" name="Rectangle 11040"/>
                        <wps:cNvSpPr/>
                        <wps:spPr>
                          <a:xfrm>
                            <a:off x="247777" y="3773367"/>
                            <a:ext cx="4788599" cy="139401"/>
                          </a:xfrm>
                          <a:prstGeom prst="rect">
                            <a:avLst/>
                          </a:prstGeom>
                          <a:ln>
                            <a:noFill/>
                          </a:ln>
                        </wps:spPr>
                        <wps:txbx>
                          <w:txbxContent>
                            <w:p w14:paraId="61C2E999" w14:textId="77777777" w:rsidR="00D02CC4" w:rsidRDefault="00D02CC4" w:rsidP="00D02CC4">
                              <w:r>
                                <w:rPr>
                                  <w:rFonts w:eastAsia="Courier New"/>
                                </w:rPr>
                                <w:t xml:space="preserve">            "name": "file-interfaceA.pcapng",</w:t>
                              </w:r>
                            </w:p>
                          </w:txbxContent>
                        </wps:txbx>
                        <wps:bodyPr horzOverflow="overflow" vert="horz" lIns="0" tIns="0" rIns="0" bIns="0" rtlCol="0">
                          <a:noAutofit/>
                        </wps:bodyPr>
                      </wps:wsp>
                      <wps:wsp>
                        <wps:cNvPr id="11041" name="Rectangle 11041"/>
                        <wps:cNvSpPr/>
                        <wps:spPr>
                          <a:xfrm>
                            <a:off x="247777" y="3946722"/>
                            <a:ext cx="5427079" cy="139401"/>
                          </a:xfrm>
                          <a:prstGeom prst="rect">
                            <a:avLst/>
                          </a:prstGeom>
                          <a:ln>
                            <a:noFill/>
                          </a:ln>
                        </wps:spPr>
                        <wps:txbx>
                          <w:txbxContent>
                            <w:p w14:paraId="0D887E08" w14:textId="77777777" w:rsidR="00D02CC4" w:rsidRDefault="00D02CC4" w:rsidP="00D02CC4">
                              <w:r>
                                <w:rPr>
                                  <w:rFonts w:eastAsia="Courier New"/>
                                </w:rPr>
                                <w:t xml:space="preserve">            "interesting_IPAddress": "10.20.30.40",</w:t>
                              </w:r>
                            </w:p>
                          </w:txbxContent>
                        </wps:txbx>
                        <wps:bodyPr horzOverflow="overflow" vert="horz" lIns="0" tIns="0" rIns="0" bIns="0" rtlCol="0">
                          <a:noAutofit/>
                        </wps:bodyPr>
                      </wps:wsp>
                      <wps:wsp>
                        <wps:cNvPr id="11042" name="Rectangle 11042"/>
                        <wps:cNvSpPr/>
                        <wps:spPr>
                          <a:xfrm>
                            <a:off x="247777" y="4120077"/>
                            <a:ext cx="4575773" cy="139401"/>
                          </a:xfrm>
                          <a:prstGeom prst="rect">
                            <a:avLst/>
                          </a:prstGeom>
                          <a:ln>
                            <a:noFill/>
                          </a:ln>
                        </wps:spPr>
                        <wps:txbx>
                          <w:txbxContent>
                            <w:p w14:paraId="4857BE84" w14:textId="77777777" w:rsidR="00D02CC4" w:rsidRDefault="00D02CC4" w:rsidP="00D02CC4">
                              <w:r>
                                <w:rPr>
                                  <w:rFonts w:eastAsia="Courier New"/>
                                </w:rPr>
                                <w:t xml:space="preserve">            "startTimestamp": "1579602567",</w:t>
                              </w:r>
                            </w:p>
                          </w:txbxContent>
                        </wps:txbx>
                        <wps:bodyPr horzOverflow="overflow" vert="horz" lIns="0" tIns="0" rIns="0" bIns="0" rtlCol="0">
                          <a:noAutofit/>
                        </wps:bodyPr>
                      </wps:wsp>
                      <wps:wsp>
                        <wps:cNvPr id="11043" name="Rectangle 11043"/>
                        <wps:cNvSpPr/>
                        <wps:spPr>
                          <a:xfrm>
                            <a:off x="247777" y="4293432"/>
                            <a:ext cx="4256532" cy="139401"/>
                          </a:xfrm>
                          <a:prstGeom prst="rect">
                            <a:avLst/>
                          </a:prstGeom>
                          <a:ln>
                            <a:noFill/>
                          </a:ln>
                        </wps:spPr>
                        <wps:txbx>
                          <w:txbxContent>
                            <w:p w14:paraId="69349DF9" w14:textId="77777777" w:rsidR="00D02CC4" w:rsidRDefault="00D02CC4" w:rsidP="00D02CC4">
                              <w:r>
                                <w:rPr>
                                  <w:rFonts w:eastAsia="Courier New"/>
                                </w:rPr>
                                <w:t xml:space="preserve">            "endTimestamp": "1579602678"</w:t>
                              </w:r>
                            </w:p>
                          </w:txbxContent>
                        </wps:txbx>
                        <wps:bodyPr horzOverflow="overflow" vert="horz" lIns="0" tIns="0" rIns="0" bIns="0" rtlCol="0">
                          <a:noAutofit/>
                        </wps:bodyPr>
                      </wps:wsp>
                      <wps:wsp>
                        <wps:cNvPr id="11044" name="Rectangle 11044"/>
                        <wps:cNvSpPr/>
                        <wps:spPr>
                          <a:xfrm>
                            <a:off x="247777" y="4466787"/>
                            <a:ext cx="1170546" cy="139401"/>
                          </a:xfrm>
                          <a:prstGeom prst="rect">
                            <a:avLst/>
                          </a:prstGeom>
                          <a:ln>
                            <a:noFill/>
                          </a:ln>
                        </wps:spPr>
                        <wps:txbx>
                          <w:txbxContent>
                            <w:p w14:paraId="229D595D"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5" name="Rectangle 11045"/>
                        <wps:cNvSpPr/>
                        <wps:spPr>
                          <a:xfrm>
                            <a:off x="247777" y="4640142"/>
                            <a:ext cx="957720" cy="139401"/>
                          </a:xfrm>
                          <a:prstGeom prst="rect">
                            <a:avLst/>
                          </a:prstGeom>
                          <a:ln>
                            <a:noFill/>
                          </a:ln>
                        </wps:spPr>
                        <wps:txbx>
                          <w:txbxContent>
                            <w:p w14:paraId="0979FA96"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6" name="Rectangle 11046"/>
                        <wps:cNvSpPr/>
                        <wps:spPr>
                          <a:xfrm>
                            <a:off x="247777" y="4813497"/>
                            <a:ext cx="851306" cy="139401"/>
                          </a:xfrm>
                          <a:prstGeom prst="rect">
                            <a:avLst/>
                          </a:prstGeom>
                          <a:ln>
                            <a:noFill/>
                          </a:ln>
                        </wps:spPr>
                        <wps:txbx>
                          <w:txbxContent>
                            <w:p w14:paraId="278F1001"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7" name="Rectangle 11047"/>
                        <wps:cNvSpPr/>
                        <wps:spPr>
                          <a:xfrm>
                            <a:off x="247777" y="4986852"/>
                            <a:ext cx="1064133" cy="139401"/>
                          </a:xfrm>
                          <a:prstGeom prst="rect">
                            <a:avLst/>
                          </a:prstGeom>
                          <a:ln>
                            <a:noFill/>
                          </a:ln>
                        </wps:spPr>
                        <wps:txbx>
                          <w:txbxContent>
                            <w:p w14:paraId="3665C317"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8" name="Rectangle 11048"/>
                        <wps:cNvSpPr/>
                        <wps:spPr>
                          <a:xfrm>
                            <a:off x="247777" y="5160207"/>
                            <a:ext cx="744893" cy="139401"/>
                          </a:xfrm>
                          <a:prstGeom prst="rect">
                            <a:avLst/>
                          </a:prstGeom>
                          <a:ln>
                            <a:noFill/>
                          </a:ln>
                        </wps:spPr>
                        <wps:txbx>
                          <w:txbxContent>
                            <w:p w14:paraId="78FA2331"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49" name="Rectangle 11049"/>
                        <wps:cNvSpPr/>
                        <wps:spPr>
                          <a:xfrm>
                            <a:off x="247777" y="5333562"/>
                            <a:ext cx="2979573" cy="139401"/>
                          </a:xfrm>
                          <a:prstGeom prst="rect">
                            <a:avLst/>
                          </a:prstGeom>
                          <a:ln>
                            <a:noFill/>
                          </a:ln>
                        </wps:spPr>
                        <wps:txbx>
                          <w:txbxContent>
                            <w:p w14:paraId="2F2506D6" w14:textId="77777777" w:rsidR="00D02CC4" w:rsidRDefault="00D02CC4" w:rsidP="00D02CC4">
                              <w:r>
                                <w:rPr>
                                  <w:rFonts w:eastAsia="Courier New"/>
                                </w:rPr>
                                <w:t xml:space="preserve">        "label": "verdictC",</w:t>
                              </w:r>
                            </w:p>
                          </w:txbxContent>
                        </wps:txbx>
                        <wps:bodyPr horzOverflow="overflow" vert="horz" lIns="0" tIns="0" rIns="0" bIns="0" rtlCol="0">
                          <a:noAutofit/>
                        </wps:bodyPr>
                      </wps:wsp>
                      <wps:wsp>
                        <wps:cNvPr id="11050" name="Rectangle 11050"/>
                        <wps:cNvSpPr/>
                        <wps:spPr>
                          <a:xfrm>
                            <a:off x="247777" y="5506917"/>
                            <a:ext cx="5533492" cy="139401"/>
                          </a:xfrm>
                          <a:prstGeom prst="rect">
                            <a:avLst/>
                          </a:prstGeom>
                          <a:ln>
                            <a:noFill/>
                          </a:ln>
                        </wps:spPr>
                        <wps:txbx>
                          <w:txbxContent>
                            <w:p w14:paraId="3A841948" w14:textId="77777777" w:rsidR="00D02CC4" w:rsidRDefault="00D02CC4" w:rsidP="00D02CC4">
                              <w:r>
                                <w:rPr>
                                  <w:rFonts w:eastAsia="Courier New"/>
                                </w:rPr>
                                <w:t xml:space="preserve">        "directory": "training999-systemundertest/",</w:t>
                              </w:r>
                            </w:p>
                          </w:txbxContent>
                        </wps:txbx>
                        <wps:bodyPr horzOverflow="overflow" vert="horz" lIns="0" tIns="0" rIns="0" bIns="0" rtlCol="0">
                          <a:noAutofit/>
                        </wps:bodyPr>
                      </wps:wsp>
                      <wps:wsp>
                        <wps:cNvPr id="11051" name="Rectangle 11051"/>
                        <wps:cNvSpPr/>
                        <wps:spPr>
                          <a:xfrm>
                            <a:off x="247777" y="5680272"/>
                            <a:ext cx="2660333" cy="139401"/>
                          </a:xfrm>
                          <a:prstGeom prst="rect">
                            <a:avLst/>
                          </a:prstGeom>
                          <a:ln>
                            <a:noFill/>
                          </a:ln>
                        </wps:spPr>
                        <wps:txbx>
                          <w:txbxContent>
                            <w:p w14:paraId="78CABB51" w14:textId="77777777" w:rsidR="00D02CC4" w:rsidRDefault="00D02CC4" w:rsidP="00D02CC4">
                              <w:r>
                                <w:rPr>
                                  <w:rFonts w:eastAsia="Courier New"/>
                                </w:rPr>
                                <w:t xml:space="preserve">        "trainingFile": [</w:t>
                              </w:r>
                            </w:p>
                          </w:txbxContent>
                        </wps:txbx>
                        <wps:bodyPr horzOverflow="overflow" vert="horz" lIns="0" tIns="0" rIns="0" bIns="0" rtlCol="0">
                          <a:noAutofit/>
                        </wps:bodyPr>
                      </wps:wsp>
                      <wps:wsp>
                        <wps:cNvPr id="11052" name="Rectangle 11052"/>
                        <wps:cNvSpPr/>
                        <wps:spPr>
                          <a:xfrm>
                            <a:off x="247777" y="5853627"/>
                            <a:ext cx="1170546" cy="139400"/>
                          </a:xfrm>
                          <a:prstGeom prst="rect">
                            <a:avLst/>
                          </a:prstGeom>
                          <a:ln>
                            <a:noFill/>
                          </a:ln>
                        </wps:spPr>
                        <wps:txbx>
                          <w:txbxContent>
                            <w:p w14:paraId="1480FC4D"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53" name="Rectangle 11053"/>
                        <wps:cNvSpPr/>
                        <wps:spPr>
                          <a:xfrm>
                            <a:off x="247777" y="6026982"/>
                            <a:ext cx="4788599" cy="139401"/>
                          </a:xfrm>
                          <a:prstGeom prst="rect">
                            <a:avLst/>
                          </a:prstGeom>
                          <a:ln>
                            <a:noFill/>
                          </a:ln>
                        </wps:spPr>
                        <wps:txbx>
                          <w:txbxContent>
                            <w:p w14:paraId="335BE2C6" w14:textId="77777777" w:rsidR="00D02CC4" w:rsidRDefault="00D02CC4" w:rsidP="00D02CC4">
                              <w:r>
                                <w:rPr>
                                  <w:rFonts w:eastAsia="Courier New"/>
                                </w:rPr>
                                <w:t xml:space="preserve">            "name": "file-interfaceA.pcapng",</w:t>
                              </w:r>
                            </w:p>
                          </w:txbxContent>
                        </wps:txbx>
                        <wps:bodyPr horzOverflow="overflow" vert="horz" lIns="0" tIns="0" rIns="0" bIns="0" rtlCol="0">
                          <a:noAutofit/>
                        </wps:bodyPr>
                      </wps:wsp>
                      <wps:wsp>
                        <wps:cNvPr id="11054" name="Rectangle 11054"/>
                        <wps:cNvSpPr/>
                        <wps:spPr>
                          <a:xfrm>
                            <a:off x="247777" y="6200337"/>
                            <a:ext cx="5427079" cy="139402"/>
                          </a:xfrm>
                          <a:prstGeom prst="rect">
                            <a:avLst/>
                          </a:prstGeom>
                          <a:ln>
                            <a:noFill/>
                          </a:ln>
                        </wps:spPr>
                        <wps:txbx>
                          <w:txbxContent>
                            <w:p w14:paraId="6717A6BC" w14:textId="77777777" w:rsidR="00D02CC4" w:rsidRDefault="00D02CC4" w:rsidP="00D02CC4">
                              <w:r>
                                <w:rPr>
                                  <w:rFonts w:eastAsia="Courier New"/>
                                </w:rPr>
                                <w:t xml:space="preserve">            "interesting_IPAddress": "10.20.30.40",</w:t>
                              </w:r>
                            </w:p>
                          </w:txbxContent>
                        </wps:txbx>
                        <wps:bodyPr horzOverflow="overflow" vert="horz" lIns="0" tIns="0" rIns="0" bIns="0" rtlCol="0">
                          <a:noAutofit/>
                        </wps:bodyPr>
                      </wps:wsp>
                      <wps:wsp>
                        <wps:cNvPr id="11055" name="Rectangle 11055"/>
                        <wps:cNvSpPr/>
                        <wps:spPr>
                          <a:xfrm>
                            <a:off x="247777" y="6373692"/>
                            <a:ext cx="4575773" cy="139401"/>
                          </a:xfrm>
                          <a:prstGeom prst="rect">
                            <a:avLst/>
                          </a:prstGeom>
                          <a:ln>
                            <a:noFill/>
                          </a:ln>
                        </wps:spPr>
                        <wps:txbx>
                          <w:txbxContent>
                            <w:p w14:paraId="11646E37" w14:textId="77777777" w:rsidR="00D02CC4" w:rsidRDefault="00D02CC4" w:rsidP="00D02CC4">
                              <w:r>
                                <w:rPr>
                                  <w:rFonts w:eastAsia="Courier New"/>
                                </w:rPr>
                                <w:t xml:space="preserve">            "startTimestamp": "1579634567",</w:t>
                              </w:r>
                            </w:p>
                          </w:txbxContent>
                        </wps:txbx>
                        <wps:bodyPr horzOverflow="overflow" vert="horz" lIns="0" tIns="0" rIns="0" bIns="0" rtlCol="0">
                          <a:noAutofit/>
                        </wps:bodyPr>
                      </wps:wsp>
                      <wps:wsp>
                        <wps:cNvPr id="11056" name="Rectangle 11056"/>
                        <wps:cNvSpPr/>
                        <wps:spPr>
                          <a:xfrm>
                            <a:off x="247777" y="6547047"/>
                            <a:ext cx="4256532" cy="139401"/>
                          </a:xfrm>
                          <a:prstGeom prst="rect">
                            <a:avLst/>
                          </a:prstGeom>
                          <a:ln>
                            <a:noFill/>
                          </a:ln>
                        </wps:spPr>
                        <wps:txbx>
                          <w:txbxContent>
                            <w:p w14:paraId="54E4E761" w14:textId="77777777" w:rsidR="00D02CC4" w:rsidRDefault="00D02CC4" w:rsidP="00D02CC4">
                              <w:r>
                                <w:rPr>
                                  <w:rFonts w:eastAsia="Courier New"/>
                                </w:rPr>
                                <w:t xml:space="preserve">            "endTimestamp": "1579634678"</w:t>
                              </w:r>
                            </w:p>
                          </w:txbxContent>
                        </wps:txbx>
                        <wps:bodyPr horzOverflow="overflow" vert="horz" lIns="0" tIns="0" rIns="0" bIns="0" rtlCol="0">
                          <a:noAutofit/>
                        </wps:bodyPr>
                      </wps:wsp>
                      <wps:wsp>
                        <wps:cNvPr id="11057" name="Rectangle 11057"/>
                        <wps:cNvSpPr/>
                        <wps:spPr>
                          <a:xfrm>
                            <a:off x="247777" y="6720402"/>
                            <a:ext cx="1170546" cy="139401"/>
                          </a:xfrm>
                          <a:prstGeom prst="rect">
                            <a:avLst/>
                          </a:prstGeom>
                          <a:ln>
                            <a:noFill/>
                          </a:ln>
                        </wps:spPr>
                        <wps:txbx>
                          <w:txbxContent>
                            <w:p w14:paraId="6C8D654D"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58" name="Rectangle 11058"/>
                        <wps:cNvSpPr/>
                        <wps:spPr>
                          <a:xfrm>
                            <a:off x="247777" y="6893757"/>
                            <a:ext cx="957720" cy="139401"/>
                          </a:xfrm>
                          <a:prstGeom prst="rect">
                            <a:avLst/>
                          </a:prstGeom>
                          <a:ln>
                            <a:noFill/>
                          </a:ln>
                        </wps:spPr>
                        <wps:txbx>
                          <w:txbxContent>
                            <w:p w14:paraId="07743EDA"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59" name="Rectangle 11059"/>
                        <wps:cNvSpPr/>
                        <wps:spPr>
                          <a:xfrm>
                            <a:off x="247777" y="7067112"/>
                            <a:ext cx="744893" cy="139402"/>
                          </a:xfrm>
                          <a:prstGeom prst="rect">
                            <a:avLst/>
                          </a:prstGeom>
                          <a:ln>
                            <a:noFill/>
                          </a:ln>
                        </wps:spPr>
                        <wps:txbx>
                          <w:txbxContent>
                            <w:p w14:paraId="119BD8B0"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60" name="Rectangle 11060"/>
                        <wps:cNvSpPr/>
                        <wps:spPr>
                          <a:xfrm>
                            <a:off x="247777" y="7240467"/>
                            <a:ext cx="532067" cy="139401"/>
                          </a:xfrm>
                          <a:prstGeom prst="rect">
                            <a:avLst/>
                          </a:prstGeom>
                          <a:ln>
                            <a:noFill/>
                          </a:ln>
                        </wps:spPr>
                        <wps:txbx>
                          <w:txbxContent>
                            <w:p w14:paraId="22D480DA"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61" name="Rectangle 11061"/>
                        <wps:cNvSpPr/>
                        <wps:spPr>
                          <a:xfrm>
                            <a:off x="247777" y="7413822"/>
                            <a:ext cx="319240" cy="139401"/>
                          </a:xfrm>
                          <a:prstGeom prst="rect">
                            <a:avLst/>
                          </a:prstGeom>
                          <a:ln>
                            <a:noFill/>
                          </a:ln>
                        </wps:spPr>
                        <wps:txbx>
                          <w:txbxContent>
                            <w:p w14:paraId="4D5FE56A" w14:textId="77777777" w:rsidR="00D02CC4" w:rsidRDefault="00D02CC4" w:rsidP="00D02CC4">
                              <w:r>
                                <w:rPr>
                                  <w:rFonts w:eastAsia="Courier New"/>
                                </w:rPr>
                                <w:t xml:space="preserve">  }</w:t>
                              </w:r>
                            </w:p>
                          </w:txbxContent>
                        </wps:txbx>
                        <wps:bodyPr horzOverflow="overflow" vert="horz" lIns="0" tIns="0" rIns="0" bIns="0" rtlCol="0">
                          <a:noAutofit/>
                        </wps:bodyPr>
                      </wps:wsp>
                      <wps:wsp>
                        <wps:cNvPr id="11062" name="Rectangle 11062"/>
                        <wps:cNvSpPr/>
                        <wps:spPr>
                          <a:xfrm>
                            <a:off x="247777" y="7587177"/>
                            <a:ext cx="106413" cy="139401"/>
                          </a:xfrm>
                          <a:prstGeom prst="rect">
                            <a:avLst/>
                          </a:prstGeom>
                          <a:ln>
                            <a:noFill/>
                          </a:ln>
                        </wps:spPr>
                        <wps:txbx>
                          <w:txbxContent>
                            <w:p w14:paraId="72F0F284" w14:textId="77777777" w:rsidR="00D02CC4" w:rsidRDefault="00D02CC4" w:rsidP="00D02CC4">
                              <w:r>
                                <w:rPr>
                                  <w:rFonts w:eastAsia="Courier New"/>
                                </w:rPr>
                                <w:t>}</w:t>
                              </w:r>
                            </w:p>
                          </w:txbxContent>
                        </wps:txbx>
                        <wps:bodyPr horzOverflow="overflow" vert="horz" lIns="0" tIns="0" rIns="0" bIns="0" rtlCol="0">
                          <a:noAutofit/>
                        </wps:bodyPr>
                      </wps:wsp>
                    </wpg:wgp>
                  </a:graphicData>
                </a:graphic>
              </wp:inline>
            </w:drawing>
          </mc:Choice>
          <mc:Fallback>
            <w:pict>
              <v:group w14:anchorId="7C4C40C4" id="Group 11014" o:spid="_x0000_s1055" style="width:472.3pt;height:641.25pt;mso-position-horizontal-relative:char;mso-position-vertical-relative:line" coordsize="64772,79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">
                <o:lock v:ext="edit" aspectratio="t"/>
                <v:shape id="Shape 127" o:spid="_x0000_s1056" style="position:absolute;left:85;width:64606;height:154;visibility:visible;mso-wrap-style:square;v-text-anchor:top" coordsize="6460617,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" path="m20701,127r6419342,c6447790,127,6455156,3302,6460617,8890r-7112,6350c6449822,11557,6444869,9525,6439662,9652r-6419469,c14986,9652,10033,11811,6477,15494l,8509c5461,3048,12954,,20701,127xe" fillcolor="#ccc" stroked="f" strokeweight="0">
                  <v:stroke miterlimit="83231f" joinstyle="miter"/>
                  <v:path arrowok="t" textboxrect="0,0,6460617,15494"/>
                </v:shape>
                <v:shape id="Shape 128" o:spid="_x0000_s1057" style="position:absolute;left:81;top:79248;width:64606;height:154;visibility:visible;mso-wrap-style:square;v-text-anchor:top" coordsize="6460618,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" path="m6454140,r6478,6985c6455156,12446,6447663,15494,6439916,15367r-6419342,c12827,15367,5461,12192,,6604l7112,254v3683,3683,8636,5715,13843,5588l6440424,5842v5207,,10160,-2159,13716,-5842xe" fillcolor="#ccc" stroked="f" strokeweight="0">
                  <v:stroke miterlimit="83231f" joinstyle="miter"/>
                  <v:path arrowok="t" textboxrect="0,0,6460618,15494"/>
                </v:shape>
                <v:shape id="Shape 129" o:spid="_x0000_s1058" style="position:absolute;top:81;width:154;height:79236;visibility:visible;mso-wrap-style:square;v-text-anchor:top" coordsize="15494,792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" path="m8890,r6350,7112c11557,10795,9525,15748,9652,20955r,7882509c9652,7908671,11811,7913624,15494,7917180r-6985,6477c3048,7918196,,7910703,127,7902956l127,20574c127,12826,3302,5461,8890,xe" fillcolor="#ccc" stroked="f" strokeweight="0">
                  <v:stroke miterlimit="83231f" joinstyle="miter"/>
                  <v:path arrowok="t" textboxrect="0,0,15494,7923657"/>
                </v:shape>
                <v:shape id="Shape 130" o:spid="_x0000_s1059" style="position:absolute;left:64617;top:85;width:155;height:79236;visibility:visible;mso-wrap-style:square;v-text-anchor:top" coordsize="15494,792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" path="m6986,v5461,5461,8508,12954,8381,20701l15367,7903083v,7748,-3175,15113,-8763,20574l254,7916546v3683,-3684,5715,-8637,5588,-13844l5842,20193c5842,14986,3683,10033,,6477l6986,xe" fillcolor="#ccc" stroked="f" strokeweight="0">
                  <v:stroke miterlimit="83231f" joinstyle="miter"/>
                  <v:path arrowok="t" textboxrect="0,0,15494,7923657"/>
                </v:shape>
                <v:rect id="Rectangle 11019" o:spid="_x0000_s1060" style="position:absolute;left:2477;top:3062;width:106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6747376F" w14:textId="77777777" w:rsidR="00D02CC4" w:rsidRDefault="00D02CC4" w:rsidP="00D02CC4">
                        <w:r>
                          <w:rPr>
                            <w:rFonts w:eastAsia="Courier New"/>
                          </w:rPr>
                          <w:t>{</w:t>
                        </w:r>
                      </w:p>
                    </w:txbxContent>
                  </v:textbox>
                </v:rect>
                <v:rect id="Rectangle 11020" o:spid="_x0000_s1061" style="position:absolute;left:2477;top:4796;width:1915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322685A0" w14:textId="77777777" w:rsidR="00D02CC4" w:rsidRDefault="00D02CC4" w:rsidP="00D02CC4">
                        <w:r>
                          <w:rPr>
                            <w:rFonts w:eastAsia="Courier New"/>
                          </w:rPr>
                          <w:t xml:space="preserve">  "trainingset": {</w:t>
                        </w:r>
                      </w:p>
                    </w:txbxContent>
                  </v:textbox>
                </v:rect>
                <v:rect id="Rectangle 11021" o:spid="_x0000_s1062" style="position:absolute;left:2477;top:6529;width:2234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0AE11EF9" w14:textId="77777777" w:rsidR="00D02CC4" w:rsidRDefault="00D02CC4" w:rsidP="00D02CC4">
                        <w:r>
                          <w:rPr>
                            <w:rFonts w:eastAsia="Courier New"/>
                          </w:rPr>
                          <w:t xml:space="preserve">    "trainingData": [</w:t>
                        </w:r>
                      </w:p>
                    </w:txbxContent>
                  </v:textbox>
                </v:rect>
                <v:rect id="Rectangle 11022" o:spid="_x0000_s1063" style="position:absolute;left:2477;top:8263;width:744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796DF3BF" w14:textId="77777777" w:rsidR="00D02CC4" w:rsidRDefault="00D02CC4" w:rsidP="00D02CC4">
                        <w:r>
                          <w:rPr>
                            <w:rFonts w:eastAsia="Courier New"/>
                          </w:rPr>
                          <w:t xml:space="preserve">      {</w:t>
                        </w:r>
                      </w:p>
                    </w:txbxContent>
                  </v:textbox>
                </v:rect>
                <v:rect id="Rectangle 11023" o:spid="_x0000_s1064" style="position:absolute;left:2477;top:9996;width:2979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0A2CD68F" w14:textId="77777777" w:rsidR="00D02CC4" w:rsidRDefault="00D02CC4" w:rsidP="00D02CC4">
                        <w:r>
                          <w:rPr>
                            <w:rFonts w:eastAsia="Courier New"/>
                          </w:rPr>
                          <w:t xml:space="preserve">        "label": "verdictA",</w:t>
                        </w:r>
                      </w:p>
                    </w:txbxContent>
                  </v:textbox>
                </v:rect>
                <v:rect id="Rectangle 11024" o:spid="_x0000_s1065" style="position:absolute;left:2477;top:11730;width:5533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752FDC46" w14:textId="77777777" w:rsidR="00D02CC4" w:rsidRDefault="00D02CC4" w:rsidP="00D02CC4">
                        <w:r>
                          <w:rPr>
                            <w:rFonts w:eastAsia="Courier New"/>
                          </w:rPr>
                          <w:t xml:space="preserve">        "directory": "training000-systemundertest/",</w:t>
                        </w:r>
                      </w:p>
                    </w:txbxContent>
                  </v:textbox>
                </v:rect>
                <v:rect id="Rectangle 11025" o:spid="_x0000_s1066" style="position:absolute;left:2477;top:13463;width:2660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sxQAAAN4AAAAPAAAAZHJzL2Rvd25yZXYueG1sRE9Na8JA&#10;EL0X+h+WKXhrNgot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DnMLxsxQAAAN4AAAAP&#10;AAAAAAAAAAAAAAAAAAcCAABkcnMvZG93bnJldi54bWxQSwUGAAAAAAMAAwC3AAAA+QIAAAAA&#10;" filled="f" stroked="f">
                  <v:textbox inset="0,0,0,0">
                    <w:txbxContent>
                      <w:p w14:paraId="48226FB3" w14:textId="77777777" w:rsidR="00D02CC4" w:rsidRDefault="00D02CC4" w:rsidP="00D02CC4">
                        <w:r>
                          <w:rPr>
                            <w:rFonts w:eastAsia="Courier New"/>
                          </w:rPr>
                          <w:t xml:space="preserve">        "trainingFile": [</w:t>
                        </w:r>
                      </w:p>
                    </w:txbxContent>
                  </v:textbox>
                </v:rect>
                <v:rect id="Rectangle 11026" o:spid="_x0000_s1067" style="position:absolute;left:2477;top:15197;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" filled="f" stroked="f">
                  <v:textbox inset="0,0,0,0">
                    <w:txbxContent>
                      <w:p w14:paraId="6C24130C" w14:textId="77777777" w:rsidR="00D02CC4" w:rsidRDefault="00D02CC4" w:rsidP="00D02CC4">
                        <w:r>
                          <w:rPr>
                            <w:rFonts w:eastAsia="Courier New"/>
                          </w:rPr>
                          <w:t xml:space="preserve">          {</w:t>
                        </w:r>
                      </w:p>
                    </w:txbxContent>
                  </v:textbox>
                </v:rect>
                <v:rect id="Rectangle 11027" o:spid="_x0000_s1068" style="position:absolute;left:2477;top:16931;width:4788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" filled="f" stroked="f">
                  <v:textbox inset="0,0,0,0">
                    <w:txbxContent>
                      <w:p w14:paraId="3EFB9837" w14:textId="77777777" w:rsidR="00D02CC4" w:rsidRDefault="00D02CC4" w:rsidP="00D02CC4">
                        <w:r>
                          <w:rPr>
                            <w:rFonts w:eastAsia="Courier New"/>
                          </w:rPr>
                          <w:t xml:space="preserve">            "name": "file-interfaceA.pcapng",</w:t>
                        </w:r>
                      </w:p>
                    </w:txbxContent>
                  </v:textbox>
                </v:rect>
                <v:rect id="Rectangle 11028" o:spid="_x0000_s1069" style="position:absolute;left:2477;top:18664;width:54271;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" filled="f" stroked="f">
                  <v:textbox inset="0,0,0,0">
                    <w:txbxContent>
                      <w:p w14:paraId="550B3C56" w14:textId="77777777" w:rsidR="00D02CC4" w:rsidRDefault="00D02CC4" w:rsidP="00D02CC4">
                        <w:r>
                          <w:rPr>
                            <w:rFonts w:eastAsia="Courier New"/>
                          </w:rPr>
                          <w:t xml:space="preserve">            "interesting_IPAddress": "10.20.30.40",</w:t>
                        </w:r>
                      </w:p>
                    </w:txbxContent>
                  </v:textbox>
                </v:rect>
                <v:rect id="Rectangle 11029" o:spid="_x0000_s1070" style="position:absolute;left:2477;top:20398;width:45758;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" filled="f" stroked="f">
                  <v:textbox inset="0,0,0,0">
                    <w:txbxContent>
                      <w:p w14:paraId="2B169E96" w14:textId="77777777" w:rsidR="00D02CC4" w:rsidRDefault="00D02CC4" w:rsidP="00D02CC4">
                        <w:r>
                          <w:rPr>
                            <w:rFonts w:eastAsia="Courier New"/>
                          </w:rPr>
                          <w:t xml:space="preserve">            "startTimestamp": "1579601881",</w:t>
                        </w:r>
                      </w:p>
                    </w:txbxContent>
                  </v:textbox>
                </v:rect>
                <v:rect id="Rectangle 11030" o:spid="_x0000_s1071" style="position:absolute;left:2477;top:22131;width:4256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kpxwAAAN4AAAAPAAAAZHJzL2Rvd25yZXYueG1sRI9Ba8JA&#10;EIXvBf/DMkJvdWMF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HKeiSnHAAAA3gAA&#10;AA8AAAAAAAAAAAAAAAAABwIAAGRycy9kb3ducmV2LnhtbFBLBQYAAAAAAwADALcAAAD7AgAAAAA=&#10;" filled="f" stroked="f">
                  <v:textbox inset="0,0,0,0">
                    <w:txbxContent>
                      <w:p w14:paraId="1DCEB730" w14:textId="77777777" w:rsidR="00D02CC4" w:rsidRDefault="00D02CC4" w:rsidP="00D02CC4">
                        <w:r>
                          <w:rPr>
                            <w:rFonts w:eastAsia="Courier New"/>
                          </w:rPr>
                          <w:t xml:space="preserve">            "endTimestamp": "1579602081"</w:t>
                        </w:r>
                      </w:p>
                    </w:txbxContent>
                  </v:textbox>
                </v:rect>
                <v:rect id="Rectangle 11031" o:spid="_x0000_s1072" style="position:absolute;left:2477;top:23865;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iyyxAAAAN4AAAAPAAAAZHJzL2Rvd25yZXYueG1sRE9Li8Iw&#10;EL4L+x/CLHjTtAq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B3SLLLEAAAA3gAAAA8A&#10;AAAAAAAAAAAAAAAABwIAAGRycy9kb3ducmV2LnhtbFBLBQYAAAAAAwADALcAAAD4AgAAAAA=&#10;" filled="f" stroked="f">
                  <v:textbox inset="0,0,0,0">
                    <w:txbxContent>
                      <w:p w14:paraId="1E5665FC" w14:textId="77777777" w:rsidR="00D02CC4" w:rsidRDefault="00D02CC4" w:rsidP="00D02CC4">
                        <w:r>
                          <w:rPr>
                            <w:rFonts w:eastAsia="Courier New"/>
                          </w:rPr>
                          <w:t xml:space="preserve">          }</w:t>
                        </w:r>
                      </w:p>
                    </w:txbxContent>
                  </v:textbox>
                </v:rect>
                <v:rect id="Rectangle 11032" o:spid="_x0000_s1073" style="position:absolute;left:2477;top:25598;width:957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LFxQAAAN4AAAAPAAAAZHJzL2Rvd25yZXYueG1sRE9Na8JA&#10;EL0X+h+WKXhrNloo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DtALLFxQAAAN4AAAAP&#10;AAAAAAAAAAAAAAAAAAcCAABkcnMvZG93bnJldi54bWxQSwUGAAAAAAMAAwC3AAAA+QIAAAAA&#10;" filled="f" stroked="f">
                  <v:textbox inset="0,0,0,0">
                    <w:txbxContent>
                      <w:p w14:paraId="73933B34" w14:textId="77777777" w:rsidR="00D02CC4" w:rsidRDefault="00D02CC4" w:rsidP="00D02CC4">
                        <w:r>
                          <w:rPr>
                            <w:rFonts w:eastAsia="Courier New"/>
                          </w:rPr>
                          <w:t xml:space="preserve">        ]</w:t>
                        </w:r>
                      </w:p>
                    </w:txbxContent>
                  </v:textbox>
                </v:rect>
                <v:rect id="Rectangle 11033" o:spid="_x0000_s1074" style="position:absolute;left:2477;top:27332;width:851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dexQAAAN4AAAAPAAAAZHJzL2Rvd25yZXYueG1sRE9Na8JA&#10;EL0X/A/LCN6ajQp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CTBdexQAAAN4AAAAP&#10;AAAAAAAAAAAAAAAAAAcCAABkcnMvZG93bnJldi54bWxQSwUGAAAAAAMAAwC3AAAA+QIAAAAA&#10;" filled="f" stroked="f">
                  <v:textbox inset="0,0,0,0">
                    <w:txbxContent>
                      <w:p w14:paraId="72531EBE" w14:textId="77777777" w:rsidR="00D02CC4" w:rsidRDefault="00D02CC4" w:rsidP="00D02CC4">
                        <w:r>
                          <w:rPr>
                            <w:rFonts w:eastAsia="Courier New"/>
                          </w:rPr>
                          <w:t xml:space="preserve">      },</w:t>
                        </w:r>
                      </w:p>
                    </w:txbxContent>
                  </v:textbox>
                </v:rect>
                <v:rect id="Rectangle 11034" o:spid="_x0000_s1075" style="position:absolute;left:2477;top:29065;width:744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8qxQAAAN4AAAAPAAAAZHJzL2Rvd25yZXYueG1sRE9Na8JA&#10;EL0X/A/LCN7qRi0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NpY8qxQAAAN4AAAAP&#10;AAAAAAAAAAAAAAAAAAcCAABkcnMvZG93bnJldi54bWxQSwUGAAAAAAMAAwC3AAAA+QIAAAAA&#10;" filled="f" stroked="f">
                  <v:textbox inset="0,0,0,0">
                    <w:txbxContent>
                      <w:p w14:paraId="79CF4BBE" w14:textId="77777777" w:rsidR="00D02CC4" w:rsidRDefault="00D02CC4" w:rsidP="00D02CC4">
                        <w:r>
                          <w:rPr>
                            <w:rFonts w:eastAsia="Courier New"/>
                          </w:rPr>
                          <w:t xml:space="preserve">      {</w:t>
                        </w:r>
                      </w:p>
                    </w:txbxContent>
                  </v:textbox>
                </v:rect>
                <v:rect id="Rectangle 11035" o:spid="_x0000_s1076" style="position:absolute;left:2477;top:30799;width:2979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14:paraId="2099A772" w14:textId="77777777" w:rsidR="00D02CC4" w:rsidRDefault="00D02CC4" w:rsidP="00D02CC4">
                        <w:r>
                          <w:rPr>
                            <w:rFonts w:eastAsia="Courier New"/>
                          </w:rPr>
                          <w:t xml:space="preserve">        "label": "verdictB",</w:t>
                        </w:r>
                      </w:p>
                    </w:txbxContent>
                  </v:textbox>
                </v:rect>
                <v:rect id="Rectangle 11036" o:spid="_x0000_s1077" style="position:absolute;left:2477;top:32533;width:5533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TGxQAAAN4AAAAPAAAAZHJzL2Rvd25yZXYueG1sRE9Na8JA&#10;EL0X+h+WKfTWbLQg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CSO7TGxQAAAN4AAAAP&#10;AAAAAAAAAAAAAAAAAAcCAABkcnMvZG93bnJldi54bWxQSwUGAAAAAAMAAwC3AAAA+QIAAAAA&#10;" filled="f" stroked="f">
                  <v:textbox inset="0,0,0,0">
                    <w:txbxContent>
                      <w:p w14:paraId="41B977C9" w14:textId="77777777" w:rsidR="00D02CC4" w:rsidRDefault="00D02CC4" w:rsidP="00D02CC4">
                        <w:r>
                          <w:rPr>
                            <w:rFonts w:eastAsia="Courier New"/>
                          </w:rPr>
                          <w:t xml:space="preserve">        "directory": "training001-systemundertest/",</w:t>
                        </w:r>
                      </w:p>
                    </w:txbxContent>
                  </v:textbox>
                </v:rect>
                <v:rect id="Rectangle 11037" o:spid="_x0000_s1078" style="position:absolute;left:2477;top:34266;width:2660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03353CC7" w14:textId="77777777" w:rsidR="00D02CC4" w:rsidRDefault="00D02CC4" w:rsidP="00D02CC4">
                        <w:r>
                          <w:rPr>
                            <w:rFonts w:eastAsia="Courier New"/>
                          </w:rPr>
                          <w:t xml:space="preserve">        "trainingFile": [</w:t>
                        </w:r>
                      </w:p>
                    </w:txbxContent>
                  </v:textbox>
                </v:rect>
                <v:rect id="Rectangle 11039" o:spid="_x0000_s1079" style="position:absolute;left:2477;top:36000;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2C696135" w14:textId="77777777" w:rsidR="00D02CC4" w:rsidRDefault="00D02CC4" w:rsidP="00D02CC4">
                        <w:r>
                          <w:rPr>
                            <w:rFonts w:eastAsia="Courier New"/>
                          </w:rPr>
                          <w:t xml:space="preserve">          {</w:t>
                        </w:r>
                      </w:p>
                    </w:txbxContent>
                  </v:textbox>
                </v:rect>
                <v:rect id="Rectangle 11040" o:spid="_x0000_s1080" style="position:absolute;left:2477;top:37733;width:4788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pUxwAAAN4AAAAPAAAAZHJzL2Rvd25yZXYueG1sRI9Ba8JA&#10;EIXvBf/DMkJvdWMR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CqY+lTHAAAA3gAA&#10;AA8AAAAAAAAAAAAAAAAABwIAAGRycy9kb3ducmV2LnhtbFBLBQYAAAAAAwADALcAAAD7AgAAAAA=&#10;" filled="f" stroked="f">
                  <v:textbox inset="0,0,0,0">
                    <w:txbxContent>
                      <w:p w14:paraId="61C2E999" w14:textId="77777777" w:rsidR="00D02CC4" w:rsidRDefault="00D02CC4" w:rsidP="00D02CC4">
                        <w:r>
                          <w:rPr>
                            <w:rFonts w:eastAsia="Courier New"/>
                          </w:rPr>
                          <w:t xml:space="preserve">            "name": "file-interfaceA.pcapng",</w:t>
                        </w:r>
                      </w:p>
                    </w:txbxContent>
                  </v:textbox>
                </v:rect>
                <v:rect id="Rectangle 11041" o:spid="_x0000_s1081" style="position:absolute;left:2477;top:39467;width:54271;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PxAAAAN4AAAAPAAAAZHJzL2Rvd25yZXYueG1sRE9Li8Iw&#10;EL4L+x/CLHjTtC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EXUX8/EAAAA3gAAAA8A&#10;AAAAAAAAAAAAAAAABwIAAGRycy9kb3ducmV2LnhtbFBLBQYAAAAAAwADALcAAAD4AgAAAAA=&#10;" filled="f" stroked="f">
                  <v:textbox inset="0,0,0,0">
                    <w:txbxContent>
                      <w:p w14:paraId="0D887E08" w14:textId="77777777" w:rsidR="00D02CC4" w:rsidRDefault="00D02CC4" w:rsidP="00D02CC4">
                        <w:r>
                          <w:rPr>
                            <w:rFonts w:eastAsia="Courier New"/>
                          </w:rPr>
                          <w:t xml:space="preserve">            "interesting_IPAddress": "10.20.30.40",</w:t>
                        </w:r>
                      </w:p>
                    </w:txbxContent>
                  </v:textbox>
                </v:rect>
                <v:rect id="Rectangle 11042" o:spid="_x0000_s1082" style="position:absolute;left:2477;top:41200;width:45758;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sG4xQAAAN4AAAAPAAAAZHJzL2Rvd25yZXYueG1sRE9Na8JA&#10;EL0X+h+WKXhrNkop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C1BsG4xQAAAN4AAAAP&#10;AAAAAAAAAAAAAAAAAAcCAABkcnMvZG93bnJldi54bWxQSwUGAAAAAAMAAwC3AAAA+QIAAAAA&#10;" filled="f" stroked="f">
                  <v:textbox inset="0,0,0,0">
                    <w:txbxContent>
                      <w:p w14:paraId="4857BE84" w14:textId="77777777" w:rsidR="00D02CC4" w:rsidRDefault="00D02CC4" w:rsidP="00D02CC4">
                        <w:r>
                          <w:rPr>
                            <w:rFonts w:eastAsia="Courier New"/>
                          </w:rPr>
                          <w:t xml:space="preserve">            "startTimestamp": "1579602567",</w:t>
                        </w:r>
                      </w:p>
                    </w:txbxContent>
                  </v:textbox>
                </v:rect>
                <v:rect id="Rectangle 11043" o:spid="_x0000_s1083" style="position:absolute;left:2477;top:42934;width:4256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QjxQAAAN4AAAAPAAAAZHJzL2Rvd25yZXYueG1sRE9Na8JA&#10;EL0X/A/LCN7qRi0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aSmQjxQAAAN4AAAAP&#10;AAAAAAAAAAAAAAAAAAcCAABkcnMvZG93bnJldi54bWxQSwUGAAAAAAMAAwC3AAAA+QIAAAAA&#10;" filled="f" stroked="f">
                  <v:textbox inset="0,0,0,0">
                    <w:txbxContent>
                      <w:p w14:paraId="69349DF9" w14:textId="77777777" w:rsidR="00D02CC4" w:rsidRDefault="00D02CC4" w:rsidP="00D02CC4">
                        <w:r>
                          <w:rPr>
                            <w:rFonts w:eastAsia="Courier New"/>
                          </w:rPr>
                          <w:t xml:space="preserve">            "endTimestamp": "1579602678"</w:t>
                        </w:r>
                      </w:p>
                    </w:txbxContent>
                  </v:textbox>
                </v:rect>
                <v:rect id="Rectangle 11044" o:spid="_x0000_s1084" style="position:absolute;left:2477;top:44667;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XxQAAAN4AAAAPAAAAZHJzL2Rvd25yZXYueG1sRE9Na8JA&#10;EL0X/A/LCN6ajS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BVo/xXxQAAAN4AAAAP&#10;AAAAAAAAAAAAAAAAAAcCAABkcnMvZG93bnJldi54bWxQSwUGAAAAAAMAAwC3AAAA+QIAAAAA&#10;" filled="f" stroked="f">
                  <v:textbox inset="0,0,0,0">
                    <w:txbxContent>
                      <w:p w14:paraId="229D595D" w14:textId="77777777" w:rsidR="00D02CC4" w:rsidRDefault="00D02CC4" w:rsidP="00D02CC4">
                        <w:r>
                          <w:rPr>
                            <w:rFonts w:eastAsia="Courier New"/>
                          </w:rPr>
                          <w:t xml:space="preserve">          }</w:t>
                        </w:r>
                      </w:p>
                    </w:txbxContent>
                  </v:textbox>
                </v:rect>
                <v:rect id="Rectangle 11045" o:spid="_x0000_s1085" style="position:absolute;left:2477;top:46401;width:957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0979FA96" w14:textId="77777777" w:rsidR="00D02CC4" w:rsidRDefault="00D02CC4" w:rsidP="00D02CC4">
                        <w:r>
                          <w:rPr>
                            <w:rFonts w:eastAsia="Courier New"/>
                          </w:rPr>
                          <w:t xml:space="preserve">        ]</w:t>
                        </w:r>
                      </w:p>
                    </w:txbxContent>
                  </v:textbox>
                </v:rect>
                <v:rect id="Rectangle 11046" o:spid="_x0000_s1086" style="position:absolute;left:2477;top:48134;width:851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278F1001" w14:textId="77777777" w:rsidR="00D02CC4" w:rsidRDefault="00D02CC4" w:rsidP="00D02CC4">
                        <w:r>
                          <w:rPr>
                            <w:rFonts w:eastAsia="Courier New"/>
                          </w:rPr>
                          <w:t xml:space="preserve">      },</w:t>
                        </w:r>
                      </w:p>
                    </w:txbxContent>
                  </v:textbox>
                </v:rect>
                <v:rect id="Rectangle 11047" o:spid="_x0000_s1087" style="position:absolute;left:2477;top:49868;width:10642;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3665C317" w14:textId="77777777" w:rsidR="00D02CC4" w:rsidRDefault="00D02CC4" w:rsidP="00D02CC4">
                        <w:r>
                          <w:rPr>
                            <w:rFonts w:eastAsia="Courier New"/>
                          </w:rPr>
                          <w:t xml:space="preserve">      ....</w:t>
                        </w:r>
                      </w:p>
                    </w:txbxContent>
                  </v:textbox>
                </v:rect>
                <v:rect id="Rectangle 11048" o:spid="_x0000_s1088" style="position:absolute;left:2477;top:51602;width:744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78FA2331" w14:textId="77777777" w:rsidR="00D02CC4" w:rsidRDefault="00D02CC4" w:rsidP="00D02CC4">
                        <w:r>
                          <w:rPr>
                            <w:rFonts w:eastAsia="Courier New"/>
                          </w:rPr>
                          <w:t xml:space="preserve">      {</w:t>
                        </w:r>
                      </w:p>
                    </w:txbxContent>
                  </v:textbox>
                </v:rect>
                <v:rect id="Rectangle 11049" o:spid="_x0000_s1089" style="position:absolute;left:2477;top:53335;width:2979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2F2506D6" w14:textId="77777777" w:rsidR="00D02CC4" w:rsidRDefault="00D02CC4" w:rsidP="00D02CC4">
                        <w:r>
                          <w:rPr>
                            <w:rFonts w:eastAsia="Courier New"/>
                          </w:rPr>
                          <w:t xml:space="preserve">        "label": "verdictC",</w:t>
                        </w:r>
                      </w:p>
                    </w:txbxContent>
                  </v:textbox>
                </v:rect>
                <v:rect id="Rectangle 11050" o:spid="_x0000_s1090" style="position:absolute;left:2477;top:55069;width:5533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3A841948" w14:textId="77777777" w:rsidR="00D02CC4" w:rsidRDefault="00D02CC4" w:rsidP="00D02CC4">
                        <w:r>
                          <w:rPr>
                            <w:rFonts w:eastAsia="Courier New"/>
                          </w:rPr>
                          <w:t xml:space="preserve">        "directory": "training999-systemundertest/",</w:t>
                        </w:r>
                      </w:p>
                    </w:txbxContent>
                  </v:textbox>
                </v:rect>
                <v:rect id="Rectangle 11051" o:spid="_x0000_s1091" style="position:absolute;left:2477;top:56802;width:2660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8CABB51" w14:textId="77777777" w:rsidR="00D02CC4" w:rsidRDefault="00D02CC4" w:rsidP="00D02CC4">
                        <w:r>
                          <w:rPr>
                            <w:rFonts w:eastAsia="Courier New"/>
                          </w:rPr>
                          <w:t xml:space="preserve">        "trainingFile": [</w:t>
                        </w:r>
                      </w:p>
                    </w:txbxContent>
                  </v:textbox>
                </v:rect>
                <v:rect id="Rectangle 11052" o:spid="_x0000_s1092" style="position:absolute;left:2477;top:58536;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1480FC4D" w14:textId="77777777" w:rsidR="00D02CC4" w:rsidRDefault="00D02CC4" w:rsidP="00D02CC4">
                        <w:r>
                          <w:rPr>
                            <w:rFonts w:eastAsia="Courier New"/>
                          </w:rPr>
                          <w:t xml:space="preserve">          {</w:t>
                        </w:r>
                      </w:p>
                    </w:txbxContent>
                  </v:textbox>
                </v:rect>
                <v:rect id="Rectangle 11053" o:spid="_x0000_s1093" style="position:absolute;left:2477;top:60269;width:4788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35BE2C6" w14:textId="77777777" w:rsidR="00D02CC4" w:rsidRDefault="00D02CC4" w:rsidP="00D02CC4">
                        <w:r>
                          <w:rPr>
                            <w:rFonts w:eastAsia="Courier New"/>
                          </w:rPr>
                          <w:t xml:space="preserve">            "name": "file-interfaceA.pcapng",</w:t>
                        </w:r>
                      </w:p>
                    </w:txbxContent>
                  </v:textbox>
                </v:rect>
                <v:rect id="Rectangle 11054" o:spid="_x0000_s1094" style="position:absolute;left:2477;top:62003;width:54271;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6717A6BC" w14:textId="77777777" w:rsidR="00D02CC4" w:rsidRDefault="00D02CC4" w:rsidP="00D02CC4">
                        <w:r>
                          <w:rPr>
                            <w:rFonts w:eastAsia="Courier New"/>
                          </w:rPr>
                          <w:t xml:space="preserve">            "interesting_IPAddress": "10.20.30.40",</w:t>
                        </w:r>
                      </w:p>
                    </w:txbxContent>
                  </v:textbox>
                </v:rect>
                <v:rect id="Rectangle 11055" o:spid="_x0000_s1095" style="position:absolute;left:2477;top:63736;width:45758;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11646E37" w14:textId="77777777" w:rsidR="00D02CC4" w:rsidRDefault="00D02CC4" w:rsidP="00D02CC4">
                        <w:r>
                          <w:rPr>
                            <w:rFonts w:eastAsia="Courier New"/>
                          </w:rPr>
                          <w:t xml:space="preserve">            "startTimestamp": "1579634567",</w:t>
                        </w:r>
                      </w:p>
                    </w:txbxContent>
                  </v:textbox>
                </v:rect>
                <v:rect id="Rectangle 11056" o:spid="_x0000_s1096" style="position:absolute;left:2477;top:65470;width:4256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4E4E761" w14:textId="77777777" w:rsidR="00D02CC4" w:rsidRDefault="00D02CC4" w:rsidP="00D02CC4">
                        <w:r>
                          <w:rPr>
                            <w:rFonts w:eastAsia="Courier New"/>
                          </w:rPr>
                          <w:t xml:space="preserve">            "endTimestamp": "1579634678"</w:t>
                        </w:r>
                      </w:p>
                    </w:txbxContent>
                  </v:textbox>
                </v:rect>
                <v:rect id="Rectangle 11057" o:spid="_x0000_s1097" style="position:absolute;left:2477;top:67204;width:11706;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6C8D654D" w14:textId="77777777" w:rsidR="00D02CC4" w:rsidRDefault="00D02CC4" w:rsidP="00D02CC4">
                        <w:r>
                          <w:rPr>
                            <w:rFonts w:eastAsia="Courier New"/>
                          </w:rPr>
                          <w:t xml:space="preserve">          }</w:t>
                        </w:r>
                      </w:p>
                    </w:txbxContent>
                  </v:textbox>
                </v:rect>
                <v:rect id="Rectangle 11058" o:spid="_x0000_s1098" style="position:absolute;left:2477;top:68937;width:957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CPxwAAAN4AAAAPAAAAZHJzL2Rvd25yZXYueG1sRI9Ba8JA&#10;EIXvBf/DMkJvdWNB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FE3YI/HAAAA3gAA&#10;AA8AAAAAAAAAAAAAAAAABwIAAGRycy9kb3ducmV2LnhtbFBLBQYAAAAAAwADALcAAAD7AgAAAAA=&#10;" filled="f" stroked="f">
                  <v:textbox inset="0,0,0,0">
                    <w:txbxContent>
                      <w:p w14:paraId="07743EDA" w14:textId="77777777" w:rsidR="00D02CC4" w:rsidRDefault="00D02CC4" w:rsidP="00D02CC4">
                        <w:r>
                          <w:rPr>
                            <w:rFonts w:eastAsia="Courier New"/>
                          </w:rPr>
                          <w:t xml:space="preserve">        ]</w:t>
                        </w:r>
                      </w:p>
                    </w:txbxContent>
                  </v:textbox>
                </v:rect>
                <v:rect id="Rectangle 11059" o:spid="_x0000_s1099" style="position:absolute;left:2477;top:70671;width:7449;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UxQAAAN4AAAAPAAAAZHJzL2Rvd25yZXYueG1sRE9Na8JA&#10;EL0X+h+WKXhrNgoV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A+e8UUxQAAAN4AAAAP&#10;AAAAAAAAAAAAAAAAAAcCAABkcnMvZG93bnJldi54bWxQSwUGAAAAAAMAAwC3AAAA+QIAAAAA&#10;" filled="f" stroked="f">
                  <v:textbox inset="0,0,0,0">
                    <w:txbxContent>
                      <w:p w14:paraId="119BD8B0" w14:textId="77777777" w:rsidR="00D02CC4" w:rsidRDefault="00D02CC4" w:rsidP="00D02CC4">
                        <w:r>
                          <w:rPr>
                            <w:rFonts w:eastAsia="Courier New"/>
                          </w:rPr>
                          <w:t xml:space="preserve">      }</w:t>
                        </w:r>
                      </w:p>
                    </w:txbxContent>
                  </v:textbox>
                </v:rect>
                <v:rect id="Rectangle 11060" o:spid="_x0000_s1100" style="position:absolute;left:2477;top:72404;width:5321;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22D480DA" w14:textId="77777777" w:rsidR="00D02CC4" w:rsidRDefault="00D02CC4" w:rsidP="00D02CC4">
                        <w:r>
                          <w:rPr>
                            <w:rFonts w:eastAsia="Courier New"/>
                          </w:rPr>
                          <w:t xml:space="preserve">    ]</w:t>
                        </w:r>
                      </w:p>
                    </w:txbxContent>
                  </v:textbox>
                </v:rect>
                <v:rect id="Rectangle 11061" o:spid="_x0000_s1101" style="position:absolute;left:2477;top:74138;width:3193;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14:paraId="4D5FE56A" w14:textId="77777777" w:rsidR="00D02CC4" w:rsidRDefault="00D02CC4" w:rsidP="00D02CC4">
                        <w:r>
                          <w:rPr>
                            <w:rFonts w:eastAsia="Courier New"/>
                          </w:rPr>
                          <w:t xml:space="preserve">  }</w:t>
                        </w:r>
                      </w:p>
                    </w:txbxContent>
                  </v:textbox>
                </v:rect>
                <v:rect id="Rectangle 11062" o:spid="_x0000_s1102" style="position:absolute;left:2477;top:75871;width:1064;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" filled="f" stroked="f">
                  <v:textbox inset="0,0,0,0">
                    <w:txbxContent>
                      <w:p w14:paraId="72F0F284" w14:textId="77777777" w:rsidR="00D02CC4" w:rsidRDefault="00D02CC4" w:rsidP="00D02CC4">
                        <w:r>
                          <w:rPr>
                            <w:rFonts w:eastAsia="Courier New"/>
                          </w:rPr>
                          <w:t>}</w:t>
                        </w:r>
                      </w:p>
                    </w:txbxContent>
                  </v:textbox>
                </v:rect>
                <w10:anchorlock/>
              </v:group>
            </w:pict>
          </mc:Fallback>
        </mc:AlternateContent>
      </w:r>
    </w:p>
    <w:p w14:paraId="1BF0AD42" w14:textId="77777777" w:rsidR="00D02CC4" w:rsidRDefault="00D02CC4" w:rsidP="00D02CC4">
      <w:pPr>
        <w:divId w:val="2088334391"/>
      </w:pPr>
    </w:p>
    <w:p w14:paraId="01D50824" w14:textId="0016B6C2" w:rsidR="00D02CC4" w:rsidRPr="00161805" w:rsidRDefault="00D02CC4" w:rsidP="00D02CC4">
      <w:pPr>
        <w:pStyle w:val="SubheadAgility"/>
        <w:divId w:val="2088334391"/>
      </w:pPr>
      <w:del w:id="1952" w:author="Chantel Trivett" w:date="2021-09-23T17:17:00Z">
        <w:r w:rsidRPr="00161805" w:rsidDel="003D29BF">
          <w:delText>How to Handle</w:delText>
        </w:r>
      </w:del>
      <w:del w:id="1953" w:author="Chantel Trivett" w:date="2021-09-24T11:01:00Z">
        <w:r w:rsidRPr="00161805" w:rsidDel="00003613">
          <w:delText xml:space="preserve"> </w:delText>
        </w:r>
      </w:del>
      <w:bookmarkStart w:id="1954" w:name="_Toc83903610"/>
      <w:r w:rsidRPr="00161805">
        <w:t>Encrypted Data</w:t>
      </w:r>
      <w:ins w:id="1955" w:author="Chantel Trivett" w:date="2021-09-23T17:18:00Z">
        <w:r w:rsidR="00F44DF7">
          <w:t>:</w:t>
        </w:r>
      </w:ins>
      <w:ins w:id="1956" w:author="Chantel Trivett" w:date="2021-09-23T17:17:00Z">
        <w:r w:rsidR="00F44DF7">
          <w:t xml:space="preserve"> Process</w:t>
        </w:r>
      </w:ins>
      <w:ins w:id="1957" w:author="Chantel Trivett" w:date="2021-09-23T17:18:00Z">
        <w:r w:rsidR="00F44DF7">
          <w:t>ing</w:t>
        </w:r>
      </w:ins>
      <w:ins w:id="1958" w:author="Chantel Trivett" w:date="2021-09-23T17:17:00Z">
        <w:r w:rsidR="00F44DF7">
          <w:t xml:space="preserve"> and </w:t>
        </w:r>
      </w:ins>
      <w:ins w:id="1959" w:author="Chantel Trivett" w:date="2021-09-23T17:18:00Z">
        <w:r w:rsidR="00F44DF7">
          <w:t>Secure Storage</w:t>
        </w:r>
      </w:ins>
      <w:bookmarkEnd w:id="1954"/>
      <w:del w:id="1960" w:author="Chantel Trivett" w:date="2021-09-29T12:25:00Z">
        <w:r w:rsidRPr="00161805" w:rsidDel="00B73F14">
          <w:delText>?</w:delText>
        </w:r>
      </w:del>
    </w:p>
    <w:p w14:paraId="0422B876" w14:textId="77777777" w:rsidR="009C33EB" w:rsidRDefault="00D02CC4" w:rsidP="00D02CC4">
      <w:pPr>
        <w:divId w:val="2088334391"/>
        <w:rPr>
          <w:ins w:id="1961" w:author="Chantel Trivett" w:date="2021-09-23T17:39:00Z"/>
        </w:rPr>
      </w:pPr>
      <w:del w:id="1962" w:author="Chantel Trivett" w:date="2021-09-23T17:13:00Z">
        <w:r w:rsidRPr="00161805" w:rsidDel="008B3370">
          <w:delText xml:space="preserve">If portions of </w:delText>
        </w:r>
      </w:del>
      <w:del w:id="1963" w:author="Chantel Trivett" w:date="2021-09-23T17:01:00Z">
        <w:r w:rsidRPr="00161805" w:rsidDel="00A30BFC">
          <w:delText>pcap(ng)</w:delText>
        </w:r>
      </w:del>
      <w:del w:id="1964" w:author="Chantel Trivett" w:date="2021-09-23T17:13:00Z">
        <w:r w:rsidDel="008B3370">
          <w:delText xml:space="preserve"> </w:delText>
        </w:r>
        <w:r w:rsidRPr="00161805" w:rsidDel="008B3370">
          <w:delText xml:space="preserve">data </w:delText>
        </w:r>
      </w:del>
      <w:del w:id="1965" w:author="Chantel Trivett" w:date="2021-09-23T17:02:00Z">
        <w:r w:rsidRPr="00161805" w:rsidDel="004F6228">
          <w:delText>is</w:delText>
        </w:r>
      </w:del>
      <w:del w:id="1966" w:author="Chantel Trivett" w:date="2021-09-29T12:25:00Z">
        <w:r w:rsidRPr="00161805" w:rsidDel="00B73F14">
          <w:delText xml:space="preserve"> </w:delText>
        </w:r>
      </w:del>
      <w:r w:rsidRPr="00161805">
        <w:t>TLS or WPA2 encrypted</w:t>
      </w:r>
      <w:ins w:id="1967" w:author="Chantel Trivett" w:date="2021-09-23T17:12:00Z">
        <w:r w:rsidR="008B3370">
          <w:t xml:space="preserve"> data</w:t>
        </w:r>
      </w:ins>
      <w:del w:id="1968" w:author="Chantel Trivett" w:date="2021-09-29T12:25:00Z">
        <w:r w:rsidRPr="00161805" w:rsidDel="00742928">
          <w:delText>,</w:delText>
        </w:r>
      </w:del>
      <w:r w:rsidRPr="00161805">
        <w:t xml:space="preserve"> </w:t>
      </w:r>
      <w:del w:id="1969" w:author="Chantel Trivett" w:date="2021-09-23T17:13:00Z">
        <w:r w:rsidRPr="00161805" w:rsidDel="008B3370">
          <w:delText xml:space="preserve">they </w:delText>
        </w:r>
      </w:del>
      <w:r w:rsidRPr="00161805">
        <w:t>can be decrypted</w:t>
      </w:r>
      <w:ins w:id="1970" w:author="Chantel Trivett" w:date="2021-09-23T17:13:00Z">
        <w:r w:rsidR="008053E2">
          <w:t xml:space="preserve"> </w:t>
        </w:r>
      </w:ins>
      <w:ins w:id="1971" w:author="Chantel Trivett" w:date="2021-09-23T17:15:00Z">
        <w:r w:rsidR="009A3937">
          <w:t>(</w:t>
        </w:r>
      </w:ins>
      <w:ins w:id="1972" w:author="Chantel Trivett" w:date="2021-09-23T17:13:00Z">
        <w:r w:rsidR="008053E2">
          <w:t>before extraction f</w:t>
        </w:r>
      </w:ins>
      <w:ins w:id="1973" w:author="Chantel Trivett" w:date="2021-09-23T17:14:00Z">
        <w:r w:rsidR="008053E2">
          <w:t>or</w:t>
        </w:r>
        <w:r w:rsidR="00992B5D">
          <w:t xml:space="preserve"> </w:t>
        </w:r>
      </w:ins>
    </w:p>
    <w:p w14:paraId="64A6008D" w14:textId="3A9A13D5" w:rsidR="00D02CC4" w:rsidRPr="000C6B64" w:rsidRDefault="00992B5D" w:rsidP="00D02CC4">
      <w:pPr>
        <w:divId w:val="2088334391"/>
      </w:pPr>
      <w:ins w:id="1974" w:author="Chantel Trivett" w:date="2021-09-23T17:14:00Z">
        <w:r>
          <w:t>t</w:t>
        </w:r>
      </w:ins>
      <w:ins w:id="1975" w:author="Chantel Trivett" w:date="2021-09-23T17:38:00Z">
        <w:r w:rsidR="00CA76F8">
          <w:t>r</w:t>
        </w:r>
      </w:ins>
      <w:ins w:id="1976" w:author="Chantel Trivett" w:date="2021-09-23T17:14:00Z">
        <w:r>
          <w:t>aining or prediction processes</w:t>
        </w:r>
      </w:ins>
      <w:ins w:id="1977" w:author="Chantel Trivett" w:date="2021-09-23T17:15:00Z">
        <w:r w:rsidR="009A3937">
          <w:t>)</w:t>
        </w:r>
      </w:ins>
      <w:r w:rsidR="00D02CC4" w:rsidRPr="00161805">
        <w:t xml:space="preserve"> </w:t>
      </w:r>
      <w:del w:id="1978" w:author="Chantel Trivett" w:date="2021-09-23T17:14:00Z">
        <w:r w:rsidR="00D02CC4" w:rsidRPr="00161805" w:rsidDel="009A3937">
          <w:delText xml:space="preserve">in </w:delText>
        </w:r>
        <w:r w:rsidR="00CC5A21" w:rsidRPr="00CC5A21" w:rsidDel="009A3937">
          <w:rPr>
            <w:b/>
          </w:rPr>
          <w:delText>AGILITY</w:delText>
        </w:r>
      </w:del>
      <w:del w:id="1979" w:author="Chantel Trivett" w:date="2021-09-29T12:25:00Z">
        <w:r w:rsidR="00D02CC4" w:rsidRPr="00161805" w:rsidDel="00742928">
          <w:delText xml:space="preserve"> </w:delText>
        </w:r>
      </w:del>
      <w:ins w:id="1980" w:author="Chantel Trivett" w:date="2021-09-23T17:12:00Z">
        <w:r w:rsidR="002D4E08">
          <w:t>through</w:t>
        </w:r>
      </w:ins>
      <w:del w:id="1981" w:author="Chantel Trivett" w:date="2021-09-23T17:12:00Z">
        <w:r w:rsidR="00D02CC4" w:rsidRPr="00161805" w:rsidDel="002D4E08">
          <w:delText>via</w:delText>
        </w:r>
      </w:del>
      <w:r w:rsidR="00D02CC4" w:rsidRPr="00161805">
        <w:t xml:space="preserve"> a preprocessing step</w:t>
      </w:r>
      <w:ins w:id="1982" w:author="Chantel Trivett" w:date="2021-09-23T17:15:00Z">
        <w:r w:rsidR="009A3937">
          <w:t xml:space="preserve"> in </w:t>
        </w:r>
        <w:r w:rsidR="009A3937" w:rsidRPr="000C7C1C">
          <w:t>AGILITY</w:t>
        </w:r>
        <w:r w:rsidR="009A3937" w:rsidRPr="00CD078B">
          <w:t>.</w:t>
        </w:r>
      </w:ins>
      <w:ins w:id="1983" w:author="Chantel Trivett" w:date="2021-09-23T17:03:00Z">
        <w:r w:rsidR="000B39CB" w:rsidRPr="00BD6737">
          <w:t xml:space="preserve"> </w:t>
        </w:r>
      </w:ins>
      <w:del w:id="1984" w:author="Chantel Trivett" w:date="2021-09-23T17:03:00Z">
        <w:r w:rsidR="00D02CC4" w:rsidRPr="000C6B64" w:rsidDel="000B39CB">
          <w:delText xml:space="preserve"> before </w:delText>
        </w:r>
        <w:r w:rsidR="00D02CC4" w:rsidRPr="000C6B64" w:rsidDel="004F6228">
          <w:delText>handled for extraction to d</w:delText>
        </w:r>
      </w:del>
      <w:del w:id="1985" w:author="Chantel Trivett" w:date="2021-09-23T17:02:00Z">
        <w:r w:rsidR="00D02CC4" w:rsidRPr="000C6B64" w:rsidDel="00F05965">
          <w:delText xml:space="preserve">rive either </w:delText>
        </w:r>
      </w:del>
      <w:del w:id="1986" w:author="Chantel Trivett" w:date="2021-09-23T17:15:00Z">
        <w:r w:rsidR="00D02CC4" w:rsidRPr="000C6B64" w:rsidDel="009A3937">
          <w:delText>training or prediction processes.</w:delText>
        </w:r>
      </w:del>
    </w:p>
    <w:p w14:paraId="4F701942" w14:textId="5CF2B22B" w:rsidR="00D02CC4" w:rsidRDefault="00D02CC4" w:rsidP="00D02CC4">
      <w:pPr>
        <w:divId w:val="2088334391"/>
        <w:rPr>
          <w:ins w:id="1987" w:author="Chantel Trivett" w:date="2021-09-23T17:27:00Z"/>
        </w:rPr>
      </w:pPr>
      <w:r w:rsidRPr="00161805">
        <w:t xml:space="preserve">If the encryption key </w:t>
      </w:r>
      <w:ins w:id="1988" w:author="Chantel Trivett" w:date="2021-09-23T17:16:00Z">
        <w:r w:rsidR="00A96D7A">
          <w:t>is</w:t>
        </w:r>
      </w:ins>
      <w:ins w:id="1989" w:author="Chantel Trivett" w:date="2021-09-23T17:17:00Z">
        <w:r w:rsidR="00A96D7A">
          <w:t xml:space="preserve"> </w:t>
        </w:r>
      </w:ins>
      <w:del w:id="1990" w:author="Chantel Trivett" w:date="2021-09-23T17:16:00Z">
        <w:r w:rsidRPr="00161805" w:rsidDel="00A96D7A">
          <w:delText>happens to be</w:delText>
        </w:r>
      </w:del>
      <w:del w:id="1991" w:author="Chantel Trivett" w:date="2021-09-23T17:17:00Z">
        <w:r w:rsidRPr="00161805" w:rsidDel="00A96D7A">
          <w:delText xml:space="preserve"> </w:delText>
        </w:r>
      </w:del>
      <w:r w:rsidRPr="00161805">
        <w:t xml:space="preserve">static, it can be provided out-of-band, i.e., stored </w:t>
      </w:r>
      <w:ins w:id="1992" w:author="Chantel Trivett" w:date="2021-09-23T17:16:00Z">
        <w:r w:rsidR="00A4073A">
          <w:t>securely</w:t>
        </w:r>
      </w:ins>
      <w:ins w:id="1993" w:author="Chantel Trivett" w:date="2021-09-29T12:25:00Z">
        <w:r w:rsidR="00930055">
          <w:t xml:space="preserve"> </w:t>
        </w:r>
      </w:ins>
      <w:del w:id="1994" w:author="Chantel Trivett" w:date="2021-09-23T17:15:00Z">
        <w:r w:rsidRPr="00161805" w:rsidDel="00A4073A">
          <w:delText xml:space="preserve">in a safe storage </w:delText>
        </w:r>
      </w:del>
      <w:r w:rsidRPr="00161805">
        <w:t xml:space="preserve">outside </w:t>
      </w:r>
      <w:r w:rsidR="00CC5A21" w:rsidRPr="000C6B64">
        <w:rPr>
          <w:bCs/>
          <w:rPrChange w:id="1995" w:author="Chantel Trivett" w:date="2021-09-29T12:36:00Z">
            <w:rPr>
              <w:b/>
            </w:rPr>
          </w:rPrChange>
        </w:rPr>
        <w:t>AGILITY</w:t>
      </w:r>
      <w:r w:rsidRPr="000C7C1C">
        <w:rPr>
          <w:bCs/>
        </w:rPr>
        <w:t xml:space="preserve"> </w:t>
      </w:r>
      <w:r w:rsidRPr="00161805">
        <w:t xml:space="preserve">and retrieved </w:t>
      </w:r>
      <w:ins w:id="1996" w:author="Chantel Trivett" w:date="2021-09-23T17:16:00Z">
        <w:r w:rsidR="00260BE3" w:rsidRPr="00260BE3">
          <w:rPr>
            <w:bCs/>
            <w:rPrChange w:id="1997" w:author="Chantel Trivett" w:date="2021-09-23T17:16:00Z">
              <w:rPr>
                <w:b/>
              </w:rPr>
            </w:rPrChange>
          </w:rPr>
          <w:t>for</w:t>
        </w:r>
      </w:ins>
      <w:del w:id="1998" w:author="Chantel Trivett" w:date="2021-09-23T17:16:00Z">
        <w:r w:rsidRPr="00161805" w:rsidDel="00260BE3">
          <w:delText xml:space="preserve">during </w:delText>
        </w:r>
        <w:r w:rsidR="00CC5A21" w:rsidRPr="00CC5A21" w:rsidDel="00260BE3">
          <w:rPr>
            <w:b/>
          </w:rPr>
          <w:delText>AGILITY</w:delText>
        </w:r>
      </w:del>
      <w:r w:rsidRPr="00161805">
        <w:t xml:space="preserve"> deployment</w:t>
      </w:r>
      <w:del w:id="1999" w:author="Chantel Trivett" w:date="2021-09-23T17:16:00Z">
        <w:r w:rsidRPr="00161805" w:rsidDel="00260BE3">
          <w:delText xml:space="preserve"> time</w:delText>
        </w:r>
      </w:del>
      <w:r w:rsidRPr="00161805">
        <w:t>.</w:t>
      </w:r>
    </w:p>
    <w:p w14:paraId="2E000D5E" w14:textId="77777777" w:rsidR="00F260DC" w:rsidRDefault="00F260DC" w:rsidP="00F260DC">
      <w:pPr>
        <w:divId w:val="2088334391"/>
        <w:rPr>
          <w:ins w:id="2000" w:author="Chantel Trivett" w:date="2021-09-23T17:35:00Z"/>
        </w:rPr>
      </w:pPr>
    </w:p>
    <w:p w14:paraId="59863130" w14:textId="28A37196" w:rsidR="00A05A47" w:rsidRDefault="00512A04" w:rsidP="00D02CC4">
      <w:pPr>
        <w:divId w:val="2088334391"/>
        <w:rPr>
          <w:ins w:id="2001" w:author="Chantel Trivett" w:date="2021-09-29T12:48:00Z"/>
        </w:rPr>
      </w:pPr>
      <w:ins w:id="2002" w:author="Chantel Trivett" w:date="2021-09-23T17:36:00Z">
        <w:r>
          <w:t>Dyn</w:t>
        </w:r>
        <w:r w:rsidR="00AE0F75">
          <w:t>amic</w:t>
        </w:r>
      </w:ins>
      <w:ins w:id="2003" w:author="Chantel Trivett" w:date="2021-09-23T17:35:00Z">
        <w:r w:rsidR="00F260DC" w:rsidRPr="00161805">
          <w:t xml:space="preserve"> encryption key</w:t>
        </w:r>
      </w:ins>
      <w:ins w:id="2004" w:author="Chantel Trivett" w:date="2021-09-23T17:36:00Z">
        <w:r w:rsidR="00AE0F75">
          <w:t>s</w:t>
        </w:r>
      </w:ins>
      <w:ins w:id="2005" w:author="Chantel Trivett" w:date="2021-09-23T17:35:00Z">
        <w:r w:rsidR="00F260DC" w:rsidRPr="00161805">
          <w:t xml:space="preserve"> </w:t>
        </w:r>
      </w:ins>
      <w:ins w:id="2006" w:author="Chantel Trivett" w:date="2021-09-23T17:36:00Z">
        <w:r w:rsidR="008501EA">
          <w:t>(</w:t>
        </w:r>
      </w:ins>
      <w:ins w:id="2007" w:author="Chantel Trivett" w:date="2021-09-23T17:37:00Z">
        <w:r w:rsidR="008501EA">
          <w:t>unique encryption keys for each</w:t>
        </w:r>
      </w:ins>
      <w:ins w:id="2008" w:author="Chantel Trivett" w:date="2021-09-23T17:35:00Z">
        <w:r w:rsidR="00F260DC" w:rsidRPr="00161805">
          <w:t xml:space="preserve"> file or group of file</w:t>
        </w:r>
      </w:ins>
      <w:ins w:id="2009" w:author="Chantel Trivett" w:date="2021-09-23T17:37:00Z">
        <w:r w:rsidR="00D4341E">
          <w:t>s)</w:t>
        </w:r>
      </w:ins>
      <w:ins w:id="2010" w:author="Chantel Trivett" w:date="2021-09-23T17:35:00Z">
        <w:r w:rsidR="00F260DC" w:rsidRPr="00161805">
          <w:t xml:space="preserve"> must be provided as a metadata component along with the corresponding file(s) in a structured format.</w:t>
        </w:r>
      </w:ins>
      <w:ins w:id="2011" w:author="Chantel Trivett" w:date="2021-09-29T12:37:00Z">
        <w:r w:rsidR="00381D8D">
          <w:t xml:space="preserve"> </w:t>
        </w:r>
        <w:r w:rsidR="001A61A3">
          <w:t xml:space="preserve">Below, </w:t>
        </w:r>
      </w:ins>
      <w:ins w:id="2012" w:author="Chantel Trivett" w:date="2021-09-29T12:46:00Z">
        <w:r w:rsidR="00F16CE1">
          <w:fldChar w:fldCharType="begin"/>
        </w:r>
        <w:r w:rsidR="00F16CE1">
          <w:instrText xml:space="preserve"> REF _Ref83811983 \h </w:instrText>
        </w:r>
      </w:ins>
      <w:r w:rsidR="00F16CE1">
        <w:fldChar w:fldCharType="separate"/>
      </w:r>
      <w:ins w:id="2013" w:author="Chantel Trivett" w:date="2021-09-29T12:46:00Z">
        <w:r w:rsidR="00F16CE1" w:rsidRPr="00F16CE1">
          <w:rPr>
            <w:b/>
            <w:bCs/>
            <w:color w:val="0B676A"/>
            <w:sz w:val="20"/>
            <w:szCs w:val="20"/>
            <w:rPrChange w:id="2014" w:author="Chantel Trivett" w:date="2021-09-29T12:45:00Z">
              <w:rPr/>
            </w:rPrChange>
          </w:rPr>
          <w:t xml:space="preserve">Figure </w:t>
        </w:r>
        <w:r w:rsidR="00F16CE1" w:rsidRPr="00F16CE1">
          <w:rPr>
            <w:b/>
            <w:bCs/>
            <w:noProof/>
            <w:color w:val="0B676A"/>
            <w:sz w:val="20"/>
            <w:szCs w:val="20"/>
            <w:rPrChange w:id="2015" w:author="Chantel Trivett" w:date="2021-09-29T12:45:00Z">
              <w:rPr>
                <w:noProof/>
              </w:rPr>
            </w:rPrChange>
          </w:rPr>
          <w:t>10</w:t>
        </w:r>
        <w:r w:rsidR="00F16CE1">
          <w:fldChar w:fldCharType="end"/>
        </w:r>
        <w:r w:rsidR="00F16CE1">
          <w:t xml:space="preserve"> </w:t>
        </w:r>
      </w:ins>
      <w:ins w:id="2016" w:author="Chantel Trivett" w:date="2021-09-29T12:37:00Z">
        <w:r w:rsidR="001A61A3">
          <w:t xml:space="preserve">depicts </w:t>
        </w:r>
        <w:r w:rsidR="00381D8D">
          <w:t xml:space="preserve">an archive formatting sample </w:t>
        </w:r>
      </w:ins>
      <w:ins w:id="2017" w:author="Chantel Trivett" w:date="2021-09-23T17:42:00Z">
        <w:r w:rsidR="000513CF">
          <w:t>for encrypted data submission</w:t>
        </w:r>
      </w:ins>
      <w:ins w:id="2018" w:author="Chantel Trivett" w:date="2021-09-29T12:50:00Z">
        <w:r w:rsidR="00F033F7">
          <w:t>,</w:t>
        </w:r>
      </w:ins>
      <w:ins w:id="2019" w:author="Chantel Trivett" w:date="2021-09-29T12:42:00Z">
        <w:r w:rsidR="005F2D00">
          <w:t xml:space="preserve"> and </w:t>
        </w:r>
      </w:ins>
      <w:ins w:id="2020" w:author="Chantel Trivett" w:date="2021-09-29T12:50:00Z">
        <w:r w:rsidR="00F033F7">
          <w:fldChar w:fldCharType="begin"/>
        </w:r>
        <w:r w:rsidR="00F033F7">
          <w:instrText xml:space="preserve"> REF _Ref83812229 \h </w:instrText>
        </w:r>
      </w:ins>
      <w:r w:rsidR="00F033F7">
        <w:fldChar w:fldCharType="separate"/>
      </w:r>
      <w:ins w:id="2021" w:author="Chantel Trivett" w:date="2021-09-29T12:50:00Z">
        <w:r w:rsidR="00F033F7" w:rsidRPr="008F4F4A">
          <w:rPr>
            <w:b/>
            <w:bCs/>
            <w:color w:val="0B676A"/>
            <w:sz w:val="20"/>
            <w:szCs w:val="20"/>
            <w:rPrChange w:id="2022" w:author="Chantel Trivett" w:date="2021-09-29T12:49:00Z">
              <w:rPr/>
            </w:rPrChange>
          </w:rPr>
          <w:t xml:space="preserve">Figure </w:t>
        </w:r>
        <w:r w:rsidR="00F033F7" w:rsidRPr="008F4F4A">
          <w:rPr>
            <w:b/>
            <w:bCs/>
            <w:noProof/>
            <w:color w:val="0B676A"/>
            <w:sz w:val="20"/>
            <w:szCs w:val="20"/>
            <w:rPrChange w:id="2023" w:author="Chantel Trivett" w:date="2021-09-29T12:49:00Z">
              <w:rPr>
                <w:noProof/>
              </w:rPr>
            </w:rPrChange>
          </w:rPr>
          <w:t>11</w:t>
        </w:r>
        <w:r w:rsidR="00F033F7">
          <w:fldChar w:fldCharType="end"/>
        </w:r>
        <w:r w:rsidR="00F033F7">
          <w:t xml:space="preserve"> </w:t>
        </w:r>
      </w:ins>
      <w:ins w:id="2024" w:author="Chantel Trivett" w:date="2021-09-29T12:43:00Z">
        <w:r w:rsidR="002D2C5F">
          <w:t>provides metadata formatting for encrypted metadata submission (JSON)</w:t>
        </w:r>
        <w:r w:rsidR="004738A6">
          <w:t>.</w:t>
        </w:r>
      </w:ins>
    </w:p>
    <w:p w14:paraId="6C225CDC" w14:textId="77777777" w:rsidR="00A63CC3" w:rsidRDefault="00A63CC3" w:rsidP="00D02CC4">
      <w:pPr>
        <w:divId w:val="2088334391"/>
        <w:rPr>
          <w:ins w:id="2025" w:author="Chantel Trivett" w:date="2021-09-29T12:43:00Z"/>
        </w:rPr>
      </w:pPr>
    </w:p>
    <w:p w14:paraId="462EACF7" w14:textId="3E5F55C2" w:rsidR="004738A6" w:rsidRPr="00F16CE1" w:rsidRDefault="00F16CE1">
      <w:pPr>
        <w:pStyle w:val="Caption"/>
        <w:jc w:val="center"/>
        <w:divId w:val="2088334391"/>
        <w:rPr>
          <w:b/>
          <w:bCs/>
          <w:color w:val="0B676A"/>
          <w:sz w:val="20"/>
          <w:szCs w:val="20"/>
          <w:rPrChange w:id="2026" w:author="Chantel Trivett" w:date="2021-09-29T12:45:00Z">
            <w:rPr/>
          </w:rPrChange>
        </w:rPr>
        <w:pPrChange w:id="2027" w:author="Chantel Trivett" w:date="2021-09-29T12:45:00Z">
          <w:pPr>
            <w:divId w:val="2088334391"/>
          </w:pPr>
        </w:pPrChange>
      </w:pPr>
      <w:bookmarkStart w:id="2028" w:name="_Ref83811983"/>
      <w:bookmarkStart w:id="2029" w:name="_Toc83903378"/>
      <w:ins w:id="2030" w:author="Chantel Trivett" w:date="2021-09-29T12:45:00Z">
        <w:r w:rsidRPr="00F16CE1">
          <w:rPr>
            <w:b/>
            <w:bCs/>
            <w:color w:val="0B676A"/>
            <w:sz w:val="20"/>
            <w:szCs w:val="20"/>
            <w:rPrChange w:id="2031" w:author="Chantel Trivett" w:date="2021-09-29T12:45:00Z">
              <w:rPr>
                <w:i/>
                <w:iCs/>
              </w:rPr>
            </w:rPrChange>
          </w:rPr>
          <w:t xml:space="preserve">Figure </w:t>
        </w:r>
        <w:r w:rsidRPr="00F16CE1">
          <w:rPr>
            <w:b/>
            <w:bCs/>
            <w:color w:val="0B676A"/>
            <w:sz w:val="20"/>
            <w:szCs w:val="20"/>
            <w:rPrChange w:id="2032" w:author="Chantel Trivett" w:date="2021-09-29T12:45:00Z">
              <w:rPr>
                <w:i/>
                <w:iCs/>
              </w:rPr>
            </w:rPrChange>
          </w:rPr>
          <w:fldChar w:fldCharType="begin"/>
        </w:r>
        <w:r w:rsidRPr="00F16CE1">
          <w:rPr>
            <w:b/>
            <w:bCs/>
            <w:color w:val="0B676A"/>
            <w:sz w:val="20"/>
            <w:szCs w:val="20"/>
            <w:rPrChange w:id="2033" w:author="Chantel Trivett" w:date="2021-09-29T12:45:00Z">
              <w:rPr>
                <w:i/>
                <w:iCs/>
              </w:rPr>
            </w:rPrChange>
          </w:rPr>
          <w:instrText xml:space="preserve"> SEQ Figure \* ARABIC </w:instrText>
        </w:r>
      </w:ins>
      <w:r w:rsidRPr="00F16CE1">
        <w:rPr>
          <w:b/>
          <w:bCs/>
          <w:color w:val="0B676A"/>
          <w:sz w:val="20"/>
          <w:szCs w:val="20"/>
          <w:rPrChange w:id="2034" w:author="Chantel Trivett" w:date="2021-09-29T12:45:00Z">
            <w:rPr>
              <w:i/>
              <w:iCs/>
            </w:rPr>
          </w:rPrChange>
        </w:rPr>
        <w:fldChar w:fldCharType="separate"/>
      </w:r>
      <w:ins w:id="2035" w:author="Chantel Trivett" w:date="2021-10-06T17:40:00Z">
        <w:r w:rsidR="00986C5B">
          <w:rPr>
            <w:b/>
            <w:bCs/>
            <w:noProof/>
            <w:color w:val="0B676A"/>
            <w:sz w:val="20"/>
            <w:szCs w:val="20"/>
          </w:rPr>
          <w:t>10</w:t>
        </w:r>
      </w:ins>
      <w:ins w:id="2036" w:author="Chantel Trivett" w:date="2021-09-29T12:45:00Z">
        <w:r w:rsidRPr="00F16CE1">
          <w:rPr>
            <w:b/>
            <w:bCs/>
            <w:color w:val="0B676A"/>
            <w:sz w:val="20"/>
            <w:szCs w:val="20"/>
            <w:rPrChange w:id="2037" w:author="Chantel Trivett" w:date="2021-09-29T12:45:00Z">
              <w:rPr>
                <w:i/>
                <w:iCs/>
              </w:rPr>
            </w:rPrChange>
          </w:rPr>
          <w:fldChar w:fldCharType="end"/>
        </w:r>
        <w:bookmarkEnd w:id="2028"/>
        <w:r w:rsidRPr="00F16CE1">
          <w:rPr>
            <w:b/>
            <w:bCs/>
            <w:color w:val="0B676A"/>
            <w:sz w:val="20"/>
            <w:szCs w:val="20"/>
            <w:rPrChange w:id="2038" w:author="Chantel Trivett" w:date="2021-09-29T12:45:00Z">
              <w:rPr>
                <w:i/>
                <w:iCs/>
              </w:rPr>
            </w:rPrChange>
          </w:rPr>
          <w:t>: Archive Formatting Sample - Encrypted Data</w:t>
        </w:r>
      </w:ins>
      <w:bookmarkEnd w:id="2029"/>
    </w:p>
    <w:p w14:paraId="177B5E32" w14:textId="196A8BAC" w:rsidR="00C84475" w:rsidRDefault="00D02CC4" w:rsidP="00D02CC4">
      <w:pPr>
        <w:divId w:val="2088334391"/>
        <w:rPr>
          <w:ins w:id="2039" w:author="Chantel Trivett" w:date="2021-09-29T12:48:00Z"/>
        </w:rPr>
      </w:pPr>
      <w:r>
        <w:rPr>
          <w:noProof/>
        </w:rPr>
        <mc:AlternateContent>
          <mc:Choice Requires="wps">
            <w:drawing>
              <wp:inline distT="0" distB="0" distL="0" distR="0" wp14:anchorId="1D4E9ADB" wp14:editId="48BDCB73">
                <wp:extent cx="6276975" cy="1552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1552575"/>
                        </a:xfrm>
                        <a:prstGeom prst="rect">
                          <a:avLst/>
                        </a:prstGeom>
                        <a:solidFill>
                          <a:srgbClr val="FFFFFF"/>
                        </a:solidFill>
                        <a:ln w="9525">
                          <a:solidFill>
                            <a:schemeClr val="bg2"/>
                          </a:solidFill>
                          <a:miter lim="800000"/>
                          <a:headEnd/>
                          <a:tailEnd/>
                        </a:ln>
                      </wps:spPr>
                      <wps:txbx>
                        <w:txbxContent>
                          <w:p w14:paraId="1B176CA9" w14:textId="77777777" w:rsidR="00D02CC4" w:rsidRPr="005145A9" w:rsidRDefault="00D02CC4" w:rsidP="00D02CC4">
                            <w:r w:rsidRPr="005145A9">
                              <w:t>Archive: testfiles-systemundertest.zip</w:t>
                            </w:r>
                          </w:p>
                          <w:p w14:paraId="6CB05351" w14:textId="77777777" w:rsidR="00D02CC4" w:rsidRPr="005145A9" w:rsidRDefault="00D02CC4" w:rsidP="00D02CC4">
                            <w:r w:rsidRPr="005145A9">
                              <w:t xml:space="preserve">  inflating: testfiles-metadata-systemundertest.json</w:t>
                            </w:r>
                          </w:p>
                          <w:p w14:paraId="43792A4C" w14:textId="77777777" w:rsidR="00D02CC4" w:rsidRPr="005145A9" w:rsidRDefault="00D02CC4" w:rsidP="00D02CC4">
                            <w:r w:rsidRPr="005145A9">
                              <w:t xml:space="preserve">  inflating: test000-systemundertest/</w:t>
                            </w:r>
                          </w:p>
                          <w:p w14:paraId="1A587C01" w14:textId="77777777" w:rsidR="00D02CC4" w:rsidRPr="005145A9" w:rsidRDefault="00D02CC4" w:rsidP="00D02CC4">
                            <w:r w:rsidRPr="005145A9">
                              <w:t xml:space="preserve">                file-interfaceA.pcapng</w:t>
                            </w:r>
                          </w:p>
                          <w:p w14:paraId="4F99F666" w14:textId="77777777" w:rsidR="00D02CC4" w:rsidRPr="005145A9" w:rsidRDefault="00D02CC4" w:rsidP="00D02CC4">
                            <w:r w:rsidRPr="005145A9">
                              <w:t xml:space="preserve">  inflating: test001-systemundertest/</w:t>
                            </w:r>
                          </w:p>
                          <w:p w14:paraId="608E7E32" w14:textId="77777777" w:rsidR="00D02CC4" w:rsidRPr="005145A9" w:rsidRDefault="00D02CC4" w:rsidP="00D02CC4">
                            <w:r w:rsidRPr="005145A9">
                              <w:t xml:space="preserve">                file-interfaceA.pcapng</w:t>
                            </w:r>
                          </w:p>
                          <w:p w14:paraId="558C2785" w14:textId="77777777" w:rsidR="00D02CC4" w:rsidRPr="005145A9" w:rsidRDefault="00D02CC4" w:rsidP="00D02CC4">
                            <w:r w:rsidRPr="005145A9">
                              <w:t xml:space="preserve">                file-interfaceB.pcapng</w:t>
                            </w:r>
                          </w:p>
                          <w:p w14:paraId="7CD4ED9B" w14:textId="77777777" w:rsidR="00D02CC4" w:rsidRPr="005145A9" w:rsidRDefault="00D02CC4" w:rsidP="00D02CC4">
                            <w:r w:rsidRPr="005145A9">
                              <w:t xml:space="preserve">                file-interfaceC.pcapng   </w:t>
                            </w:r>
                          </w:p>
                        </w:txbxContent>
                      </wps:txbx>
                      <wps:bodyPr rot="0" vert="horz" wrap="square" lIns="91440" tIns="45720" rIns="91440" bIns="45720" anchor="t" anchorCtr="0">
                        <a:noAutofit/>
                      </wps:bodyPr>
                    </wps:wsp>
                  </a:graphicData>
                </a:graphic>
              </wp:inline>
            </w:drawing>
          </mc:Choice>
          <mc:Fallback>
            <w:pict>
              <v:shape w14:anchorId="1D4E9ADB" id="_x0000_s1103" type="#_x0000_t202" style="width:494.25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" strokecolor="#e7e6e6 [3214]">
                <v:textbox>
                  <w:txbxContent>
                    <w:p w14:paraId="1B176CA9" w14:textId="77777777" w:rsidR="00D02CC4" w:rsidRPr="005145A9" w:rsidRDefault="00D02CC4" w:rsidP="00D02CC4">
                      <w:r w:rsidRPr="005145A9">
                        <w:t>Archive: testfiles-systemundertest.zip</w:t>
                      </w:r>
                    </w:p>
                    <w:p w14:paraId="6CB05351" w14:textId="77777777" w:rsidR="00D02CC4" w:rsidRPr="005145A9" w:rsidRDefault="00D02CC4" w:rsidP="00D02CC4">
                      <w:r w:rsidRPr="005145A9">
                        <w:t xml:space="preserve">  inflating: testfiles-metadata-systemundertest.json</w:t>
                      </w:r>
                    </w:p>
                    <w:p w14:paraId="43792A4C" w14:textId="77777777" w:rsidR="00D02CC4" w:rsidRPr="005145A9" w:rsidRDefault="00D02CC4" w:rsidP="00D02CC4">
                      <w:r w:rsidRPr="005145A9">
                        <w:t xml:space="preserve">  inflating: test000-systemundertest/</w:t>
                      </w:r>
                    </w:p>
                    <w:p w14:paraId="1A587C01" w14:textId="77777777" w:rsidR="00D02CC4" w:rsidRPr="005145A9" w:rsidRDefault="00D02CC4" w:rsidP="00D02CC4">
                      <w:r w:rsidRPr="005145A9">
                        <w:t xml:space="preserve">                file-interfaceA.pcapng</w:t>
                      </w:r>
                    </w:p>
                    <w:p w14:paraId="4F99F666" w14:textId="77777777" w:rsidR="00D02CC4" w:rsidRPr="005145A9" w:rsidRDefault="00D02CC4" w:rsidP="00D02CC4">
                      <w:r w:rsidRPr="005145A9">
                        <w:t xml:space="preserve">  inflating: test001-systemundertest/</w:t>
                      </w:r>
                    </w:p>
                    <w:p w14:paraId="608E7E32" w14:textId="77777777" w:rsidR="00D02CC4" w:rsidRPr="005145A9" w:rsidRDefault="00D02CC4" w:rsidP="00D02CC4">
                      <w:r w:rsidRPr="005145A9">
                        <w:t xml:space="preserve">                file-interfaceA.pcapng</w:t>
                      </w:r>
                    </w:p>
                    <w:p w14:paraId="558C2785" w14:textId="77777777" w:rsidR="00D02CC4" w:rsidRPr="005145A9" w:rsidRDefault="00D02CC4" w:rsidP="00D02CC4">
                      <w:r w:rsidRPr="005145A9">
                        <w:t xml:space="preserve">                file-interfaceB.pcapng</w:t>
                      </w:r>
                    </w:p>
                    <w:p w14:paraId="7CD4ED9B" w14:textId="77777777" w:rsidR="00D02CC4" w:rsidRPr="005145A9" w:rsidRDefault="00D02CC4" w:rsidP="00D02CC4">
                      <w:r w:rsidRPr="005145A9">
                        <w:t xml:space="preserve">                file-interfaceC.pcapng   </w:t>
                      </w:r>
                    </w:p>
                  </w:txbxContent>
                </v:textbox>
                <w10:anchorlock/>
              </v:shape>
            </w:pict>
          </mc:Fallback>
        </mc:AlternateContent>
      </w:r>
    </w:p>
    <w:p w14:paraId="17E2F437" w14:textId="1863B108" w:rsidR="008F4F4A" w:rsidRDefault="008F4F4A">
      <w:pPr>
        <w:rPr>
          <w:ins w:id="2040" w:author="Chantel Trivett" w:date="2021-09-23T17:31:00Z"/>
        </w:rPr>
      </w:pPr>
      <w:ins w:id="2041" w:author="Chantel Trivett" w:date="2021-09-29T12:48:00Z">
        <w:r>
          <w:br w:type="page"/>
        </w:r>
      </w:ins>
    </w:p>
    <w:p w14:paraId="16BBF85F" w14:textId="5325F1EC" w:rsidR="00B80745" w:rsidRPr="008F4F4A" w:rsidRDefault="008F4F4A">
      <w:pPr>
        <w:pStyle w:val="Caption"/>
        <w:jc w:val="center"/>
        <w:divId w:val="2088334391"/>
        <w:rPr>
          <w:ins w:id="2042" w:author="Chantel Trivett" w:date="2021-09-23T17:29:00Z"/>
          <w:b/>
          <w:bCs/>
          <w:color w:val="0B676A"/>
          <w:sz w:val="20"/>
          <w:szCs w:val="20"/>
          <w:rPrChange w:id="2043" w:author="Chantel Trivett" w:date="2021-09-29T12:49:00Z">
            <w:rPr>
              <w:ins w:id="2044" w:author="Chantel Trivett" w:date="2021-09-23T17:29:00Z"/>
            </w:rPr>
          </w:rPrChange>
        </w:rPr>
        <w:pPrChange w:id="2045" w:author="Chantel Trivett" w:date="2021-09-29T12:49:00Z">
          <w:pPr>
            <w:divId w:val="2088334391"/>
          </w:pPr>
        </w:pPrChange>
      </w:pPr>
      <w:bookmarkStart w:id="2046" w:name="_Ref83812229"/>
      <w:bookmarkStart w:id="2047" w:name="_Toc83903379"/>
      <w:ins w:id="2048" w:author="Chantel Trivett" w:date="2021-09-29T12:49:00Z">
        <w:r w:rsidRPr="008F4F4A">
          <w:rPr>
            <w:b/>
            <w:bCs/>
            <w:color w:val="0B676A"/>
            <w:sz w:val="20"/>
            <w:szCs w:val="20"/>
            <w:rPrChange w:id="2049" w:author="Chantel Trivett" w:date="2021-09-29T12:49:00Z">
              <w:rPr>
                <w:i/>
                <w:iCs/>
              </w:rPr>
            </w:rPrChange>
          </w:rPr>
          <w:t xml:space="preserve">Figure </w:t>
        </w:r>
        <w:r w:rsidRPr="008F4F4A">
          <w:rPr>
            <w:b/>
            <w:bCs/>
            <w:color w:val="0B676A"/>
            <w:sz w:val="20"/>
            <w:szCs w:val="20"/>
            <w:rPrChange w:id="2050" w:author="Chantel Trivett" w:date="2021-09-29T12:49:00Z">
              <w:rPr>
                <w:i/>
                <w:iCs/>
              </w:rPr>
            </w:rPrChange>
          </w:rPr>
          <w:fldChar w:fldCharType="begin"/>
        </w:r>
        <w:r w:rsidRPr="008F4F4A">
          <w:rPr>
            <w:b/>
            <w:bCs/>
            <w:color w:val="0B676A"/>
            <w:sz w:val="20"/>
            <w:szCs w:val="20"/>
            <w:rPrChange w:id="2051" w:author="Chantel Trivett" w:date="2021-09-29T12:49:00Z">
              <w:rPr>
                <w:i/>
                <w:iCs/>
              </w:rPr>
            </w:rPrChange>
          </w:rPr>
          <w:instrText xml:space="preserve"> SEQ Figure \* ARABIC </w:instrText>
        </w:r>
      </w:ins>
      <w:r w:rsidRPr="008F4F4A">
        <w:rPr>
          <w:b/>
          <w:bCs/>
          <w:color w:val="0B676A"/>
          <w:sz w:val="20"/>
          <w:szCs w:val="20"/>
          <w:rPrChange w:id="2052" w:author="Chantel Trivett" w:date="2021-09-29T12:49:00Z">
            <w:rPr>
              <w:i/>
              <w:iCs/>
            </w:rPr>
          </w:rPrChange>
        </w:rPr>
        <w:fldChar w:fldCharType="separate"/>
      </w:r>
      <w:ins w:id="2053" w:author="Chantel Trivett" w:date="2021-10-06T17:40:00Z">
        <w:r w:rsidR="00986C5B">
          <w:rPr>
            <w:b/>
            <w:bCs/>
            <w:noProof/>
            <w:color w:val="0B676A"/>
            <w:sz w:val="20"/>
            <w:szCs w:val="20"/>
          </w:rPr>
          <w:t>11</w:t>
        </w:r>
      </w:ins>
      <w:ins w:id="2054" w:author="Chantel Trivett" w:date="2021-09-29T12:49:00Z">
        <w:r w:rsidRPr="008F4F4A">
          <w:rPr>
            <w:b/>
            <w:bCs/>
            <w:color w:val="0B676A"/>
            <w:sz w:val="20"/>
            <w:szCs w:val="20"/>
            <w:rPrChange w:id="2055" w:author="Chantel Trivett" w:date="2021-09-29T12:49:00Z">
              <w:rPr>
                <w:i/>
                <w:iCs/>
              </w:rPr>
            </w:rPrChange>
          </w:rPr>
          <w:fldChar w:fldCharType="end"/>
        </w:r>
        <w:bookmarkEnd w:id="2046"/>
        <w:r w:rsidRPr="008F4F4A">
          <w:rPr>
            <w:b/>
            <w:bCs/>
            <w:color w:val="0B676A"/>
            <w:sz w:val="20"/>
            <w:szCs w:val="20"/>
            <w:rPrChange w:id="2056" w:author="Chantel Trivett" w:date="2021-09-29T12:49:00Z">
              <w:rPr>
                <w:i/>
                <w:iCs/>
              </w:rPr>
            </w:rPrChange>
          </w:rPr>
          <w:t>: Metadata formatting for encrypted metadata submission (JSON)</w:t>
        </w:r>
      </w:ins>
      <w:bookmarkEnd w:id="2047"/>
    </w:p>
    <w:p w14:paraId="1FD867AC" w14:textId="5C9AF533" w:rsidR="0050185B" w:rsidRDefault="0050185B" w:rsidP="00D02CC4">
      <w:pPr>
        <w:divId w:val="2088334391"/>
        <w:rPr>
          <w:ins w:id="2057" w:author="Chantel Trivett" w:date="2021-09-23T17:29:00Z"/>
        </w:rPr>
      </w:pPr>
      <w:ins w:id="2058" w:author="Chantel Trivett" w:date="2021-09-23T17:29:00Z">
        <w:r>
          <w:rPr>
            <w:noProof/>
          </w:rPr>
          <mc:AlternateContent>
            <mc:Choice Requires="wps">
              <w:drawing>
                <wp:inline distT="0" distB="0" distL="0" distR="0" wp14:anchorId="3FBD9AB7" wp14:editId="67E53B9D">
                  <wp:extent cx="5949950" cy="5253990"/>
                  <wp:effectExtent l="0" t="0" r="12700" b="22860"/>
                  <wp:docPr id="12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949950" cy="5253990"/>
                          </a:xfrm>
                          <a:prstGeom prst="rect">
                            <a:avLst/>
                          </a:prstGeom>
                          <a:solidFill>
                            <a:srgbClr val="FFFFFF"/>
                          </a:solidFill>
                          <a:ln w="9525">
                            <a:solidFill>
                              <a:schemeClr val="bg2"/>
                            </a:solidFill>
                            <a:miter lim="800000"/>
                            <a:headEnd/>
                            <a:tailEnd/>
                          </a:ln>
                        </wps:spPr>
                        <wps:txbx>
                          <w:txbxContent>
                            <w:p w14:paraId="4C0DF6DE" w14:textId="1752AC89" w:rsidR="0050185B" w:rsidRPr="005F3573" w:rsidDel="00A82F2C" w:rsidRDefault="0050185B" w:rsidP="0050185B">
                              <w:pPr>
                                <w:rPr>
                                  <w:del w:id="2059" w:author="Chantel Trivett" w:date="2021-09-23T17:33:00Z"/>
                                  <w:szCs w:val="22"/>
                                </w:rPr>
                              </w:pPr>
                              <w:del w:id="2060" w:author="Chantel Trivett" w:date="2021-09-23T17:33:00Z">
                                <w:r w:rsidRPr="005F3573" w:rsidDel="00A82F2C">
                                  <w:rPr>
                                    <w:szCs w:val="22"/>
                                  </w:rPr>
                                  <w:delText>The metadata can be of the following format:</w:delText>
                                </w:r>
                              </w:del>
                            </w:p>
                            <w:p w14:paraId="4EC48FA2" w14:textId="77777777" w:rsidR="0050185B" w:rsidRPr="005F3573" w:rsidRDefault="0050185B" w:rsidP="0050185B">
                              <w:pPr>
                                <w:rPr>
                                  <w:szCs w:val="22"/>
                                </w:rPr>
                              </w:pPr>
                              <w:r w:rsidRPr="005F3573">
                                <w:rPr>
                                  <w:szCs w:val="22"/>
                                </w:rPr>
                                <w:t>{</w:t>
                              </w:r>
                            </w:p>
                            <w:p w14:paraId="65C70813" w14:textId="77777777" w:rsidR="0050185B" w:rsidRPr="005F3573" w:rsidRDefault="0050185B" w:rsidP="0050185B">
                              <w:pPr>
                                <w:rPr>
                                  <w:szCs w:val="22"/>
                                </w:rPr>
                              </w:pPr>
                              <w:r w:rsidRPr="005F3573">
                                <w:rPr>
                                  <w:szCs w:val="22"/>
                                </w:rPr>
                                <w:t xml:space="preserve">  "</w:t>
                              </w:r>
                              <w:proofErr w:type="spellStart"/>
                              <w:r w:rsidRPr="005F3573">
                                <w:rPr>
                                  <w:szCs w:val="22"/>
                                </w:rPr>
                                <w:t>predictionset</w:t>
                              </w:r>
                              <w:proofErr w:type="spellEnd"/>
                              <w:r w:rsidRPr="005F3573">
                                <w:rPr>
                                  <w:szCs w:val="22"/>
                                </w:rPr>
                                <w:t>": {</w:t>
                              </w:r>
                            </w:p>
                            <w:p w14:paraId="1F8DB305" w14:textId="77777777" w:rsidR="0050185B" w:rsidRPr="005F3573" w:rsidRDefault="0050185B" w:rsidP="0050185B">
                              <w:pPr>
                                <w:rPr>
                                  <w:szCs w:val="22"/>
                                </w:rPr>
                              </w:pPr>
                              <w:r w:rsidRPr="005F3573">
                                <w:rPr>
                                  <w:szCs w:val="22"/>
                                </w:rPr>
                                <w:t xml:space="preserve">    "</w:t>
                              </w:r>
                              <w:proofErr w:type="spellStart"/>
                              <w:r w:rsidRPr="005F3573">
                                <w:rPr>
                                  <w:szCs w:val="22"/>
                                </w:rPr>
                                <w:t>predictionData</w:t>
                              </w:r>
                              <w:proofErr w:type="spellEnd"/>
                              <w:r w:rsidRPr="005F3573">
                                <w:rPr>
                                  <w:szCs w:val="22"/>
                                </w:rPr>
                                <w:t>": [</w:t>
                              </w:r>
                            </w:p>
                            <w:p w14:paraId="1A1992CC" w14:textId="77777777" w:rsidR="0050185B" w:rsidRPr="005F3573" w:rsidRDefault="0050185B" w:rsidP="0050185B">
                              <w:pPr>
                                <w:rPr>
                                  <w:szCs w:val="22"/>
                                </w:rPr>
                              </w:pPr>
                              <w:r w:rsidRPr="005F3573">
                                <w:rPr>
                                  <w:szCs w:val="22"/>
                                </w:rPr>
                                <w:t xml:space="preserve">      {</w:t>
                              </w:r>
                            </w:p>
                            <w:p w14:paraId="622156A0" w14:textId="77777777" w:rsidR="0050185B" w:rsidRPr="005F3573" w:rsidRDefault="0050185B" w:rsidP="0050185B">
                              <w:pPr>
                                <w:rPr>
                                  <w:szCs w:val="22"/>
                                </w:rPr>
                              </w:pPr>
                              <w:r w:rsidRPr="005F3573">
                                <w:rPr>
                                  <w:szCs w:val="22"/>
                                </w:rPr>
                                <w:t xml:space="preserve">        "directory": "test000-systemundertest/",</w:t>
                              </w:r>
                            </w:p>
                            <w:p w14:paraId="34053302" w14:textId="77777777" w:rsidR="0050185B" w:rsidRPr="005F3573" w:rsidRDefault="0050185B" w:rsidP="0050185B">
                              <w:pPr>
                                <w:rPr>
                                  <w:szCs w:val="22"/>
                                </w:rPr>
                              </w:pPr>
                              <w:r w:rsidRPr="005F3573">
                                <w:rPr>
                                  <w:szCs w:val="22"/>
                                </w:rPr>
                                <w:t xml:space="preserve">        "</w:t>
                              </w:r>
                              <w:proofErr w:type="spellStart"/>
                              <w:r w:rsidRPr="005F3573">
                                <w:rPr>
                                  <w:szCs w:val="22"/>
                                </w:rPr>
                                <w:t>predictionFile</w:t>
                              </w:r>
                              <w:proofErr w:type="spellEnd"/>
                              <w:r w:rsidRPr="005F3573">
                                <w:rPr>
                                  <w:szCs w:val="22"/>
                                </w:rPr>
                                <w:t>": [</w:t>
                              </w:r>
                            </w:p>
                            <w:p w14:paraId="4682A95F" w14:textId="77777777" w:rsidR="0050185B" w:rsidRPr="005F3573" w:rsidRDefault="0050185B" w:rsidP="0050185B">
                              <w:pPr>
                                <w:rPr>
                                  <w:szCs w:val="22"/>
                                </w:rPr>
                              </w:pPr>
                              <w:r w:rsidRPr="005F3573">
                                <w:rPr>
                                  <w:szCs w:val="22"/>
                                </w:rPr>
                                <w:t xml:space="preserve">          {</w:t>
                              </w:r>
                            </w:p>
                            <w:p w14:paraId="1DA86C98" w14:textId="77777777" w:rsidR="0050185B" w:rsidRPr="005F3573" w:rsidRDefault="0050185B" w:rsidP="0050185B">
                              <w:pPr>
                                <w:rPr>
                                  <w:szCs w:val="22"/>
                                </w:rPr>
                              </w:pPr>
                              <w:r w:rsidRPr="005F3573">
                                <w:rPr>
                                  <w:szCs w:val="22"/>
                                </w:rPr>
                                <w:t xml:space="preserve">            "name": "file-</w:t>
                              </w:r>
                              <w:proofErr w:type="spellStart"/>
                              <w:r w:rsidRPr="005F3573">
                                <w:rPr>
                                  <w:szCs w:val="22"/>
                                </w:rPr>
                                <w:t>interfaceA.pcapng</w:t>
                              </w:r>
                              <w:proofErr w:type="spellEnd"/>
                              <w:r w:rsidRPr="005F3573">
                                <w:rPr>
                                  <w:szCs w:val="22"/>
                                </w:rPr>
                                <w:t>",</w:t>
                              </w:r>
                            </w:p>
                            <w:p w14:paraId="615AB6D8"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"secret-key01"</w:t>
                              </w:r>
                            </w:p>
                            <w:p w14:paraId="70255C13" w14:textId="77777777" w:rsidR="0050185B" w:rsidRPr="005F3573" w:rsidRDefault="0050185B" w:rsidP="0050185B">
                              <w:pPr>
                                <w:rPr>
                                  <w:szCs w:val="22"/>
                                </w:rPr>
                              </w:pPr>
                              <w:r w:rsidRPr="005F3573">
                                <w:rPr>
                                  <w:szCs w:val="22"/>
                                </w:rPr>
                                <w:t xml:space="preserve">          }</w:t>
                              </w:r>
                            </w:p>
                            <w:p w14:paraId="644A3C69" w14:textId="77777777" w:rsidR="0050185B" w:rsidRPr="005F3573" w:rsidRDefault="0050185B" w:rsidP="0050185B">
                              <w:pPr>
                                <w:rPr>
                                  <w:szCs w:val="22"/>
                                </w:rPr>
                              </w:pPr>
                              <w:r w:rsidRPr="005F3573">
                                <w:rPr>
                                  <w:szCs w:val="22"/>
                                </w:rPr>
                                <w:t xml:space="preserve">        ]</w:t>
                              </w:r>
                            </w:p>
                            <w:p w14:paraId="0EFC7D8F" w14:textId="77777777" w:rsidR="0050185B" w:rsidRPr="005F3573" w:rsidRDefault="0050185B" w:rsidP="0050185B">
                              <w:pPr>
                                <w:rPr>
                                  <w:szCs w:val="22"/>
                                </w:rPr>
                              </w:pPr>
                              <w:r w:rsidRPr="005F3573">
                                <w:rPr>
                                  <w:szCs w:val="22"/>
                                </w:rPr>
                                <w:t xml:space="preserve">      },</w:t>
                              </w:r>
                            </w:p>
                            <w:p w14:paraId="0769A2A1" w14:textId="77777777" w:rsidR="0050185B" w:rsidRPr="005F3573" w:rsidRDefault="0050185B" w:rsidP="0050185B">
                              <w:pPr>
                                <w:rPr>
                                  <w:szCs w:val="22"/>
                                </w:rPr>
                              </w:pPr>
                              <w:r w:rsidRPr="005F3573">
                                <w:rPr>
                                  <w:szCs w:val="22"/>
                                </w:rPr>
                                <w:t xml:space="preserve">      {</w:t>
                              </w:r>
                            </w:p>
                            <w:p w14:paraId="7A90BF7E" w14:textId="77777777" w:rsidR="0050185B" w:rsidRPr="005F3573" w:rsidRDefault="0050185B" w:rsidP="0050185B">
                              <w:pPr>
                                <w:rPr>
                                  <w:szCs w:val="22"/>
                                </w:rPr>
                              </w:pPr>
                              <w:r w:rsidRPr="005F3573">
                                <w:rPr>
                                  <w:szCs w:val="22"/>
                                </w:rPr>
                                <w:t xml:space="preserve">        "directory": "test001-systemundertest/",</w:t>
                              </w:r>
                            </w:p>
                            <w:p w14:paraId="1E0F5024" w14:textId="77777777" w:rsidR="0050185B" w:rsidRPr="005F3573" w:rsidRDefault="0050185B" w:rsidP="0050185B">
                              <w:pPr>
                                <w:rPr>
                                  <w:szCs w:val="22"/>
                                </w:rPr>
                              </w:pPr>
                              <w:r w:rsidRPr="005F3573">
                                <w:rPr>
                                  <w:szCs w:val="22"/>
                                </w:rPr>
                                <w:t xml:space="preserve">        "</w:t>
                              </w:r>
                              <w:proofErr w:type="spellStart"/>
                              <w:r w:rsidRPr="005F3573">
                                <w:rPr>
                                  <w:szCs w:val="22"/>
                                </w:rPr>
                                <w:t>predictionFile</w:t>
                              </w:r>
                              <w:proofErr w:type="spellEnd"/>
                              <w:r w:rsidRPr="005F3573">
                                <w:rPr>
                                  <w:szCs w:val="22"/>
                                </w:rPr>
                                <w:t>": [</w:t>
                              </w:r>
                            </w:p>
                            <w:p w14:paraId="4C824939" w14:textId="77777777" w:rsidR="0050185B" w:rsidRPr="005F3573" w:rsidRDefault="0050185B" w:rsidP="0050185B">
                              <w:pPr>
                                <w:rPr>
                                  <w:szCs w:val="22"/>
                                </w:rPr>
                              </w:pPr>
                              <w:r w:rsidRPr="005F3573">
                                <w:rPr>
                                  <w:szCs w:val="22"/>
                                </w:rPr>
                                <w:t xml:space="preserve">          {</w:t>
                              </w:r>
                            </w:p>
                            <w:p w14:paraId="3D3FE8DF" w14:textId="77777777" w:rsidR="0050185B" w:rsidRPr="005F3573" w:rsidRDefault="0050185B" w:rsidP="0050185B">
                              <w:pPr>
                                <w:rPr>
                                  <w:szCs w:val="22"/>
                                </w:rPr>
                              </w:pPr>
                              <w:r w:rsidRPr="005F3573">
                                <w:rPr>
                                  <w:szCs w:val="22"/>
                                </w:rPr>
                                <w:t xml:space="preserve">            "name": "file-</w:t>
                              </w:r>
                              <w:proofErr w:type="spellStart"/>
                              <w:r w:rsidRPr="005F3573">
                                <w:rPr>
                                  <w:szCs w:val="22"/>
                                </w:rPr>
                                <w:t>interfaceA.pcapng</w:t>
                              </w:r>
                              <w:proofErr w:type="spellEnd"/>
                              <w:r w:rsidRPr="005F3573">
                                <w:rPr>
                                  <w:szCs w:val="22"/>
                                </w:rPr>
                                <w:t>",</w:t>
                              </w:r>
                            </w:p>
                            <w:p w14:paraId="57D592B2"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"secret-key02"</w:t>
                              </w:r>
                            </w:p>
                            <w:p w14:paraId="37698EC8" w14:textId="77777777" w:rsidR="0050185B" w:rsidRPr="005F3573" w:rsidRDefault="0050185B" w:rsidP="0050185B">
                              <w:pPr>
                                <w:rPr>
                                  <w:szCs w:val="22"/>
                                </w:rPr>
                              </w:pPr>
                              <w:r w:rsidRPr="005F3573">
                                <w:rPr>
                                  <w:szCs w:val="22"/>
                                </w:rPr>
                                <w:t xml:space="preserve">          },</w:t>
                              </w:r>
                            </w:p>
                            <w:p w14:paraId="67975982" w14:textId="77777777" w:rsidR="0050185B" w:rsidRPr="005F3573" w:rsidRDefault="0050185B" w:rsidP="0050185B">
                              <w:pPr>
                                <w:rPr>
                                  <w:szCs w:val="22"/>
                                </w:rPr>
                              </w:pPr>
                              <w:r w:rsidRPr="005F3573">
                                <w:rPr>
                                  <w:szCs w:val="22"/>
                                </w:rPr>
                                <w:t xml:space="preserve">          {</w:t>
                              </w:r>
                            </w:p>
                            <w:p w14:paraId="3451BBAD" w14:textId="77777777" w:rsidR="0050185B" w:rsidRPr="005F3573" w:rsidRDefault="0050185B" w:rsidP="0050185B">
                              <w:pPr>
                                <w:rPr>
                                  <w:szCs w:val="22"/>
                                </w:rPr>
                              </w:pPr>
                              <w:r w:rsidRPr="005F3573">
                                <w:rPr>
                                  <w:szCs w:val="22"/>
                                </w:rPr>
                                <w:t xml:space="preserve">            "name": "file-</w:t>
                              </w:r>
                              <w:proofErr w:type="spellStart"/>
                              <w:r w:rsidRPr="005F3573">
                                <w:rPr>
                                  <w:szCs w:val="22"/>
                                </w:rPr>
                                <w:t>interfaceB.pcapng</w:t>
                              </w:r>
                              <w:proofErr w:type="spellEnd"/>
                              <w:r w:rsidRPr="005F3573">
                                <w:rPr>
                                  <w:szCs w:val="22"/>
                                </w:rPr>
                                <w:t>",</w:t>
                              </w:r>
                            </w:p>
                            <w:p w14:paraId="3E99A175"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w:t>
                              </w:r>
                            </w:p>
                            <w:p w14:paraId="26D3D587" w14:textId="77777777" w:rsidR="0050185B" w:rsidRPr="005F3573" w:rsidRDefault="0050185B" w:rsidP="0050185B">
                              <w:pPr>
                                <w:rPr>
                                  <w:szCs w:val="22"/>
                                </w:rPr>
                              </w:pPr>
                              <w:r w:rsidRPr="005F3573">
                                <w:rPr>
                                  <w:szCs w:val="22"/>
                                </w:rPr>
                                <w:t xml:space="preserve">          },</w:t>
                              </w:r>
                            </w:p>
                            <w:p w14:paraId="27B37596" w14:textId="77777777" w:rsidR="0050185B" w:rsidRPr="005F3573" w:rsidRDefault="0050185B" w:rsidP="0050185B">
                              <w:pPr>
                                <w:rPr>
                                  <w:szCs w:val="22"/>
                                </w:rPr>
                              </w:pPr>
                              <w:r w:rsidRPr="005F3573">
                                <w:rPr>
                                  <w:szCs w:val="22"/>
                                </w:rPr>
                                <w:t xml:space="preserve">          {</w:t>
                              </w:r>
                            </w:p>
                            <w:p w14:paraId="2AB2B14B" w14:textId="77777777" w:rsidR="0050185B" w:rsidRPr="005F3573" w:rsidRDefault="0050185B" w:rsidP="0050185B">
                              <w:pPr>
                                <w:rPr>
                                  <w:szCs w:val="22"/>
                                </w:rPr>
                              </w:pPr>
                              <w:r w:rsidRPr="005F3573">
                                <w:rPr>
                                  <w:szCs w:val="22"/>
                                </w:rPr>
                                <w:t xml:space="preserve">            "name": "file-</w:t>
                              </w:r>
                              <w:proofErr w:type="spellStart"/>
                              <w:r w:rsidRPr="005F3573">
                                <w:rPr>
                                  <w:szCs w:val="22"/>
                                </w:rPr>
                                <w:t>interfaceC.pcapng</w:t>
                              </w:r>
                              <w:proofErr w:type="spellEnd"/>
                              <w:r w:rsidRPr="005F3573">
                                <w:rPr>
                                  <w:szCs w:val="22"/>
                                </w:rPr>
                                <w:t>",</w:t>
                              </w:r>
                            </w:p>
                            <w:p w14:paraId="24484DC2"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w:t>
                              </w:r>
                            </w:p>
                            <w:p w14:paraId="04DBD835" w14:textId="77777777" w:rsidR="0050185B" w:rsidRPr="005F3573" w:rsidRDefault="0050185B" w:rsidP="0050185B">
                              <w:pPr>
                                <w:rPr>
                                  <w:szCs w:val="22"/>
                                </w:rPr>
                              </w:pPr>
                              <w:r w:rsidRPr="005F3573">
                                <w:rPr>
                                  <w:szCs w:val="22"/>
                                </w:rPr>
                                <w:t xml:space="preserve">          }</w:t>
                              </w:r>
                            </w:p>
                            <w:p w14:paraId="01021CBC" w14:textId="77777777" w:rsidR="0050185B" w:rsidRPr="005F3573" w:rsidRDefault="0050185B" w:rsidP="0050185B">
                              <w:pPr>
                                <w:rPr>
                                  <w:szCs w:val="22"/>
                                </w:rPr>
                              </w:pPr>
                              <w:r w:rsidRPr="005F3573">
                                <w:rPr>
                                  <w:szCs w:val="22"/>
                                </w:rPr>
                                <w:t xml:space="preserve">        ]</w:t>
                              </w:r>
                            </w:p>
                            <w:p w14:paraId="4915039B" w14:textId="77777777" w:rsidR="0050185B" w:rsidRPr="005F3573" w:rsidRDefault="0050185B" w:rsidP="0050185B">
                              <w:pPr>
                                <w:rPr>
                                  <w:szCs w:val="22"/>
                                </w:rPr>
                              </w:pPr>
                              <w:r w:rsidRPr="005F3573">
                                <w:rPr>
                                  <w:szCs w:val="22"/>
                                </w:rPr>
                                <w:t xml:space="preserve">      }</w:t>
                              </w:r>
                            </w:p>
                            <w:p w14:paraId="46382AB3" w14:textId="77777777" w:rsidR="0050185B" w:rsidRPr="005F3573" w:rsidRDefault="0050185B" w:rsidP="0050185B">
                              <w:pPr>
                                <w:rPr>
                                  <w:szCs w:val="22"/>
                                </w:rPr>
                              </w:pPr>
                              <w:r w:rsidRPr="005F3573">
                                <w:rPr>
                                  <w:szCs w:val="22"/>
                                </w:rPr>
                                <w:t xml:space="preserve">    ]</w:t>
                              </w:r>
                            </w:p>
                            <w:p w14:paraId="73CAEEB7" w14:textId="77777777" w:rsidR="0050185B" w:rsidRPr="005F3573" w:rsidRDefault="0050185B" w:rsidP="0050185B">
                              <w:pPr>
                                <w:rPr>
                                  <w:szCs w:val="22"/>
                                </w:rPr>
                              </w:pPr>
                              <w:r w:rsidRPr="005F3573">
                                <w:rPr>
                                  <w:szCs w:val="22"/>
                                </w:rPr>
                                <w:t xml:space="preserve">  }</w:t>
                              </w:r>
                            </w:p>
                            <w:p w14:paraId="4B34CC94" w14:textId="77777777" w:rsidR="0050185B" w:rsidRPr="005F3573" w:rsidRDefault="0050185B" w:rsidP="0050185B">
                              <w:pPr>
                                <w:rPr>
                                  <w:szCs w:val="22"/>
                                </w:rPr>
                              </w:pPr>
                              <w:r w:rsidRPr="005F3573">
                                <w:rPr>
                                  <w:szCs w:val="22"/>
                                </w:rPr>
                                <w:t xml:space="preserve">} </w:t>
                              </w:r>
                            </w:p>
                            <w:p w14:paraId="43992B66" w14:textId="77777777" w:rsidR="0050185B" w:rsidRPr="005F3573" w:rsidRDefault="0050185B" w:rsidP="0050185B">
                              <w:pPr>
                                <w:rPr>
                                  <w:szCs w:val="22"/>
                                </w:rPr>
                              </w:pPr>
                            </w:p>
                          </w:txbxContent>
                        </wps:txbx>
                        <wps:bodyPr rot="0" vert="horz" wrap="square" lIns="91440" tIns="45720" rIns="91440" bIns="45720" anchor="t" anchorCtr="0">
                          <a:noAutofit/>
                        </wps:bodyPr>
                      </wps:wsp>
                    </a:graphicData>
                  </a:graphic>
                </wp:inline>
              </w:drawing>
            </mc:Choice>
            <mc:Fallback>
              <w:pict>
                <v:shape w14:anchorId="3FBD9AB7" id="_x0000_s1104" type="#_x0000_t202" style="width:468.5pt;height:4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" strokecolor="#e7e6e6 [3214]">
                  <o:lock v:ext="edit" aspectratio="t"/>
                  <v:textbox>
                    <w:txbxContent>
                      <w:p w14:paraId="4C0DF6DE" w14:textId="1752AC89" w:rsidR="0050185B" w:rsidRPr="005F3573" w:rsidDel="00A82F2C" w:rsidRDefault="0050185B" w:rsidP="0050185B">
                        <w:pPr>
                          <w:rPr>
                            <w:del w:id="2061" w:author="Chantel Trivett" w:date="2021-09-23T17:33:00Z"/>
                            <w:szCs w:val="22"/>
                          </w:rPr>
                        </w:pPr>
                        <w:del w:id="2062" w:author="Chantel Trivett" w:date="2021-09-23T17:33:00Z">
                          <w:r w:rsidRPr="005F3573" w:rsidDel="00A82F2C">
                            <w:rPr>
                              <w:szCs w:val="22"/>
                            </w:rPr>
                            <w:delText>The metadata can be of the following format:</w:delText>
                          </w:r>
                        </w:del>
                      </w:p>
                      <w:p w14:paraId="4EC48FA2" w14:textId="77777777" w:rsidR="0050185B" w:rsidRPr="005F3573" w:rsidRDefault="0050185B" w:rsidP="0050185B">
                        <w:pPr>
                          <w:rPr>
                            <w:szCs w:val="22"/>
                          </w:rPr>
                        </w:pPr>
                        <w:r w:rsidRPr="005F3573">
                          <w:rPr>
                            <w:szCs w:val="22"/>
                          </w:rPr>
                          <w:t>{</w:t>
                        </w:r>
                      </w:p>
                      <w:p w14:paraId="65C70813" w14:textId="77777777" w:rsidR="0050185B" w:rsidRPr="005F3573" w:rsidRDefault="0050185B" w:rsidP="0050185B">
                        <w:pPr>
                          <w:rPr>
                            <w:szCs w:val="22"/>
                          </w:rPr>
                        </w:pPr>
                        <w:r w:rsidRPr="005F3573">
                          <w:rPr>
                            <w:szCs w:val="22"/>
                          </w:rPr>
                          <w:t xml:space="preserve">  "</w:t>
                        </w:r>
                        <w:proofErr w:type="spellStart"/>
                        <w:r w:rsidRPr="005F3573">
                          <w:rPr>
                            <w:szCs w:val="22"/>
                          </w:rPr>
                          <w:t>predictionset</w:t>
                        </w:r>
                        <w:proofErr w:type="spellEnd"/>
                        <w:r w:rsidRPr="005F3573">
                          <w:rPr>
                            <w:szCs w:val="22"/>
                          </w:rPr>
                          <w:t>": {</w:t>
                        </w:r>
                      </w:p>
                      <w:p w14:paraId="1F8DB305" w14:textId="77777777" w:rsidR="0050185B" w:rsidRPr="005F3573" w:rsidRDefault="0050185B" w:rsidP="0050185B">
                        <w:pPr>
                          <w:rPr>
                            <w:szCs w:val="22"/>
                          </w:rPr>
                        </w:pPr>
                        <w:r w:rsidRPr="005F3573">
                          <w:rPr>
                            <w:szCs w:val="22"/>
                          </w:rPr>
                          <w:t xml:space="preserve">    "</w:t>
                        </w:r>
                        <w:proofErr w:type="spellStart"/>
                        <w:r w:rsidRPr="005F3573">
                          <w:rPr>
                            <w:szCs w:val="22"/>
                          </w:rPr>
                          <w:t>predictionData</w:t>
                        </w:r>
                        <w:proofErr w:type="spellEnd"/>
                        <w:r w:rsidRPr="005F3573">
                          <w:rPr>
                            <w:szCs w:val="22"/>
                          </w:rPr>
                          <w:t>": [</w:t>
                        </w:r>
                      </w:p>
                      <w:p w14:paraId="1A1992CC" w14:textId="77777777" w:rsidR="0050185B" w:rsidRPr="005F3573" w:rsidRDefault="0050185B" w:rsidP="0050185B">
                        <w:pPr>
                          <w:rPr>
                            <w:szCs w:val="22"/>
                          </w:rPr>
                        </w:pPr>
                        <w:r w:rsidRPr="005F3573">
                          <w:rPr>
                            <w:szCs w:val="22"/>
                          </w:rPr>
                          <w:t xml:space="preserve">      {</w:t>
                        </w:r>
                      </w:p>
                      <w:p w14:paraId="622156A0" w14:textId="77777777" w:rsidR="0050185B" w:rsidRPr="005F3573" w:rsidRDefault="0050185B" w:rsidP="0050185B">
                        <w:pPr>
                          <w:rPr>
                            <w:szCs w:val="22"/>
                          </w:rPr>
                        </w:pPr>
                        <w:r w:rsidRPr="005F3573">
                          <w:rPr>
                            <w:szCs w:val="22"/>
                          </w:rPr>
                          <w:t xml:space="preserve">        "directory": "test000-systemundertest/",</w:t>
                        </w:r>
                      </w:p>
                      <w:p w14:paraId="34053302" w14:textId="77777777" w:rsidR="0050185B" w:rsidRPr="005F3573" w:rsidRDefault="0050185B" w:rsidP="0050185B">
                        <w:pPr>
                          <w:rPr>
                            <w:szCs w:val="22"/>
                          </w:rPr>
                        </w:pPr>
                        <w:r w:rsidRPr="005F3573">
                          <w:rPr>
                            <w:szCs w:val="22"/>
                          </w:rPr>
                          <w:t xml:space="preserve">        "</w:t>
                        </w:r>
                        <w:proofErr w:type="spellStart"/>
                        <w:r w:rsidRPr="005F3573">
                          <w:rPr>
                            <w:szCs w:val="22"/>
                          </w:rPr>
                          <w:t>predictionFile</w:t>
                        </w:r>
                        <w:proofErr w:type="spellEnd"/>
                        <w:r w:rsidRPr="005F3573">
                          <w:rPr>
                            <w:szCs w:val="22"/>
                          </w:rPr>
                          <w:t>": [</w:t>
                        </w:r>
                      </w:p>
                      <w:p w14:paraId="4682A95F" w14:textId="77777777" w:rsidR="0050185B" w:rsidRPr="005F3573" w:rsidRDefault="0050185B" w:rsidP="0050185B">
                        <w:pPr>
                          <w:rPr>
                            <w:szCs w:val="22"/>
                          </w:rPr>
                        </w:pPr>
                        <w:r w:rsidRPr="005F3573">
                          <w:rPr>
                            <w:szCs w:val="22"/>
                          </w:rPr>
                          <w:t xml:space="preserve">          {</w:t>
                        </w:r>
                      </w:p>
                      <w:p w14:paraId="1DA86C98" w14:textId="77777777" w:rsidR="0050185B" w:rsidRPr="005F3573" w:rsidRDefault="0050185B" w:rsidP="0050185B">
                        <w:pPr>
                          <w:rPr>
                            <w:szCs w:val="22"/>
                          </w:rPr>
                        </w:pPr>
                        <w:r w:rsidRPr="005F3573">
                          <w:rPr>
                            <w:szCs w:val="22"/>
                          </w:rPr>
                          <w:t xml:space="preserve">            "name": "file-</w:t>
                        </w:r>
                        <w:proofErr w:type="spellStart"/>
                        <w:r w:rsidRPr="005F3573">
                          <w:rPr>
                            <w:szCs w:val="22"/>
                          </w:rPr>
                          <w:t>interfaceA.pcapng</w:t>
                        </w:r>
                        <w:proofErr w:type="spellEnd"/>
                        <w:r w:rsidRPr="005F3573">
                          <w:rPr>
                            <w:szCs w:val="22"/>
                          </w:rPr>
                          <w:t>",</w:t>
                        </w:r>
                      </w:p>
                      <w:p w14:paraId="615AB6D8"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"secret-key01"</w:t>
                        </w:r>
                      </w:p>
                      <w:p w14:paraId="70255C13" w14:textId="77777777" w:rsidR="0050185B" w:rsidRPr="005F3573" w:rsidRDefault="0050185B" w:rsidP="0050185B">
                        <w:pPr>
                          <w:rPr>
                            <w:szCs w:val="22"/>
                          </w:rPr>
                        </w:pPr>
                        <w:r w:rsidRPr="005F3573">
                          <w:rPr>
                            <w:szCs w:val="22"/>
                          </w:rPr>
                          <w:t xml:space="preserve">          }</w:t>
                        </w:r>
                      </w:p>
                      <w:p w14:paraId="644A3C69" w14:textId="77777777" w:rsidR="0050185B" w:rsidRPr="005F3573" w:rsidRDefault="0050185B" w:rsidP="0050185B">
                        <w:pPr>
                          <w:rPr>
                            <w:szCs w:val="22"/>
                          </w:rPr>
                        </w:pPr>
                        <w:r w:rsidRPr="005F3573">
                          <w:rPr>
                            <w:szCs w:val="22"/>
                          </w:rPr>
                          <w:t xml:space="preserve">        ]</w:t>
                        </w:r>
                      </w:p>
                      <w:p w14:paraId="0EFC7D8F" w14:textId="77777777" w:rsidR="0050185B" w:rsidRPr="005F3573" w:rsidRDefault="0050185B" w:rsidP="0050185B">
                        <w:pPr>
                          <w:rPr>
                            <w:szCs w:val="22"/>
                          </w:rPr>
                        </w:pPr>
                        <w:r w:rsidRPr="005F3573">
                          <w:rPr>
                            <w:szCs w:val="22"/>
                          </w:rPr>
                          <w:t xml:space="preserve">      },</w:t>
                        </w:r>
                      </w:p>
                      <w:p w14:paraId="0769A2A1" w14:textId="77777777" w:rsidR="0050185B" w:rsidRPr="005F3573" w:rsidRDefault="0050185B" w:rsidP="0050185B">
                        <w:pPr>
                          <w:rPr>
                            <w:szCs w:val="22"/>
                          </w:rPr>
                        </w:pPr>
                        <w:r w:rsidRPr="005F3573">
                          <w:rPr>
                            <w:szCs w:val="22"/>
                          </w:rPr>
                          <w:t xml:space="preserve">      {</w:t>
                        </w:r>
                      </w:p>
                      <w:p w14:paraId="7A90BF7E" w14:textId="77777777" w:rsidR="0050185B" w:rsidRPr="005F3573" w:rsidRDefault="0050185B" w:rsidP="0050185B">
                        <w:pPr>
                          <w:rPr>
                            <w:szCs w:val="22"/>
                          </w:rPr>
                        </w:pPr>
                        <w:r w:rsidRPr="005F3573">
                          <w:rPr>
                            <w:szCs w:val="22"/>
                          </w:rPr>
                          <w:t xml:space="preserve">        "directory": "test001-systemundertest/",</w:t>
                        </w:r>
                      </w:p>
                      <w:p w14:paraId="1E0F5024" w14:textId="77777777" w:rsidR="0050185B" w:rsidRPr="005F3573" w:rsidRDefault="0050185B" w:rsidP="0050185B">
                        <w:pPr>
                          <w:rPr>
                            <w:szCs w:val="22"/>
                          </w:rPr>
                        </w:pPr>
                        <w:r w:rsidRPr="005F3573">
                          <w:rPr>
                            <w:szCs w:val="22"/>
                          </w:rPr>
                          <w:t xml:space="preserve">        "</w:t>
                        </w:r>
                        <w:proofErr w:type="spellStart"/>
                        <w:r w:rsidRPr="005F3573">
                          <w:rPr>
                            <w:szCs w:val="22"/>
                          </w:rPr>
                          <w:t>predictionFile</w:t>
                        </w:r>
                        <w:proofErr w:type="spellEnd"/>
                        <w:r w:rsidRPr="005F3573">
                          <w:rPr>
                            <w:szCs w:val="22"/>
                          </w:rPr>
                          <w:t>": [</w:t>
                        </w:r>
                      </w:p>
                      <w:p w14:paraId="4C824939" w14:textId="77777777" w:rsidR="0050185B" w:rsidRPr="005F3573" w:rsidRDefault="0050185B" w:rsidP="0050185B">
                        <w:pPr>
                          <w:rPr>
                            <w:szCs w:val="22"/>
                          </w:rPr>
                        </w:pPr>
                        <w:r w:rsidRPr="005F3573">
                          <w:rPr>
                            <w:szCs w:val="22"/>
                          </w:rPr>
                          <w:t xml:space="preserve">          {</w:t>
                        </w:r>
                      </w:p>
                      <w:p w14:paraId="3D3FE8DF" w14:textId="77777777" w:rsidR="0050185B" w:rsidRPr="005F3573" w:rsidRDefault="0050185B" w:rsidP="0050185B">
                        <w:pPr>
                          <w:rPr>
                            <w:szCs w:val="22"/>
                          </w:rPr>
                        </w:pPr>
                        <w:r w:rsidRPr="005F3573">
                          <w:rPr>
                            <w:szCs w:val="22"/>
                          </w:rPr>
                          <w:t xml:space="preserve">            "name": "file-</w:t>
                        </w:r>
                        <w:proofErr w:type="spellStart"/>
                        <w:r w:rsidRPr="005F3573">
                          <w:rPr>
                            <w:szCs w:val="22"/>
                          </w:rPr>
                          <w:t>interfaceA.pcapng</w:t>
                        </w:r>
                        <w:proofErr w:type="spellEnd"/>
                        <w:r w:rsidRPr="005F3573">
                          <w:rPr>
                            <w:szCs w:val="22"/>
                          </w:rPr>
                          <w:t>",</w:t>
                        </w:r>
                      </w:p>
                      <w:p w14:paraId="57D592B2"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"secret-key02"</w:t>
                        </w:r>
                      </w:p>
                      <w:p w14:paraId="37698EC8" w14:textId="77777777" w:rsidR="0050185B" w:rsidRPr="005F3573" w:rsidRDefault="0050185B" w:rsidP="0050185B">
                        <w:pPr>
                          <w:rPr>
                            <w:szCs w:val="22"/>
                          </w:rPr>
                        </w:pPr>
                        <w:r w:rsidRPr="005F3573">
                          <w:rPr>
                            <w:szCs w:val="22"/>
                          </w:rPr>
                          <w:t xml:space="preserve">          },</w:t>
                        </w:r>
                      </w:p>
                      <w:p w14:paraId="67975982" w14:textId="77777777" w:rsidR="0050185B" w:rsidRPr="005F3573" w:rsidRDefault="0050185B" w:rsidP="0050185B">
                        <w:pPr>
                          <w:rPr>
                            <w:szCs w:val="22"/>
                          </w:rPr>
                        </w:pPr>
                        <w:r w:rsidRPr="005F3573">
                          <w:rPr>
                            <w:szCs w:val="22"/>
                          </w:rPr>
                          <w:t xml:space="preserve">          {</w:t>
                        </w:r>
                      </w:p>
                      <w:p w14:paraId="3451BBAD" w14:textId="77777777" w:rsidR="0050185B" w:rsidRPr="005F3573" w:rsidRDefault="0050185B" w:rsidP="0050185B">
                        <w:pPr>
                          <w:rPr>
                            <w:szCs w:val="22"/>
                          </w:rPr>
                        </w:pPr>
                        <w:r w:rsidRPr="005F3573">
                          <w:rPr>
                            <w:szCs w:val="22"/>
                          </w:rPr>
                          <w:t xml:space="preserve">            "name": "file-</w:t>
                        </w:r>
                        <w:proofErr w:type="spellStart"/>
                        <w:r w:rsidRPr="005F3573">
                          <w:rPr>
                            <w:szCs w:val="22"/>
                          </w:rPr>
                          <w:t>interfaceB.pcapng</w:t>
                        </w:r>
                        <w:proofErr w:type="spellEnd"/>
                        <w:r w:rsidRPr="005F3573">
                          <w:rPr>
                            <w:szCs w:val="22"/>
                          </w:rPr>
                          <w:t>",</w:t>
                        </w:r>
                      </w:p>
                      <w:p w14:paraId="3E99A175"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w:t>
                        </w:r>
                      </w:p>
                      <w:p w14:paraId="26D3D587" w14:textId="77777777" w:rsidR="0050185B" w:rsidRPr="005F3573" w:rsidRDefault="0050185B" w:rsidP="0050185B">
                        <w:pPr>
                          <w:rPr>
                            <w:szCs w:val="22"/>
                          </w:rPr>
                        </w:pPr>
                        <w:r w:rsidRPr="005F3573">
                          <w:rPr>
                            <w:szCs w:val="22"/>
                          </w:rPr>
                          <w:t xml:space="preserve">          },</w:t>
                        </w:r>
                      </w:p>
                      <w:p w14:paraId="27B37596" w14:textId="77777777" w:rsidR="0050185B" w:rsidRPr="005F3573" w:rsidRDefault="0050185B" w:rsidP="0050185B">
                        <w:pPr>
                          <w:rPr>
                            <w:szCs w:val="22"/>
                          </w:rPr>
                        </w:pPr>
                        <w:r w:rsidRPr="005F3573">
                          <w:rPr>
                            <w:szCs w:val="22"/>
                          </w:rPr>
                          <w:t xml:space="preserve">          {</w:t>
                        </w:r>
                      </w:p>
                      <w:p w14:paraId="2AB2B14B" w14:textId="77777777" w:rsidR="0050185B" w:rsidRPr="005F3573" w:rsidRDefault="0050185B" w:rsidP="0050185B">
                        <w:pPr>
                          <w:rPr>
                            <w:szCs w:val="22"/>
                          </w:rPr>
                        </w:pPr>
                        <w:r w:rsidRPr="005F3573">
                          <w:rPr>
                            <w:szCs w:val="22"/>
                          </w:rPr>
                          <w:t xml:space="preserve">            "name": "file-</w:t>
                        </w:r>
                        <w:proofErr w:type="spellStart"/>
                        <w:r w:rsidRPr="005F3573">
                          <w:rPr>
                            <w:szCs w:val="22"/>
                          </w:rPr>
                          <w:t>interfaceC.pcapng</w:t>
                        </w:r>
                        <w:proofErr w:type="spellEnd"/>
                        <w:r w:rsidRPr="005F3573">
                          <w:rPr>
                            <w:szCs w:val="22"/>
                          </w:rPr>
                          <w:t>",</w:t>
                        </w:r>
                      </w:p>
                      <w:p w14:paraId="24484DC2" w14:textId="77777777" w:rsidR="0050185B" w:rsidRPr="005F3573" w:rsidRDefault="0050185B" w:rsidP="0050185B">
                        <w:pPr>
                          <w:rPr>
                            <w:szCs w:val="22"/>
                          </w:rPr>
                        </w:pPr>
                        <w:r w:rsidRPr="005F3573">
                          <w:rPr>
                            <w:szCs w:val="22"/>
                          </w:rPr>
                          <w:t xml:space="preserve">            "</w:t>
                        </w:r>
                        <w:proofErr w:type="spellStart"/>
                        <w:r w:rsidRPr="005F3573">
                          <w:rPr>
                            <w:szCs w:val="22"/>
                          </w:rPr>
                          <w:t>encryptionKey</w:t>
                        </w:r>
                        <w:proofErr w:type="spellEnd"/>
                        <w:r w:rsidRPr="005F3573">
                          <w:rPr>
                            <w:szCs w:val="22"/>
                          </w:rPr>
                          <w:t>": ""</w:t>
                        </w:r>
                      </w:p>
                      <w:p w14:paraId="04DBD835" w14:textId="77777777" w:rsidR="0050185B" w:rsidRPr="005F3573" w:rsidRDefault="0050185B" w:rsidP="0050185B">
                        <w:pPr>
                          <w:rPr>
                            <w:szCs w:val="22"/>
                          </w:rPr>
                        </w:pPr>
                        <w:r w:rsidRPr="005F3573">
                          <w:rPr>
                            <w:szCs w:val="22"/>
                          </w:rPr>
                          <w:t xml:space="preserve">          }</w:t>
                        </w:r>
                      </w:p>
                      <w:p w14:paraId="01021CBC" w14:textId="77777777" w:rsidR="0050185B" w:rsidRPr="005F3573" w:rsidRDefault="0050185B" w:rsidP="0050185B">
                        <w:pPr>
                          <w:rPr>
                            <w:szCs w:val="22"/>
                          </w:rPr>
                        </w:pPr>
                        <w:r w:rsidRPr="005F3573">
                          <w:rPr>
                            <w:szCs w:val="22"/>
                          </w:rPr>
                          <w:t xml:space="preserve">        ]</w:t>
                        </w:r>
                      </w:p>
                      <w:p w14:paraId="4915039B" w14:textId="77777777" w:rsidR="0050185B" w:rsidRPr="005F3573" w:rsidRDefault="0050185B" w:rsidP="0050185B">
                        <w:pPr>
                          <w:rPr>
                            <w:szCs w:val="22"/>
                          </w:rPr>
                        </w:pPr>
                        <w:r w:rsidRPr="005F3573">
                          <w:rPr>
                            <w:szCs w:val="22"/>
                          </w:rPr>
                          <w:t xml:space="preserve">      }</w:t>
                        </w:r>
                      </w:p>
                      <w:p w14:paraId="46382AB3" w14:textId="77777777" w:rsidR="0050185B" w:rsidRPr="005F3573" w:rsidRDefault="0050185B" w:rsidP="0050185B">
                        <w:pPr>
                          <w:rPr>
                            <w:szCs w:val="22"/>
                          </w:rPr>
                        </w:pPr>
                        <w:r w:rsidRPr="005F3573">
                          <w:rPr>
                            <w:szCs w:val="22"/>
                          </w:rPr>
                          <w:t xml:space="preserve">    ]</w:t>
                        </w:r>
                      </w:p>
                      <w:p w14:paraId="73CAEEB7" w14:textId="77777777" w:rsidR="0050185B" w:rsidRPr="005F3573" w:rsidRDefault="0050185B" w:rsidP="0050185B">
                        <w:pPr>
                          <w:rPr>
                            <w:szCs w:val="22"/>
                          </w:rPr>
                        </w:pPr>
                        <w:r w:rsidRPr="005F3573">
                          <w:rPr>
                            <w:szCs w:val="22"/>
                          </w:rPr>
                          <w:t xml:space="preserve">  }</w:t>
                        </w:r>
                      </w:p>
                      <w:p w14:paraId="4B34CC94" w14:textId="77777777" w:rsidR="0050185B" w:rsidRPr="005F3573" w:rsidRDefault="0050185B" w:rsidP="0050185B">
                        <w:pPr>
                          <w:rPr>
                            <w:szCs w:val="22"/>
                          </w:rPr>
                        </w:pPr>
                        <w:r w:rsidRPr="005F3573">
                          <w:rPr>
                            <w:szCs w:val="22"/>
                          </w:rPr>
                          <w:t xml:space="preserve">} </w:t>
                        </w:r>
                      </w:p>
                      <w:p w14:paraId="43992B66" w14:textId="77777777" w:rsidR="0050185B" w:rsidRPr="005F3573" w:rsidRDefault="0050185B" w:rsidP="0050185B">
                        <w:pPr>
                          <w:rPr>
                            <w:szCs w:val="22"/>
                          </w:rPr>
                        </w:pPr>
                      </w:p>
                    </w:txbxContent>
                  </v:textbox>
                  <w10:anchorlock/>
                </v:shape>
              </w:pict>
            </mc:Fallback>
          </mc:AlternateContent>
        </w:r>
      </w:ins>
    </w:p>
    <w:p w14:paraId="1E56A6AC" w14:textId="0A0C21DE" w:rsidR="00D02CC4" w:rsidDel="00701237" w:rsidRDefault="00D02CC4" w:rsidP="00D02CC4">
      <w:pPr>
        <w:divId w:val="2088334391"/>
        <w:rPr>
          <w:del w:id="2063" w:author="Chantel Trivett" w:date="2021-09-23T17:34:00Z"/>
        </w:rPr>
      </w:pPr>
      <w:del w:id="2064" w:author="Chantel Trivett" w:date="2021-09-23T17:34:00Z">
        <w:r w:rsidRPr="00161805" w:rsidDel="00701237">
          <w:delText>If the encryption key is dynamic, i</w:delText>
        </w:r>
        <w:r w:rsidDel="00701237">
          <w:delText xml:space="preserve">.e., </w:delText>
        </w:r>
        <w:r w:rsidRPr="00161805" w:rsidDel="00701237">
          <w:delText xml:space="preserve">changes with each file or group of files, it must be provided as a metadata component along with the corresponding file(s) in a structured format. </w:delText>
        </w:r>
      </w:del>
      <w:del w:id="2065" w:author="Chantel Trivett" w:date="2021-09-21T15:37:00Z">
        <w:r w:rsidRPr="00161805" w:rsidDel="008740BD">
          <w:delText>F</w:delText>
        </w:r>
      </w:del>
      <w:del w:id="2066" w:author="Chantel Trivett" w:date="2021-09-23T17:34:00Z">
        <w:r w:rsidRPr="00161805" w:rsidDel="00701237">
          <w:delText>ollowing is an example of such structured data for prediction:</w:delText>
        </w:r>
      </w:del>
    </w:p>
    <w:p w14:paraId="7D44E10F" w14:textId="7E6CE23B" w:rsidR="00D02CC4" w:rsidRPr="00161805" w:rsidRDefault="003539AB" w:rsidP="00D02CC4">
      <w:pPr>
        <w:pStyle w:val="SubheadAgility"/>
        <w:divId w:val="2088334391"/>
      </w:pPr>
      <w:bookmarkStart w:id="2067" w:name="_Toc83903611"/>
      <w:ins w:id="2068" w:author="Chantel Trivett" w:date="2021-09-29T13:11:00Z">
        <w:r>
          <w:t>Siz</w:t>
        </w:r>
      </w:ins>
      <w:ins w:id="2069" w:author="Chantel Trivett" w:date="2021-09-29T12:59:00Z">
        <w:r w:rsidR="003E41CE">
          <w:t>e</w:t>
        </w:r>
      </w:ins>
      <w:ins w:id="2070" w:author="Chantel Trivett" w:date="2021-09-29T12:58:00Z">
        <w:r w:rsidR="00BA4200">
          <w:t xml:space="preserve"> of</w:t>
        </w:r>
      </w:ins>
      <w:del w:id="2071" w:author="Chantel Trivett" w:date="2021-09-29T12:58:00Z">
        <w:r w:rsidR="00D02CC4" w:rsidRPr="00161805" w:rsidDel="00BA4200">
          <w:delText>How Big is</w:delText>
        </w:r>
      </w:del>
      <w:r w:rsidR="00D02CC4" w:rsidRPr="00161805">
        <w:t xml:space="preserve"> the Training Dataset</w:t>
      </w:r>
      <w:bookmarkEnd w:id="2067"/>
      <w:del w:id="2072" w:author="Chantel Trivett" w:date="2021-09-29T12:58:00Z">
        <w:r w:rsidR="00D02CC4" w:rsidRPr="00161805" w:rsidDel="007209C1">
          <w:delText>?</w:delText>
        </w:r>
      </w:del>
    </w:p>
    <w:p w14:paraId="567AEEB7" w14:textId="73EB9C9D" w:rsidR="00D02CC4" w:rsidRDefault="00D02CC4" w:rsidP="00D02CC4">
      <w:pPr>
        <w:divId w:val="2088334391"/>
      </w:pPr>
      <w:r w:rsidRPr="00161805">
        <w:t xml:space="preserve">Like any machine learning system, </w:t>
      </w:r>
      <w:r w:rsidR="00CC5A21" w:rsidRPr="00544EB9">
        <w:rPr>
          <w:bCs/>
          <w:rPrChange w:id="2073" w:author="Chantel Trivett" w:date="2021-09-29T12:50:00Z">
            <w:rPr>
              <w:b/>
            </w:rPr>
          </w:rPrChange>
        </w:rPr>
        <w:t>AGILITY</w:t>
      </w:r>
      <w:r w:rsidRPr="00161805">
        <w:t xml:space="preserve"> needs training data to generate a model. There is no definitive formula for a threshold for a minimum training dataset. </w:t>
      </w:r>
      <w:ins w:id="2074" w:author="Chantel Trivett" w:date="2021-09-21T15:39:00Z">
        <w:r w:rsidR="0038456D">
          <w:t>The l</w:t>
        </w:r>
      </w:ins>
      <w:del w:id="2075" w:author="Chantel Trivett" w:date="2021-09-21T15:39:00Z">
        <w:r w:rsidRPr="00161805" w:rsidDel="0038456D">
          <w:delText>L</w:delText>
        </w:r>
      </w:del>
      <w:r w:rsidRPr="00161805">
        <w:t xml:space="preserve">arger the training dataset, </w:t>
      </w:r>
      <w:r w:rsidR="00ED6A89">
        <w:t xml:space="preserve">the </w:t>
      </w:r>
      <w:r w:rsidRPr="00161805">
        <w:t xml:space="preserve">higher the likelihood of developing a model that makes predictions with higher accuracy. Training dataset size is proportional to the number of classes and the number of features used for classification. Instead of sticking with a specific number, we recommend being prepared to add more training data if more classes are needed </w:t>
      </w:r>
      <w:ins w:id="2076" w:author="Chantel Trivett" w:date="2021-09-29T13:12:00Z">
        <w:r w:rsidR="008908CA">
          <w:t>for</w:t>
        </w:r>
      </w:ins>
      <w:del w:id="2077" w:author="Chantel Trivett" w:date="2021-09-29T13:12:00Z">
        <w:r w:rsidRPr="00161805" w:rsidDel="008908CA">
          <w:delText>to</w:delText>
        </w:r>
      </w:del>
      <w:del w:id="2078" w:author="Chantel Trivett" w:date="2021-09-29T13:11:00Z">
        <w:r w:rsidRPr="00161805" w:rsidDel="008908CA">
          <w:delText xml:space="preserve"> be</w:delText>
        </w:r>
      </w:del>
      <w:r w:rsidRPr="00161805">
        <w:t xml:space="preserve"> differentiat</w:t>
      </w:r>
      <w:ins w:id="2079" w:author="Chantel Trivett" w:date="2021-09-29T13:12:00Z">
        <w:r w:rsidR="008908CA">
          <w:t>ion</w:t>
        </w:r>
      </w:ins>
      <w:del w:id="2080" w:author="Chantel Trivett" w:date="2021-09-29T13:12:00Z">
        <w:r w:rsidRPr="00161805" w:rsidDel="008908CA">
          <w:delText>ed</w:delText>
        </w:r>
      </w:del>
      <w:r w:rsidRPr="00161805">
        <w:t>. Similarly</w:t>
      </w:r>
      <w:r>
        <w:t>,</w:t>
      </w:r>
      <w:r w:rsidRPr="00161805">
        <w:t xml:space="preserve"> if data analysts determine </w:t>
      </w:r>
      <w:ins w:id="2081" w:author="Chantel Trivett" w:date="2021-09-24T11:02:00Z">
        <w:r w:rsidR="00952C89">
          <w:t xml:space="preserve">that </w:t>
        </w:r>
      </w:ins>
      <w:r w:rsidRPr="00161805">
        <w:t xml:space="preserve">more features need to be factored for model development, </w:t>
      </w:r>
      <w:r>
        <w:t xml:space="preserve">the </w:t>
      </w:r>
      <w:r w:rsidRPr="00161805">
        <w:t xml:space="preserve">training dataset needs to be </w:t>
      </w:r>
      <w:ins w:id="2082" w:author="Chantel Trivett" w:date="2021-09-21T15:42:00Z">
        <w:r w:rsidR="00472428">
          <w:t>expanded</w:t>
        </w:r>
      </w:ins>
      <w:del w:id="2083" w:author="Chantel Trivett" w:date="2021-09-21T15:42:00Z">
        <w:r w:rsidRPr="00161805" w:rsidDel="00472428">
          <w:delText>larger</w:delText>
        </w:r>
      </w:del>
      <w:r w:rsidRPr="00161805">
        <w:t>.</w:t>
      </w:r>
    </w:p>
    <w:p w14:paraId="4524BC78" w14:textId="77777777" w:rsidR="00D02CC4" w:rsidRPr="00161805" w:rsidRDefault="00D02CC4" w:rsidP="00D02CC4">
      <w:pPr>
        <w:divId w:val="2088334391"/>
      </w:pPr>
    </w:p>
    <w:p w14:paraId="2D5F2734" w14:textId="3C5D9175" w:rsidR="001F578A" w:rsidRDefault="00A67CF5" w:rsidP="00D02CC4">
      <w:pPr>
        <w:divId w:val="2088334391"/>
        <w:rPr>
          <w:ins w:id="2084" w:author="Chantel Trivett" w:date="2021-09-29T13:13:00Z"/>
        </w:rPr>
      </w:pPr>
      <w:ins w:id="2085" w:author="Chantel Trivett" w:date="2021-09-21T15:45:00Z">
        <w:r>
          <w:t>The</w:t>
        </w:r>
      </w:ins>
      <w:ins w:id="2086" w:author="Chantel Trivett" w:date="2021-09-21T15:44:00Z">
        <w:r w:rsidR="003E52EF">
          <w:t xml:space="preserve"> quality</w:t>
        </w:r>
      </w:ins>
      <w:ins w:id="2087" w:author="Chantel Trivett" w:date="2021-09-21T15:45:00Z">
        <w:r>
          <w:t xml:space="preserve"> of the data imported</w:t>
        </w:r>
      </w:ins>
      <w:ins w:id="2088" w:author="Chantel Trivett" w:date="2021-09-21T15:44:00Z">
        <w:r w:rsidR="003E52EF">
          <w:t xml:space="preserve"> is of equal importance to the quantity of data</w:t>
        </w:r>
      </w:ins>
      <w:ins w:id="2089" w:author="Chantel Trivett" w:date="2021-09-29T13:12:00Z">
        <w:r w:rsidR="00495005">
          <w:t xml:space="preserve"> imported</w:t>
        </w:r>
      </w:ins>
      <w:ins w:id="2090" w:author="Chantel Trivett" w:date="2021-09-21T15:45:00Z">
        <w:r>
          <w:t>.</w:t>
        </w:r>
      </w:ins>
      <w:del w:id="2091" w:author="Chantel Trivett" w:date="2021-09-24T11:03:00Z">
        <w:r w:rsidR="00D02CC4" w:rsidDel="00525A41">
          <w:delText>I</w:delText>
        </w:r>
        <w:r w:rsidR="00D02CC4" w:rsidRPr="00161805" w:rsidDel="00525A41">
          <w:delText>n addition to the amount of data for training, it should also be of adequate quality.</w:delText>
        </w:r>
      </w:del>
      <w:r w:rsidR="00D02CC4" w:rsidRPr="00161805">
        <w:t xml:space="preserve"> Specifically, </w:t>
      </w:r>
      <w:ins w:id="2092" w:author="Chantel Trivett" w:date="2021-09-29T13:12:00Z">
        <w:r w:rsidR="00495005">
          <w:t>the data</w:t>
        </w:r>
      </w:ins>
      <w:del w:id="2093" w:author="Chantel Trivett" w:date="2021-09-29T13:12:00Z">
        <w:r w:rsidR="00D02CC4" w:rsidRPr="00161805" w:rsidDel="00495005">
          <w:delText>it</w:delText>
        </w:r>
      </w:del>
      <w:r w:rsidR="00D02CC4" w:rsidRPr="00161805">
        <w:t xml:space="preserve"> must include a diverse set of </w:t>
      </w:r>
      <w:ins w:id="2094" w:author="Chantel Trivett" w:date="2021-09-29T13:12:00Z">
        <w:r w:rsidR="00495005">
          <w:t>PCAP/</w:t>
        </w:r>
      </w:ins>
      <w:proofErr w:type="spellStart"/>
      <w:ins w:id="2095" w:author="Chantel Trivett" w:date="2021-09-24T11:08:00Z">
        <w:r w:rsidR="003C3DBC">
          <w:t>PCAPng</w:t>
        </w:r>
      </w:ins>
      <w:proofErr w:type="spellEnd"/>
      <w:del w:id="2096" w:author="Chantel Trivett" w:date="2021-09-24T11:08:00Z">
        <w:r w:rsidR="00D02CC4" w:rsidRPr="00161805" w:rsidDel="003C3DBC">
          <w:delText>pcap(ng)</w:delText>
        </w:r>
      </w:del>
      <w:r w:rsidR="00D02CC4" w:rsidRPr="00161805">
        <w:t xml:space="preserve"> files that correspond to a common classification as opposed to multiple copies of the same file.</w:t>
      </w:r>
    </w:p>
    <w:p w14:paraId="6CA21B54" w14:textId="77777777" w:rsidR="001F578A" w:rsidRDefault="001F578A">
      <w:pPr>
        <w:rPr>
          <w:ins w:id="2097" w:author="Chantel Trivett" w:date="2021-09-29T13:13:00Z"/>
        </w:rPr>
      </w:pPr>
      <w:ins w:id="2098" w:author="Chantel Trivett" w:date="2021-09-29T13:13:00Z">
        <w:r>
          <w:br w:type="page"/>
        </w:r>
      </w:ins>
    </w:p>
    <w:p w14:paraId="7C895A63" w14:textId="77777777" w:rsidR="00D02CC4" w:rsidRPr="00161805" w:rsidRDefault="00D02CC4" w:rsidP="00D02CC4">
      <w:pPr>
        <w:divId w:val="2088334391"/>
      </w:pPr>
    </w:p>
    <w:p w14:paraId="366FC70A" w14:textId="0317BF3E" w:rsidR="00D02CC4" w:rsidRPr="00161805" w:rsidRDefault="00870208" w:rsidP="00D02CC4">
      <w:pPr>
        <w:pStyle w:val="SubheadAgility"/>
        <w:divId w:val="2088334391"/>
      </w:pPr>
      <w:bookmarkStart w:id="2099" w:name="_Toc83903612"/>
      <w:ins w:id="2100" w:author="Chantel Trivett" w:date="2021-09-24T11:19:00Z">
        <w:r>
          <w:t>Ou</w:t>
        </w:r>
        <w:r w:rsidR="00BD1AFF">
          <w:t xml:space="preserve">t-Of-Band Data </w:t>
        </w:r>
      </w:ins>
      <w:ins w:id="2101" w:author="Chantel Trivett" w:date="2021-09-24T11:20:00Z">
        <w:r w:rsidR="00244C04">
          <w:t xml:space="preserve">Types &amp; </w:t>
        </w:r>
      </w:ins>
      <w:ins w:id="2102" w:author="Chantel Trivett" w:date="2021-09-24T11:19:00Z">
        <w:r w:rsidR="00BD1AFF">
          <w:t>Submission</w:t>
        </w:r>
      </w:ins>
      <w:bookmarkEnd w:id="2099"/>
      <w:del w:id="2103" w:author="Chantel Trivett" w:date="2021-09-24T11:20:00Z">
        <w:r w:rsidR="00D02CC4" w:rsidRPr="00161805" w:rsidDel="00A0523F">
          <w:delText>What Other Data Can Be Useful?</w:delText>
        </w:r>
      </w:del>
    </w:p>
    <w:p w14:paraId="7933999B" w14:textId="17156A65" w:rsidR="00D02CC4" w:rsidRDefault="00D02CC4" w:rsidP="00D02CC4">
      <w:pPr>
        <w:divId w:val="2088334391"/>
      </w:pPr>
      <w:r w:rsidRPr="00161805">
        <w:t xml:space="preserve">Extraction logic development and model development in </w:t>
      </w:r>
      <w:r w:rsidR="00CC5A21" w:rsidRPr="008E67BD">
        <w:rPr>
          <w:bCs/>
          <w:rPrChange w:id="2104" w:author="Chantel Trivett" w:date="2021-09-29T12:55:00Z">
            <w:rPr>
              <w:b/>
            </w:rPr>
          </w:rPrChange>
        </w:rPr>
        <w:t>AGILITY</w:t>
      </w:r>
      <w:r w:rsidRPr="00161805">
        <w:t xml:space="preserve"> are performed by data analysts who are subject matter experts in the domain</w:t>
      </w:r>
      <w:ins w:id="2105" w:author="Chantel Trivett" w:date="2021-09-29T13:20:00Z">
        <w:r w:rsidR="0025399A">
          <w:t xml:space="preserve"> perform</w:t>
        </w:r>
        <w:r w:rsidR="00F41659">
          <w:t xml:space="preserve"> extraction logic and model development in AGILITY</w:t>
        </w:r>
      </w:ins>
      <w:r w:rsidRPr="00161805">
        <w:t xml:space="preserve">. Their work is facilitated by </w:t>
      </w:r>
      <w:r>
        <w:t xml:space="preserve">the </w:t>
      </w:r>
      <w:r w:rsidRPr="00161805">
        <w:t>following types of data:</w:t>
      </w:r>
    </w:p>
    <w:p w14:paraId="4B98BA61" w14:textId="77777777" w:rsidR="00D02CC4" w:rsidRPr="00161805" w:rsidRDefault="00D02CC4" w:rsidP="00D02CC4">
      <w:pPr>
        <w:divId w:val="2088334391"/>
      </w:pPr>
    </w:p>
    <w:p w14:paraId="3D330ACF" w14:textId="77777777" w:rsidR="00D02CC4" w:rsidRPr="00161805" w:rsidRDefault="00D02CC4" w:rsidP="00D02CC4">
      <w:pPr>
        <w:pStyle w:val="ListParagraph"/>
        <w:numPr>
          <w:ilvl w:val="0"/>
          <w:numId w:val="78"/>
        </w:numPr>
        <w:divId w:val="2088334391"/>
      </w:pPr>
      <w:r w:rsidRPr="00161805">
        <w:t>Host files that provide mapping between IP addresses and host</w:t>
      </w:r>
      <w:del w:id="2106" w:author="Chantel Trivett" w:date="2021-09-21T15:47:00Z">
        <w:r w:rsidRPr="00161805" w:rsidDel="006D1570">
          <w:delText xml:space="preserve"> </w:delText>
        </w:r>
      </w:del>
      <w:r w:rsidRPr="00161805">
        <w:t>names</w:t>
      </w:r>
    </w:p>
    <w:p w14:paraId="6A326C6E" w14:textId="77777777" w:rsidR="00D02CC4" w:rsidRDefault="00D02CC4" w:rsidP="00D02CC4">
      <w:pPr>
        <w:pStyle w:val="ListParagraph"/>
        <w:numPr>
          <w:ilvl w:val="0"/>
          <w:numId w:val="78"/>
        </w:numPr>
        <w:divId w:val="2088334391"/>
      </w:pPr>
      <w:r w:rsidRPr="00161805">
        <w:t>Message flow information that depicts success and exception procedures</w:t>
      </w:r>
    </w:p>
    <w:p w14:paraId="2B76B1DF" w14:textId="77777777" w:rsidR="00D02CC4" w:rsidRPr="00EF0155" w:rsidRDefault="00D02CC4" w:rsidP="00D02CC4">
      <w:pPr>
        <w:pStyle w:val="ListParagraph"/>
        <w:numPr>
          <w:ilvl w:val="0"/>
          <w:numId w:val="78"/>
        </w:numPr>
        <w:divId w:val="2088334391"/>
      </w:pPr>
      <w:r w:rsidRPr="00EF0155">
        <w:t>Attribute level detail that describes the semantics of the underlying protocol</w:t>
      </w:r>
    </w:p>
    <w:p w14:paraId="03927FCC" w14:textId="77777777" w:rsidR="00D02CC4" w:rsidRDefault="00D02CC4" w:rsidP="00D02CC4">
      <w:pPr>
        <w:divId w:val="2088334391"/>
      </w:pPr>
    </w:p>
    <w:p w14:paraId="263D6909" w14:textId="77777777" w:rsidR="00D02CC4" w:rsidRPr="00161805" w:rsidRDefault="00D02CC4" w:rsidP="00D02CC4">
      <w:pPr>
        <w:divId w:val="2088334391"/>
      </w:pPr>
      <w:r w:rsidRPr="00161805">
        <w:t>Such information is not machine processed; it is provided to data analysts in an out-of-band fashion.</w:t>
      </w:r>
    </w:p>
    <w:p w14:paraId="346349C7" w14:textId="37C26E8B" w:rsidR="00B636FE" w:rsidRDefault="00B636FE" w:rsidP="00BF0C67">
      <w:pPr>
        <w:pStyle w:val="Heading1"/>
        <w:divId w:val="2088334391"/>
      </w:pPr>
      <w:bookmarkStart w:id="2107" w:name="_Toc83903613"/>
      <w:r w:rsidRPr="00623242">
        <w:t>Automatic</w:t>
      </w:r>
      <w:r>
        <w:t xml:space="preserve"> </w:t>
      </w:r>
      <w:ins w:id="2108" w:author="Chantel Trivett" w:date="2021-09-29T13:41:00Z">
        <w:r w:rsidR="00F07C50">
          <w:t xml:space="preserve">Ingestion &amp; </w:t>
        </w:r>
      </w:ins>
      <w:r>
        <w:t>Predictions</w:t>
      </w:r>
      <w:bookmarkEnd w:id="2107"/>
    </w:p>
    <w:p w14:paraId="6021B682" w14:textId="14E01613" w:rsidR="00B636FE" w:rsidRDefault="00CC5A21" w:rsidP="000654A6">
      <w:pPr>
        <w:pStyle w:val="NormalWeb"/>
        <w:divId w:val="2088334391"/>
      </w:pPr>
      <w:r w:rsidRPr="009545A0">
        <w:rPr>
          <w:bCs/>
          <w:rPrChange w:id="2109" w:author="Chantel Trivett" w:date="2021-09-29T13:24:00Z">
            <w:rPr>
              <w:b/>
            </w:rPr>
          </w:rPrChange>
        </w:rPr>
        <w:t>AGILITY</w:t>
      </w:r>
      <w:r w:rsidR="00B636FE">
        <w:t xml:space="preserve"> offers </w:t>
      </w:r>
      <w:ins w:id="2110" w:author="Chantel Trivett" w:date="2021-09-21T15:49:00Z">
        <w:r w:rsidR="00A259F9">
          <w:t>users</w:t>
        </w:r>
      </w:ins>
      <w:del w:id="2111" w:author="Chantel Trivett" w:date="2021-09-21T15:49:00Z">
        <w:r w:rsidR="00125E9F" w:rsidDel="00A259F9">
          <w:delText>you</w:delText>
        </w:r>
      </w:del>
      <w:r w:rsidR="00B636FE">
        <w:t xml:space="preserve"> an automatic ingestion and prediction pipeline that </w:t>
      </w:r>
      <w:del w:id="2112" w:author="Chantel Trivett" w:date="2021-09-21T16:04:00Z">
        <w:r w:rsidR="00B636FE" w:rsidDel="00301C6C">
          <w:delText>is</w:delText>
        </w:r>
      </w:del>
      <w:del w:id="2113" w:author="Chantel Trivett" w:date="2021-09-29T13:24:00Z">
        <w:r w:rsidR="00B636FE" w:rsidDel="009545A0">
          <w:delText xml:space="preserve"> </w:delText>
        </w:r>
      </w:del>
      <w:r w:rsidR="00B636FE">
        <w:t xml:space="preserve">continuously </w:t>
      </w:r>
      <w:ins w:id="2114" w:author="Chantel Trivett" w:date="2021-09-21T15:50:00Z">
        <w:r w:rsidR="008C276F">
          <w:t>integrat</w:t>
        </w:r>
      </w:ins>
      <w:ins w:id="2115" w:author="Chantel Trivett" w:date="2021-09-21T16:04:00Z">
        <w:r w:rsidR="00301C6C">
          <w:t>es</w:t>
        </w:r>
      </w:ins>
      <w:ins w:id="2116" w:author="Chantel Trivett" w:date="2021-09-21T16:05:00Z">
        <w:r w:rsidR="00301C6C">
          <w:t xml:space="preserve"> </w:t>
        </w:r>
      </w:ins>
      <w:del w:id="2117" w:author="Chantel Trivett" w:date="2021-09-21T15:50:00Z">
        <w:r w:rsidR="00B636FE" w:rsidDel="008C276F">
          <w:delText>l</w:delText>
        </w:r>
        <w:r w:rsidR="00B636FE" w:rsidDel="003673E2">
          <w:delText>istening</w:delText>
        </w:r>
      </w:del>
      <w:del w:id="2118" w:author="Chantel Trivett" w:date="2021-09-21T15:51:00Z">
        <w:r w:rsidR="00B636FE" w:rsidDel="008C276F">
          <w:delText xml:space="preserve"> to</w:delText>
        </w:r>
      </w:del>
      <w:del w:id="2119" w:author="Chantel Trivett" w:date="2021-09-29T13:24:00Z">
        <w:r w:rsidR="00B636FE" w:rsidDel="009545A0">
          <w:delText xml:space="preserve"> </w:delText>
        </w:r>
      </w:del>
      <w:r w:rsidR="00B636FE">
        <w:t>new test results from the network</w:t>
      </w:r>
      <w:ins w:id="2120" w:author="Chantel Trivett" w:date="2021-09-29T13:30:00Z">
        <w:r w:rsidR="000C7C1C">
          <w:t xml:space="preserve"> </w:t>
        </w:r>
      </w:ins>
      <w:ins w:id="2121" w:author="Chantel Trivett" w:date="2021-09-29T13:31:00Z">
        <w:r w:rsidR="00196DDE">
          <w:t>and</w:t>
        </w:r>
      </w:ins>
      <w:r w:rsidR="00B636FE">
        <w:t xml:space="preserve"> </w:t>
      </w:r>
      <w:del w:id="2122" w:author="Chantel Trivett" w:date="2021-09-21T16:03:00Z">
        <w:r w:rsidR="00B636FE" w:rsidDel="00F254F3">
          <w:delText>and</w:delText>
        </w:r>
      </w:del>
      <w:del w:id="2123" w:author="Chantel Trivett" w:date="2021-09-29T13:25:00Z">
        <w:r w:rsidR="00B636FE" w:rsidDel="00CA0896">
          <w:delText xml:space="preserve"> </w:delText>
        </w:r>
      </w:del>
      <w:r w:rsidR="00B636FE">
        <w:t>generate</w:t>
      </w:r>
      <w:ins w:id="2124" w:author="Chantel Trivett" w:date="2021-09-29T13:31:00Z">
        <w:r w:rsidR="00196DDE">
          <w:t>s</w:t>
        </w:r>
      </w:ins>
      <w:del w:id="2125" w:author="Chantel Trivett" w:date="2021-09-21T16:03:00Z">
        <w:r w:rsidR="00B636FE" w:rsidDel="00860284">
          <w:delText>s</w:delText>
        </w:r>
      </w:del>
      <w:r w:rsidR="00B636FE">
        <w:t xml:space="preserve"> </w:t>
      </w:r>
      <w:del w:id="2126" w:author="Chantel Trivett" w:date="2021-09-21T16:03:00Z">
        <w:r w:rsidR="00B636FE" w:rsidDel="00860284">
          <w:delText>the</w:delText>
        </w:r>
      </w:del>
      <w:del w:id="2127" w:author="Chantel Trivett" w:date="2021-09-29T13:25:00Z">
        <w:r w:rsidR="00B636FE" w:rsidDel="00CA0896">
          <w:delText xml:space="preserve"> </w:delText>
        </w:r>
      </w:del>
      <w:r w:rsidR="00B636FE">
        <w:t xml:space="preserve">root cause </w:t>
      </w:r>
      <w:ins w:id="2128" w:author="Chantel Trivett" w:date="2021-09-21T16:03:00Z">
        <w:r w:rsidR="00860284">
          <w:t xml:space="preserve">analyses </w:t>
        </w:r>
      </w:ins>
      <w:ins w:id="2129" w:author="Chantel Trivett" w:date="2021-09-21T16:04:00Z">
        <w:r w:rsidR="00D070D6">
          <w:t>informed by the most up-to-date data</w:t>
        </w:r>
        <w:r w:rsidR="00530C1D">
          <w:t>.</w:t>
        </w:r>
      </w:ins>
      <w:del w:id="2130" w:author="Chantel Trivett" w:date="2021-09-24T11:23:00Z">
        <w:r w:rsidR="00B636FE" w:rsidDel="00B36622">
          <w:delText>using the latest version of the model</w:delText>
        </w:r>
      </w:del>
      <w:del w:id="2131" w:author="Chantel Trivett" w:date="2021-09-29T13:25:00Z">
        <w:r w:rsidR="00B636FE" w:rsidDel="00CA0896">
          <w:delText>.</w:delText>
        </w:r>
      </w:del>
      <w:r w:rsidR="00B636FE">
        <w:t xml:space="preserve"> </w:t>
      </w:r>
      <w:del w:id="2132" w:author="Chantel Trivett" w:date="2021-09-24T11:26:00Z">
        <w:r w:rsidR="00B636FE" w:rsidDel="008B78A6">
          <w:delText xml:space="preserve">Once the results are ready </w:delText>
        </w:r>
        <w:r w:rsidR="00D42108" w:rsidDel="008B78A6">
          <w:delText>you</w:delText>
        </w:r>
        <w:r w:rsidR="00B636FE" w:rsidDel="008B78A6">
          <w:delText xml:space="preserve"> can receive an email notification with the </w:delText>
        </w:r>
        <w:r w:rsidR="00AD42D2" w:rsidDel="008B78A6">
          <w:delText>analysis,</w:delText>
        </w:r>
        <w:r w:rsidR="00B636FE" w:rsidDel="008B78A6">
          <w:delText xml:space="preserve"> or </w:delText>
        </w:r>
        <w:r w:rsidR="00D42108" w:rsidDel="008B78A6">
          <w:delText>you</w:delText>
        </w:r>
        <w:r w:rsidR="00B636FE" w:rsidDel="008B78A6">
          <w:delText xml:space="preserve"> can view the results on the </w:delText>
        </w:r>
        <w:r w:rsidRPr="00CC5A21" w:rsidDel="008B78A6">
          <w:rPr>
            <w:b/>
          </w:rPr>
          <w:delText>AGILITY</w:delText>
        </w:r>
        <w:r w:rsidR="00B636FE" w:rsidDel="008B78A6">
          <w:delText xml:space="preserve"> UI. </w:delText>
        </w:r>
      </w:del>
    </w:p>
    <w:p w14:paraId="08638A72" w14:textId="21DBA83C" w:rsidR="00B636FE" w:rsidRDefault="00A22422" w:rsidP="000654A6">
      <w:pPr>
        <w:pStyle w:val="NormalWeb"/>
        <w:divId w:val="2088334391"/>
      </w:pPr>
      <w:ins w:id="2133" w:author="Chantel Trivett" w:date="2021-09-24T11:26:00Z">
        <w:r>
          <w:t>This</w:t>
        </w:r>
      </w:ins>
      <w:del w:id="2134" w:author="Chantel Trivett" w:date="2021-09-24T11:26:00Z">
        <w:r w:rsidR="00B636FE" w:rsidDel="00A22422">
          <w:delText xml:space="preserve">In the </w:delText>
        </w:r>
        <w:r w:rsidR="00011D51" w:rsidDel="00A22422">
          <w:delText>following</w:delText>
        </w:r>
      </w:del>
      <w:r w:rsidR="00B636FE">
        <w:t xml:space="preserve"> section </w:t>
      </w:r>
      <w:ins w:id="2135" w:author="Chantel Trivett" w:date="2021-09-24T11:27:00Z">
        <w:r w:rsidR="00C34F58">
          <w:t>of the user</w:t>
        </w:r>
      </w:ins>
      <w:ins w:id="2136" w:author="Chantel Trivett" w:date="2021-09-29T13:32:00Z">
        <w:r w:rsidR="006B6633">
          <w:t xml:space="preserve"> </w:t>
        </w:r>
      </w:ins>
      <w:ins w:id="2137" w:author="Chantel Trivett" w:date="2021-09-24T11:27:00Z">
        <w:r w:rsidR="00C34F58">
          <w:t xml:space="preserve">guide </w:t>
        </w:r>
        <w:r w:rsidR="00F17C81">
          <w:t xml:space="preserve">explains </w:t>
        </w:r>
      </w:ins>
      <w:ins w:id="2138" w:author="Chantel Trivett" w:date="2021-09-24T11:30:00Z">
        <w:r w:rsidR="00841BF5">
          <w:t xml:space="preserve">how </w:t>
        </w:r>
      </w:ins>
      <w:ins w:id="2139" w:author="Chantel Trivett" w:date="2021-09-24T11:28:00Z">
        <w:r w:rsidR="006B6D0E">
          <w:t>to automate file</w:t>
        </w:r>
      </w:ins>
      <w:ins w:id="2140" w:author="Chantel Trivett" w:date="2021-09-24T11:29:00Z">
        <w:r w:rsidR="00197F3D">
          <w:t xml:space="preserve"> uploads</w:t>
        </w:r>
        <w:r w:rsidR="00784E4D">
          <w:t xml:space="preserve"> </w:t>
        </w:r>
      </w:ins>
      <w:ins w:id="2141" w:author="Chantel Trivett" w:date="2021-09-24T11:30:00Z">
        <w:r w:rsidR="00315D42">
          <w:t xml:space="preserve">on-site or on the Cloud. </w:t>
        </w:r>
      </w:ins>
      <w:del w:id="2142" w:author="Chantel Trivett" w:date="2021-09-24T11:27:00Z">
        <w:r w:rsidR="00B636FE" w:rsidDel="00C34F58">
          <w:delText xml:space="preserve">we will walk through the </w:delText>
        </w:r>
        <w:r w:rsidR="00011D51" w:rsidDel="00C34F58">
          <w:delText>step-by-step</w:delText>
        </w:r>
        <w:r w:rsidR="00B636FE" w:rsidDel="00C34F58">
          <w:delText xml:space="preserve"> process to:</w:delText>
        </w:r>
      </w:del>
    </w:p>
    <w:p w14:paraId="6DC2FC7F" w14:textId="4D0645D2" w:rsidR="00B636FE" w:rsidDel="00EB435B" w:rsidRDefault="00B636FE" w:rsidP="001B5701">
      <w:pPr>
        <w:pStyle w:val="NormalWeb"/>
        <w:numPr>
          <w:ilvl w:val="0"/>
          <w:numId w:val="2"/>
        </w:numPr>
        <w:divId w:val="2088334391"/>
        <w:rPr>
          <w:del w:id="2143" w:author="Chantel Trivett" w:date="2021-09-24T11:34:00Z"/>
        </w:rPr>
      </w:pPr>
      <w:del w:id="2144" w:author="Chantel Trivett" w:date="2021-09-24T11:34:00Z">
        <w:r w:rsidDel="00EB435B">
          <w:delText>Upload test results</w:delText>
        </w:r>
        <w:r w:rsidR="00B12DC8" w:rsidDel="00EB435B">
          <w:delText>.</w:delText>
        </w:r>
      </w:del>
    </w:p>
    <w:p w14:paraId="6C5D801B" w14:textId="50821400" w:rsidR="00B636FE" w:rsidDel="00EB435B" w:rsidRDefault="00B636FE" w:rsidP="001B5701">
      <w:pPr>
        <w:pStyle w:val="NormalWeb"/>
        <w:numPr>
          <w:ilvl w:val="0"/>
          <w:numId w:val="2"/>
        </w:numPr>
        <w:divId w:val="2088334391"/>
        <w:rPr>
          <w:del w:id="2145" w:author="Chantel Trivett" w:date="2021-09-24T11:34:00Z"/>
        </w:rPr>
      </w:pPr>
      <w:del w:id="2146" w:author="Chantel Trivett" w:date="2021-09-24T11:34:00Z">
        <w:r w:rsidDel="00EB435B">
          <w:delText>View the notification</w:delText>
        </w:r>
        <w:r w:rsidR="00B12DC8" w:rsidDel="00EB435B">
          <w:delText>.</w:delText>
        </w:r>
      </w:del>
    </w:p>
    <w:p w14:paraId="5A088245" w14:textId="5089A27A" w:rsidR="00B636FE" w:rsidDel="00EB435B" w:rsidRDefault="00B636FE" w:rsidP="001B5701">
      <w:pPr>
        <w:pStyle w:val="NormalWeb"/>
        <w:numPr>
          <w:ilvl w:val="0"/>
          <w:numId w:val="2"/>
        </w:numPr>
        <w:divId w:val="2088334391"/>
        <w:rPr>
          <w:del w:id="2147" w:author="Chantel Trivett" w:date="2021-09-24T11:34:00Z"/>
        </w:rPr>
      </w:pPr>
      <w:del w:id="2148" w:author="Chantel Trivett" w:date="2021-09-24T11:34:00Z">
        <w:r w:rsidDel="00EB435B">
          <w:delText>Monitor the prediction session</w:delText>
        </w:r>
        <w:r w:rsidR="00B12DC8" w:rsidDel="00EB435B">
          <w:delText>.</w:delText>
        </w:r>
      </w:del>
    </w:p>
    <w:p w14:paraId="137A71A7" w14:textId="48B3AFBC" w:rsidR="00B636FE" w:rsidDel="00EB435B" w:rsidRDefault="00B636FE" w:rsidP="001B5701">
      <w:pPr>
        <w:pStyle w:val="NormalWeb"/>
        <w:numPr>
          <w:ilvl w:val="0"/>
          <w:numId w:val="2"/>
        </w:numPr>
        <w:divId w:val="2088334391"/>
        <w:rPr>
          <w:del w:id="2149" w:author="Chantel Trivett" w:date="2021-09-24T11:34:00Z"/>
        </w:rPr>
      </w:pPr>
      <w:del w:id="2150" w:author="Chantel Trivett" w:date="2021-09-24T11:34:00Z">
        <w:r w:rsidDel="00EB435B">
          <w:delText>View the prediction results</w:delText>
        </w:r>
        <w:r w:rsidR="00B12DC8" w:rsidDel="00EB435B">
          <w:delText>.</w:delText>
        </w:r>
      </w:del>
    </w:p>
    <w:p w14:paraId="030BFFD6" w14:textId="00110EDA" w:rsidR="006226F3" w:rsidRDefault="006226F3" w:rsidP="006226F3">
      <w:pPr>
        <w:pStyle w:val="SubheadAgility"/>
        <w:divId w:val="2088334391"/>
      </w:pPr>
      <w:bookmarkStart w:id="2151" w:name="_Toc83903614"/>
      <w:r>
        <w:t>Automa</w:t>
      </w:r>
      <w:ins w:id="2152" w:author="Chantel Trivett" w:date="2021-09-23T17:56:00Z">
        <w:r w:rsidR="001239F5">
          <w:t>te</w:t>
        </w:r>
      </w:ins>
      <w:del w:id="2153" w:author="Chantel Trivett" w:date="2021-09-23T17:56:00Z">
        <w:r w:rsidDel="001239F5">
          <w:delText>tic</w:delText>
        </w:r>
      </w:del>
      <w:r>
        <w:t xml:space="preserve"> File Upload</w:t>
      </w:r>
      <w:ins w:id="2154" w:author="Chantel Trivett" w:date="2021-09-23T17:56:00Z">
        <w:r w:rsidR="001239F5">
          <w:t>s</w:t>
        </w:r>
      </w:ins>
      <w:bookmarkEnd w:id="2151"/>
    </w:p>
    <w:p w14:paraId="7E626166" w14:textId="17ABF542" w:rsidR="006226F3" w:rsidRDefault="00AD6072" w:rsidP="006226F3">
      <w:pPr>
        <w:divId w:val="2088334391"/>
      </w:pPr>
      <w:ins w:id="2155" w:author="Chantel Trivett" w:date="2021-09-23T18:04:00Z">
        <w:r w:rsidRPr="006B6633">
          <w:rPr>
            <w:bCs/>
            <w:rPrChange w:id="2156" w:author="Chantel Trivett" w:date="2021-09-29T13:32:00Z">
              <w:rPr>
                <w:b/>
              </w:rPr>
            </w:rPrChange>
          </w:rPr>
          <w:t xml:space="preserve">Automation is </w:t>
        </w:r>
      </w:ins>
      <w:r w:rsidR="00CC5A21" w:rsidRPr="006B6633">
        <w:rPr>
          <w:bCs/>
          <w:rPrChange w:id="2157" w:author="Chantel Trivett" w:date="2021-09-29T13:32:00Z">
            <w:rPr>
              <w:b/>
            </w:rPr>
          </w:rPrChange>
        </w:rPr>
        <w:t>AGILITY</w:t>
      </w:r>
      <w:ins w:id="2158" w:author="Chantel Trivett" w:date="2021-09-27T15:09:00Z">
        <w:r w:rsidR="0067709B" w:rsidRPr="006B6633">
          <w:rPr>
            <w:bCs/>
            <w:rPrChange w:id="2159" w:author="Chantel Trivett" w:date="2021-09-29T13:32:00Z">
              <w:rPr>
                <w:b/>
              </w:rPr>
            </w:rPrChange>
          </w:rPr>
          <w:t>'s</w:t>
        </w:r>
      </w:ins>
      <w:del w:id="2160" w:author="Chantel Trivett" w:date="2021-09-23T18:05:00Z">
        <w:r w:rsidR="006226F3" w:rsidRPr="006B6633" w:rsidDel="00030B61">
          <w:rPr>
            <w:bCs/>
            <w:rPrChange w:id="2161" w:author="Chantel Trivett" w:date="2021-09-29T13:32:00Z">
              <w:rPr/>
            </w:rPrChange>
          </w:rPr>
          <w:delText xml:space="preserve"> is designed</w:delText>
        </w:r>
        <w:r w:rsidR="006226F3" w:rsidRPr="006B6633" w:rsidDel="00AD6072">
          <w:rPr>
            <w:bCs/>
            <w:rPrChange w:id="2162" w:author="Chantel Trivett" w:date="2021-09-29T13:32:00Z">
              <w:rPr/>
            </w:rPrChange>
          </w:rPr>
          <w:delText xml:space="preserve"> for automa</w:delText>
        </w:r>
      </w:del>
      <w:del w:id="2163" w:author="Chantel Trivett" w:date="2021-09-23T18:04:00Z">
        <w:r w:rsidR="006226F3" w:rsidRPr="006B6633" w:rsidDel="00AD6072">
          <w:rPr>
            <w:bCs/>
            <w:rPrChange w:id="2164" w:author="Chantel Trivett" w:date="2021-09-29T13:32:00Z">
              <w:rPr/>
            </w:rPrChange>
          </w:rPr>
          <w:delText>tion as its</w:delText>
        </w:r>
      </w:del>
      <w:r w:rsidR="006226F3" w:rsidRPr="006B6633">
        <w:rPr>
          <w:bCs/>
          <w:rPrChange w:id="2165" w:author="Chantel Trivett" w:date="2021-09-29T13:32:00Z">
            <w:rPr/>
          </w:rPrChange>
        </w:rPr>
        <w:t xml:space="preserve"> guiding principle. </w:t>
      </w:r>
      <w:ins w:id="2166" w:author="Chantel Trivett" w:date="2021-09-24T11:36:00Z">
        <w:r w:rsidR="00710518" w:rsidRPr="006B6633">
          <w:rPr>
            <w:bCs/>
            <w:rPrChange w:id="2167" w:author="Chantel Trivett" w:date="2021-09-29T13:32:00Z">
              <w:rPr/>
            </w:rPrChange>
          </w:rPr>
          <w:t>Accordingly</w:t>
        </w:r>
        <w:r w:rsidR="00A757C0" w:rsidRPr="006B6633">
          <w:rPr>
            <w:bCs/>
            <w:rPrChange w:id="2168" w:author="Chantel Trivett" w:date="2021-09-29T13:32:00Z">
              <w:rPr/>
            </w:rPrChange>
          </w:rPr>
          <w:t>,</w:t>
        </w:r>
      </w:ins>
      <w:del w:id="2169" w:author="Chantel Trivett" w:date="2021-09-24T11:36:00Z">
        <w:r w:rsidR="006226F3" w:rsidRPr="006B6633" w:rsidDel="00A757C0">
          <w:rPr>
            <w:bCs/>
            <w:rPrChange w:id="2170" w:author="Chantel Trivett" w:date="2021-09-29T13:32:00Z">
              <w:rPr/>
            </w:rPrChange>
          </w:rPr>
          <w:delText>Though</w:delText>
        </w:r>
      </w:del>
      <w:r w:rsidR="006226F3" w:rsidRPr="006B6633">
        <w:rPr>
          <w:bCs/>
          <w:rPrChange w:id="2171" w:author="Chantel Trivett" w:date="2021-09-29T13:32:00Z">
            <w:rPr/>
          </w:rPrChange>
        </w:rPr>
        <w:t xml:space="preserve"> </w:t>
      </w:r>
      <w:r w:rsidR="00CC5A21" w:rsidRPr="006B6633">
        <w:rPr>
          <w:bCs/>
          <w:rPrChange w:id="2172" w:author="Chantel Trivett" w:date="2021-09-29T13:32:00Z">
            <w:rPr>
              <w:b/>
            </w:rPr>
          </w:rPrChange>
        </w:rPr>
        <w:t>AGILITY</w:t>
      </w:r>
      <w:r w:rsidR="006226F3" w:rsidRPr="00CD078B">
        <w:rPr>
          <w:bCs/>
        </w:rPr>
        <w:t xml:space="preserve"> provides </w:t>
      </w:r>
      <w:del w:id="2173" w:author="Chantel Trivett" w:date="2021-09-24T11:36:00Z">
        <w:r w:rsidR="006226F3" w:rsidRPr="006B6633" w:rsidDel="00A757C0">
          <w:rPr>
            <w:bCs/>
            <w:rPrChange w:id="2174" w:author="Chantel Trivett" w:date="2021-09-29T13:32:00Z">
              <w:rPr/>
            </w:rPrChange>
          </w:rPr>
          <w:delText xml:space="preserve">a user interface using HTML5, users are expected to take advantage of its </w:delText>
        </w:r>
      </w:del>
      <w:r w:rsidR="006226F3" w:rsidRPr="006B6633">
        <w:rPr>
          <w:bCs/>
          <w:rPrChange w:id="2175" w:author="Chantel Trivett" w:date="2021-09-29T13:32:00Z">
            <w:rPr/>
          </w:rPrChange>
        </w:rPr>
        <w:t>ingestion</w:t>
      </w:r>
      <w:r w:rsidR="006226F3" w:rsidRPr="00161805">
        <w:t xml:space="preserve"> capabilities to automate </w:t>
      </w:r>
      <w:del w:id="2176" w:author="Chantel Trivett" w:date="2021-09-24T11:37:00Z">
        <w:r w:rsidR="006226F3" w:rsidRPr="00161805" w:rsidDel="00A241AF">
          <w:delText>uploading</w:delText>
        </w:r>
      </w:del>
      <w:ins w:id="2177" w:author="Chantel Trivett" w:date="2021-09-29T13:32:00Z">
        <w:r w:rsidR="00E23CBE">
          <w:t>the ingestion of data for</w:t>
        </w:r>
      </w:ins>
      <w:del w:id="2178" w:author="Chantel Trivett" w:date="2021-09-29T13:32:00Z">
        <w:r w:rsidR="006226F3" w:rsidRPr="00161805" w:rsidDel="00E23CBE">
          <w:delText xml:space="preserve"> input data for</w:delText>
        </w:r>
      </w:del>
      <w:r w:rsidR="006226F3" w:rsidRPr="00161805">
        <w:t xml:space="preserve"> model training or predictions.</w:t>
      </w:r>
    </w:p>
    <w:p w14:paraId="1F3F80C9" w14:textId="77777777" w:rsidR="006226F3" w:rsidRPr="00161805" w:rsidRDefault="006226F3" w:rsidP="006226F3">
      <w:pPr>
        <w:divId w:val="2088334391"/>
      </w:pPr>
    </w:p>
    <w:p w14:paraId="623C5F3B" w14:textId="1CEE111B" w:rsidR="006226F3" w:rsidRDefault="006226F3" w:rsidP="006226F3">
      <w:pPr>
        <w:divId w:val="2088334391"/>
      </w:pPr>
      <w:r w:rsidRPr="00161805">
        <w:t>Currently</w:t>
      </w:r>
      <w:ins w:id="2179" w:author="Chantel Trivett" w:date="2021-09-23T17:47:00Z">
        <w:r w:rsidR="00D04002">
          <w:t>,</w:t>
        </w:r>
      </w:ins>
      <w:r w:rsidRPr="00161805">
        <w:t xml:space="preserve"> there are two methods to </w:t>
      </w:r>
      <w:ins w:id="2180" w:author="Chantel Trivett" w:date="2021-09-23T18:06:00Z">
        <w:r w:rsidR="009A6350">
          <w:t xml:space="preserve">automate the </w:t>
        </w:r>
      </w:ins>
      <w:r w:rsidRPr="00161805">
        <w:t>ingest</w:t>
      </w:r>
      <w:ins w:id="2181" w:author="Chantel Trivett" w:date="2021-09-23T18:06:00Z">
        <w:r w:rsidR="009A6350">
          <w:t>ion of</w:t>
        </w:r>
      </w:ins>
      <w:r w:rsidRPr="00161805">
        <w:t xml:space="preserve"> training or prediction input data:</w:t>
      </w:r>
    </w:p>
    <w:p w14:paraId="411E4DD3" w14:textId="77777777" w:rsidR="006226F3" w:rsidRPr="00161805" w:rsidRDefault="006226F3" w:rsidP="006226F3">
      <w:pPr>
        <w:divId w:val="2088334391"/>
      </w:pPr>
    </w:p>
    <w:p w14:paraId="429C6700" w14:textId="77777777" w:rsidR="006226F3" w:rsidRDefault="006226F3" w:rsidP="006226F3">
      <w:pPr>
        <w:pStyle w:val="ListParagraph"/>
        <w:numPr>
          <w:ilvl w:val="0"/>
          <w:numId w:val="79"/>
        </w:numPr>
        <w:divId w:val="2088334391"/>
      </w:pPr>
      <w:r w:rsidRPr="00161805">
        <w:t xml:space="preserve">Google Cloud Storage (GCS) bucket </w:t>
      </w:r>
    </w:p>
    <w:p w14:paraId="0528528E" w14:textId="4A58697F" w:rsidR="006226F3" w:rsidRPr="00161805" w:rsidRDefault="00242D01" w:rsidP="00573ECA">
      <w:pPr>
        <w:pStyle w:val="ListParagraph"/>
        <w:numPr>
          <w:ilvl w:val="0"/>
          <w:numId w:val="79"/>
        </w:numPr>
        <w:spacing w:after="240"/>
        <w:divId w:val="2088334391"/>
      </w:pPr>
      <w:ins w:id="2182" w:author="Chantel Trivett" w:date="2021-09-24T08:58:00Z">
        <w:r>
          <w:t>SFTP/</w:t>
        </w:r>
        <w:r w:rsidR="00CA6CFC">
          <w:t>SCP</w:t>
        </w:r>
      </w:ins>
      <w:del w:id="2183" w:author="Chantel Trivett" w:date="2021-09-24T08:58:00Z">
        <w:r w:rsidR="006226F3" w:rsidRPr="00161805" w:rsidDel="00242D01">
          <w:delText>sftp/scp</w:delText>
        </w:r>
      </w:del>
      <w:r w:rsidR="006226F3" w:rsidRPr="00161805">
        <w:t xml:space="preserve"> server</w:t>
      </w:r>
    </w:p>
    <w:p w14:paraId="76F3C61C" w14:textId="27B73054" w:rsidR="006226F3" w:rsidRPr="00161805" w:rsidRDefault="00A00423" w:rsidP="009501D8">
      <w:pPr>
        <w:pStyle w:val="Heading3"/>
        <w:divId w:val="2088334391"/>
      </w:pPr>
      <w:bookmarkStart w:id="2184" w:name="_Toc83903615"/>
      <w:ins w:id="2185" w:author="Chantel Trivett" w:date="2021-09-24T09:07:00Z">
        <w:r>
          <w:t>Cloud Deployment</w:t>
        </w:r>
        <w:r w:rsidR="00F02CDC">
          <w:t xml:space="preserve">: </w:t>
        </w:r>
      </w:ins>
      <w:r w:rsidR="006226F3" w:rsidRPr="00161805">
        <w:t>GCS Bucket</w:t>
      </w:r>
      <w:bookmarkEnd w:id="2184"/>
    </w:p>
    <w:p w14:paraId="00DC0E5A" w14:textId="00EC1273" w:rsidR="00AD5F22" w:rsidRDefault="006226F3" w:rsidP="006226F3">
      <w:pPr>
        <w:divId w:val="2088334391"/>
        <w:rPr>
          <w:ins w:id="2186" w:author="Chantel Trivett" w:date="2021-09-24T09:37:00Z"/>
        </w:rPr>
      </w:pPr>
      <w:r w:rsidRPr="00161805">
        <w:t xml:space="preserve">When </w:t>
      </w:r>
      <w:r w:rsidR="00CC5A21" w:rsidRPr="0080476C">
        <w:rPr>
          <w:bCs/>
          <w:rPrChange w:id="2187" w:author="Chantel Trivett" w:date="2021-09-29T13:35:00Z">
            <w:rPr>
              <w:b/>
            </w:rPr>
          </w:rPrChange>
        </w:rPr>
        <w:t>AGILITY</w:t>
      </w:r>
      <w:r w:rsidRPr="00CD078B">
        <w:rPr>
          <w:bCs/>
        </w:rPr>
        <w:t xml:space="preserve"> is deployed in publi</w:t>
      </w:r>
      <w:r w:rsidRPr="00BD6737">
        <w:rPr>
          <w:bCs/>
        </w:rPr>
        <w:t xml:space="preserve">c clouds with public Internet access, GCS bucket is the easiest method to upload training and prediction data. In this scenario, a GCS bucket is associated with a service account that allows </w:t>
      </w:r>
      <w:r w:rsidR="00CC5A21" w:rsidRPr="0080476C">
        <w:rPr>
          <w:bCs/>
          <w:rPrChange w:id="2188" w:author="Chantel Trivett" w:date="2021-09-29T13:35:00Z">
            <w:rPr>
              <w:b/>
            </w:rPr>
          </w:rPrChange>
        </w:rPr>
        <w:t>AGILITY</w:t>
      </w:r>
      <w:r w:rsidRPr="00CD078B">
        <w:rPr>
          <w:bCs/>
        </w:rPr>
        <w:t xml:space="preserve"> ingestion</w:t>
      </w:r>
      <w:r w:rsidRPr="00161805">
        <w:t xml:space="preserve"> to monitor bucket content (</w:t>
      </w:r>
      <w:del w:id="2189" w:author="Chantel Trivett" w:date="2021-09-23T18:09:00Z">
        <w:r w:rsidRPr="00161805" w:rsidDel="00E61288">
          <w:delText xml:space="preserve">per </w:delText>
        </w:r>
      </w:del>
      <w:ins w:id="2190" w:author="Chantel Trivett" w:date="2021-09-24T10:02:00Z">
        <w:r w:rsidR="0032241A">
          <w:t xml:space="preserve">through </w:t>
        </w:r>
      </w:ins>
      <w:r w:rsidRPr="00161805">
        <w:t>directory and</w:t>
      </w:r>
      <w:del w:id="2191" w:author="Chantel Trivett" w:date="2021-09-23T18:09:00Z">
        <w:r w:rsidRPr="00161805" w:rsidDel="00E61288">
          <w:delText xml:space="preserve"> per</w:delText>
        </w:r>
      </w:del>
      <w:r w:rsidRPr="00161805">
        <w:t xml:space="preserve"> filename filters) to automatically read recently uploaded files.</w:t>
      </w:r>
    </w:p>
    <w:p w14:paraId="0F63C974" w14:textId="77777777" w:rsidR="00760A78" w:rsidRDefault="00760A78" w:rsidP="006226F3">
      <w:pPr>
        <w:divId w:val="2088334391"/>
        <w:rPr>
          <w:ins w:id="2192" w:author="Chantel Trivett" w:date="2021-09-24T09:36:00Z"/>
        </w:rPr>
      </w:pPr>
    </w:p>
    <w:p w14:paraId="010406AE" w14:textId="2AC550B8" w:rsidR="006226F3" w:rsidDel="00D96D6F" w:rsidRDefault="0083559F" w:rsidP="003F1564">
      <w:pPr>
        <w:spacing w:after="240"/>
        <w:divId w:val="2088334391"/>
        <w:rPr>
          <w:del w:id="2193" w:author="Chantel Trivett" w:date="2021-09-24T09:36:00Z"/>
          <w:rFonts w:ascii="Courier New" w:eastAsia="Arial" w:hAnsi="Courier New" w:cs="Courier New"/>
        </w:rPr>
      </w:pPr>
      <w:ins w:id="2194" w:author="Chantel Trivett" w:date="2021-09-23T18:10:00Z">
        <w:r>
          <w:t>The creation o</w:t>
        </w:r>
      </w:ins>
      <w:ins w:id="2195" w:author="Chantel Trivett" w:date="2021-09-24T09:37:00Z">
        <w:r w:rsidR="004655F4">
          <w:t>f</w:t>
        </w:r>
      </w:ins>
      <w:ins w:id="2196" w:author="Chantel Trivett" w:date="2021-09-23T18:10:00Z">
        <w:r>
          <w:t xml:space="preserve"> a</w:t>
        </w:r>
      </w:ins>
      <w:r w:rsidR="006226F3" w:rsidRPr="00161805">
        <w:t xml:space="preserve"> </w:t>
      </w:r>
      <w:ins w:id="2197" w:author="Chantel Trivett" w:date="2021-09-23T18:09:00Z">
        <w:r w:rsidR="00901929">
          <w:t xml:space="preserve">GCS </w:t>
        </w:r>
        <w:r w:rsidR="000F0C0F">
          <w:t>bucket</w:t>
        </w:r>
      </w:ins>
      <w:ins w:id="2198" w:author="Chantel Trivett" w:date="2021-09-23T18:10:00Z">
        <w:r w:rsidR="000F0C0F">
          <w:t xml:space="preserve"> </w:t>
        </w:r>
      </w:ins>
      <w:del w:id="2199" w:author="Chantel Trivett" w:date="2021-09-23T18:09:00Z">
        <w:r w:rsidR="006226F3" w:rsidRPr="00161805" w:rsidDel="00901929">
          <w:delText xml:space="preserve">Such </w:delText>
        </w:r>
        <w:r w:rsidR="006226F3" w:rsidDel="00901929">
          <w:delText xml:space="preserve">a </w:delText>
        </w:r>
      </w:del>
      <w:r w:rsidR="006226F3" w:rsidRPr="00161805">
        <w:t xml:space="preserve">service account </w:t>
      </w:r>
      <w:ins w:id="2200" w:author="Chantel Trivett" w:date="2021-09-23T18:10:00Z">
        <w:r w:rsidR="000F0C0F">
          <w:t>require</w:t>
        </w:r>
        <w:r>
          <w:t>s</w:t>
        </w:r>
      </w:ins>
      <w:del w:id="2201" w:author="Chantel Trivett" w:date="2021-09-23T18:10:00Z">
        <w:r w:rsidR="006226F3" w:rsidRPr="00161805" w:rsidDel="000F0C0F">
          <w:delText>can be created with</w:delText>
        </w:r>
      </w:del>
      <w:r w:rsidR="006226F3" w:rsidRPr="00161805">
        <w:t xml:space="preserve"> minimal permissions</w:t>
      </w:r>
      <w:ins w:id="2202" w:author="Chantel Trivett" w:date="2021-09-29T13:33:00Z">
        <w:r w:rsidR="00264B4D">
          <w:t xml:space="preserve">, </w:t>
        </w:r>
        <w:r w:rsidR="00D96D6F">
          <w:t xml:space="preserve">for example: </w:t>
        </w:r>
      </w:ins>
      <w:del w:id="2203" w:author="Chantel Trivett" w:date="2021-09-29T13:33:00Z">
        <w:r w:rsidR="006226F3" w:rsidRPr="00161805" w:rsidDel="00264B4D">
          <w:delText xml:space="preserve"> </w:delText>
        </w:r>
      </w:del>
      <w:r w:rsidR="006226F3" w:rsidRPr="00772024">
        <w:t>(</w:t>
      </w:r>
      <w:proofErr w:type="spellStart"/>
      <w:r w:rsidR="006226F3" w:rsidRPr="001B7D28">
        <w:rPr>
          <w:rFonts w:ascii="Courier New" w:eastAsia="Arial" w:hAnsi="Courier New" w:cs="Courier New"/>
          <w:rPrChange w:id="2204" w:author="Chantel Trivett" w:date="2021-09-24T09:40:00Z">
            <w:rPr>
              <w:rFonts w:ascii="Arial" w:eastAsia="Arial" w:hAnsi="Arial" w:cs="Arial"/>
            </w:rPr>
          </w:rPrChange>
        </w:rPr>
        <w:t>storage.buckets.get</w:t>
      </w:r>
      <w:proofErr w:type="spellEnd"/>
      <w:r w:rsidR="006226F3" w:rsidRPr="001B7D28">
        <w:rPr>
          <w:rFonts w:ascii="Courier New" w:hAnsi="Courier New" w:cs="Courier New"/>
          <w:rPrChange w:id="2205" w:author="Chantel Trivett" w:date="2021-09-24T09:40:00Z">
            <w:rPr/>
          </w:rPrChange>
        </w:rPr>
        <w:t xml:space="preserve">, </w:t>
      </w:r>
      <w:proofErr w:type="spellStart"/>
      <w:r w:rsidR="006226F3" w:rsidRPr="001B7D28">
        <w:rPr>
          <w:rFonts w:ascii="Courier New" w:eastAsia="Arial" w:hAnsi="Courier New" w:cs="Courier New"/>
          <w:rPrChange w:id="2206" w:author="Chantel Trivett" w:date="2021-09-24T09:40:00Z">
            <w:rPr>
              <w:rFonts w:ascii="Arial" w:eastAsia="Arial" w:hAnsi="Arial" w:cs="Arial"/>
            </w:rPr>
          </w:rPrChange>
        </w:rPr>
        <w:t>storage.</w:t>
      </w:r>
      <w:del w:id="2207" w:author="Chantel Trivett" w:date="2021-09-24T09:37:00Z">
        <w:r w:rsidR="006226F3" w:rsidRPr="001B7D28" w:rsidDel="00A241E4">
          <w:rPr>
            <w:rFonts w:ascii="Courier New" w:eastAsia="Arial" w:hAnsi="Courier New" w:cs="Courier New"/>
            <w:rPrChange w:id="2208" w:author="Chantel Trivett" w:date="2021-09-24T09:40:00Z">
              <w:rPr>
                <w:rFonts w:ascii="Arial" w:eastAsia="Arial" w:hAnsi="Arial" w:cs="Arial"/>
              </w:rPr>
            </w:rPrChange>
          </w:rPr>
          <w:delText xml:space="preserve"> </w:delText>
        </w:r>
      </w:del>
      <w:proofErr w:type="gramStart"/>
      <w:r w:rsidR="006226F3" w:rsidRPr="001B7D28">
        <w:rPr>
          <w:rFonts w:ascii="Courier New" w:eastAsia="Arial" w:hAnsi="Courier New" w:cs="Courier New"/>
          <w:rPrChange w:id="2209" w:author="Chantel Trivett" w:date="2021-09-24T09:40:00Z">
            <w:rPr>
              <w:rFonts w:ascii="Arial" w:eastAsia="Arial" w:hAnsi="Arial" w:cs="Arial"/>
            </w:rPr>
          </w:rPrChange>
        </w:rPr>
        <w:t>buckets.list</w:t>
      </w:r>
      <w:proofErr w:type="spellEnd"/>
      <w:proofErr w:type="gramEnd"/>
      <w:r w:rsidR="006226F3" w:rsidRPr="001B7D28">
        <w:rPr>
          <w:rFonts w:ascii="Courier New" w:eastAsia="Arial" w:hAnsi="Courier New" w:cs="Courier New"/>
          <w:rPrChange w:id="2210" w:author="Chantel Trivett" w:date="2021-09-24T09:40:00Z">
            <w:rPr>
              <w:rFonts w:ascii="Arial" w:eastAsia="Arial" w:hAnsi="Arial" w:cs="Arial"/>
            </w:rPr>
          </w:rPrChange>
        </w:rPr>
        <w:t xml:space="preserve">, </w:t>
      </w:r>
      <w:proofErr w:type="spellStart"/>
      <w:r w:rsidR="006226F3" w:rsidRPr="001B7D28">
        <w:rPr>
          <w:rFonts w:ascii="Courier New" w:eastAsia="Arial" w:hAnsi="Courier New" w:cs="Courier New"/>
          <w:rPrChange w:id="2211" w:author="Chantel Trivett" w:date="2021-09-24T09:40:00Z">
            <w:rPr>
              <w:rFonts w:ascii="Arial" w:eastAsia="Arial" w:hAnsi="Arial" w:cs="Arial"/>
            </w:rPr>
          </w:rPrChange>
        </w:rPr>
        <w:t>storage.objects.get</w:t>
      </w:r>
      <w:proofErr w:type="spellEnd"/>
      <w:r w:rsidR="006226F3" w:rsidRPr="001B7D28">
        <w:rPr>
          <w:rFonts w:ascii="Courier New" w:eastAsia="Arial" w:hAnsi="Courier New" w:cs="Courier New"/>
          <w:rPrChange w:id="2212" w:author="Chantel Trivett" w:date="2021-09-24T09:40:00Z">
            <w:rPr>
              <w:rFonts w:ascii="Arial" w:eastAsia="Arial" w:hAnsi="Arial" w:cs="Arial"/>
            </w:rPr>
          </w:rPrChange>
        </w:rPr>
        <w:t xml:space="preserve">, </w:t>
      </w:r>
      <w:proofErr w:type="spellStart"/>
      <w:r w:rsidR="006226F3" w:rsidRPr="001B7D28">
        <w:rPr>
          <w:rFonts w:ascii="Courier New" w:eastAsia="Arial" w:hAnsi="Courier New" w:cs="Courier New"/>
          <w:rPrChange w:id="2213" w:author="Chantel Trivett" w:date="2021-09-24T09:40:00Z">
            <w:rPr>
              <w:rFonts w:ascii="Arial" w:eastAsia="Arial" w:hAnsi="Arial" w:cs="Arial"/>
            </w:rPr>
          </w:rPrChange>
        </w:rPr>
        <w:t>storage.objects.list</w:t>
      </w:r>
      <w:proofErr w:type="spellEnd"/>
      <w:del w:id="2214" w:author="Chantel Trivett" w:date="2021-09-29T13:33:00Z">
        <w:r w:rsidR="006226F3" w:rsidRPr="001B7D28" w:rsidDel="00D96D6F">
          <w:rPr>
            <w:rFonts w:ascii="Courier New" w:eastAsia="Arial" w:hAnsi="Courier New" w:cs="Courier New"/>
            <w:rPrChange w:id="2215" w:author="Chantel Trivett" w:date="2021-09-24T09:40:00Z">
              <w:rPr>
                <w:rFonts w:ascii="Arial" w:eastAsia="Arial" w:hAnsi="Arial" w:cs="Arial"/>
              </w:rPr>
            </w:rPrChange>
          </w:rPr>
          <w:delText>)</w:delText>
        </w:r>
      </w:del>
      <w:r w:rsidR="00772024" w:rsidRPr="001B7D28">
        <w:rPr>
          <w:rFonts w:ascii="Courier New" w:eastAsia="Arial" w:hAnsi="Courier New" w:cs="Courier New"/>
          <w:rPrChange w:id="2216" w:author="Chantel Trivett" w:date="2021-09-24T09:40:00Z">
            <w:rPr>
              <w:rFonts w:ascii="Arial" w:eastAsia="Arial" w:hAnsi="Arial" w:cs="Arial"/>
            </w:rPr>
          </w:rPrChange>
        </w:rPr>
        <w:t>.</w:t>
      </w:r>
      <w:ins w:id="2217" w:author="Chantel Trivett" w:date="2021-09-29T13:33:00Z">
        <w:r w:rsidR="00D96D6F">
          <w:rPr>
            <w:rFonts w:ascii="Courier New" w:eastAsia="Arial" w:hAnsi="Courier New" w:cs="Courier New"/>
          </w:rPr>
          <w:t>)</w:t>
        </w:r>
      </w:ins>
    </w:p>
    <w:p w14:paraId="6EB667B3" w14:textId="66B53B75" w:rsidR="00D96D6F" w:rsidRDefault="00D96D6F" w:rsidP="006226F3">
      <w:pPr>
        <w:divId w:val="2088334391"/>
        <w:rPr>
          <w:ins w:id="2218" w:author="Chantel Trivett" w:date="2021-09-29T13:33:00Z"/>
          <w:rFonts w:ascii="Courier New" w:eastAsia="Arial" w:hAnsi="Courier New" w:cs="Courier New"/>
        </w:rPr>
      </w:pPr>
    </w:p>
    <w:p w14:paraId="51B6D40A" w14:textId="77777777" w:rsidR="00D96D6F" w:rsidRDefault="00D96D6F" w:rsidP="00CD078B">
      <w:pPr>
        <w:divId w:val="2088334391"/>
        <w:rPr>
          <w:ins w:id="2219" w:author="Chantel Trivett" w:date="2021-09-29T13:33:00Z"/>
        </w:rPr>
      </w:pPr>
    </w:p>
    <w:p w14:paraId="1280E0E9" w14:textId="77777777" w:rsidR="006226F3" w:rsidRPr="00161805" w:rsidDel="00AD5F22" w:rsidRDefault="006226F3" w:rsidP="006226F3">
      <w:pPr>
        <w:divId w:val="2088334391"/>
        <w:rPr>
          <w:del w:id="2220" w:author="Chantel Trivett" w:date="2021-09-24T09:36:00Z"/>
        </w:rPr>
      </w:pPr>
    </w:p>
    <w:p w14:paraId="7540F7C0" w14:textId="11D459F0" w:rsidR="006226F3" w:rsidRDefault="006226F3" w:rsidP="003F1564">
      <w:pPr>
        <w:spacing w:after="240"/>
        <w:divId w:val="2088334391"/>
      </w:pPr>
      <w:del w:id="2221" w:author="Chantel Trivett" w:date="2021-09-23T18:11:00Z">
        <w:r w:rsidRPr="00161805" w:rsidDel="00354736">
          <w:delText xml:space="preserve">Such a </w:delText>
        </w:r>
      </w:del>
      <w:r w:rsidRPr="00161805">
        <w:t>GCS bucket</w:t>
      </w:r>
      <w:ins w:id="2222" w:author="Chantel Trivett" w:date="2021-09-23T18:11:00Z">
        <w:r w:rsidR="00354736">
          <w:t>s</w:t>
        </w:r>
      </w:ins>
      <w:r w:rsidRPr="00161805">
        <w:t xml:space="preserve"> can be accessed using </w:t>
      </w:r>
      <w:ins w:id="2223" w:author="Chantel Trivett" w:date="2021-09-24T09:45:00Z">
        <w:r w:rsidR="00D05BD5">
          <w:fldChar w:fldCharType="begin"/>
        </w:r>
        <w:r w:rsidR="00D05BD5">
          <w:instrText xml:space="preserve"> HYPERLINK "https://console.cloud.google.com/" </w:instrText>
        </w:r>
        <w:r w:rsidR="00D05BD5">
          <w:fldChar w:fldCharType="separate"/>
        </w:r>
        <w:del w:id="2224" w:author="Chantel Trivett" w:date="2021-09-16T13:50:00Z">
          <w:r w:rsidRPr="00D05BD5" w:rsidDel="00F4508C">
            <w:rPr>
              <w:rStyle w:val="Hyperlink"/>
            </w:rPr>
            <w:delText xml:space="preserve">Google’s </w:delText>
          </w:r>
        </w:del>
        <w:r w:rsidR="00F4508C" w:rsidRPr="00D05BD5">
          <w:rPr>
            <w:rStyle w:val="Hyperlink"/>
          </w:rPr>
          <w:t xml:space="preserve">Google's </w:t>
        </w:r>
        <w:r w:rsidRPr="00D05BD5">
          <w:rPr>
            <w:rStyle w:val="Hyperlink"/>
          </w:rPr>
          <w:t>GCS API</w:t>
        </w:r>
        <w:r w:rsidR="00D05BD5">
          <w:fldChar w:fldCharType="end"/>
        </w:r>
      </w:ins>
      <w:r w:rsidRPr="00161805">
        <w:t xml:space="preserve"> </w:t>
      </w:r>
      <w:ins w:id="2225" w:author="Chantel Trivett" w:date="2021-09-23T17:49:00Z">
        <w:r w:rsidR="00825E25">
          <w:t>to automate</w:t>
        </w:r>
      </w:ins>
      <w:del w:id="2226" w:author="Chantel Trivett" w:date="2021-09-23T17:50:00Z">
        <w:r w:rsidRPr="00161805" w:rsidDel="008C19A3">
          <w:delText xml:space="preserve">for </w:delText>
        </w:r>
        <w:r w:rsidRPr="00161805" w:rsidDel="001A171F">
          <w:delText>automation of uploading</w:delText>
        </w:r>
      </w:del>
      <w:r w:rsidRPr="00161805">
        <w:t xml:space="preserve"> prediction file</w:t>
      </w:r>
      <w:del w:id="2227" w:author="Chantel Trivett" w:date="2021-09-23T17:50:00Z">
        <w:r w:rsidRPr="00161805" w:rsidDel="008C19A3">
          <w:delText>s</w:delText>
        </w:r>
      </w:del>
      <w:r w:rsidRPr="00161805">
        <w:t xml:space="preserve"> and training dataset</w:t>
      </w:r>
      <w:del w:id="2228" w:author="Chantel Trivett" w:date="2021-09-23T17:50:00Z">
        <w:r w:rsidRPr="00161805" w:rsidDel="008C19A3">
          <w:delText>s</w:delText>
        </w:r>
      </w:del>
      <w:ins w:id="2229" w:author="Chantel Trivett" w:date="2021-09-23T17:50:00Z">
        <w:r w:rsidR="001A171F">
          <w:t xml:space="preserve"> uploads</w:t>
        </w:r>
      </w:ins>
      <w:r w:rsidRPr="00161805">
        <w:t xml:space="preserve">. For more information, please refer to </w:t>
      </w:r>
      <w:ins w:id="2230" w:author="Chantel Trivett" w:date="2021-09-23T17:53:00Z">
        <w:r w:rsidR="00CE60DE">
          <w:t xml:space="preserve">the </w:t>
        </w:r>
      </w:ins>
      <w:ins w:id="2231" w:author="Chantel Trivett" w:date="2021-09-23T17:54:00Z">
        <w:r w:rsidR="00A91E9E">
          <w:fldChar w:fldCharType="begin"/>
        </w:r>
        <w:r w:rsidR="00A91E9E">
          <w:instrText xml:space="preserve"> HYPERLINK "https://cloud.google.com/storage/docs/apis" </w:instrText>
        </w:r>
        <w:r w:rsidR="00A91E9E">
          <w:fldChar w:fldCharType="separate"/>
        </w:r>
        <w:r w:rsidR="00CE60DE" w:rsidRPr="00A91E9E">
          <w:rPr>
            <w:rStyle w:val="Hyperlink"/>
          </w:rPr>
          <w:t>Google Cloud Storage</w:t>
        </w:r>
        <w:r w:rsidR="00A91E9E" w:rsidRPr="00A91E9E">
          <w:rPr>
            <w:rStyle w:val="Hyperlink"/>
          </w:rPr>
          <w:t xml:space="preserve"> API support documentation</w:t>
        </w:r>
        <w:r w:rsidR="00A91E9E">
          <w:fldChar w:fldCharType="end"/>
        </w:r>
        <w:r w:rsidR="00A91E9E">
          <w:t xml:space="preserve">. </w:t>
        </w:r>
        <w:r w:rsidR="00A91E9E">
          <w:rPr>
            <w:color w:val="2151C5"/>
            <w:u w:val="single"/>
          </w:rPr>
          <w:fldChar w:fldCharType="begin"/>
        </w:r>
        <w:r w:rsidR="00A91E9E">
          <w:rPr>
            <w:color w:val="2151C5"/>
            <w:u w:val="single"/>
          </w:rPr>
          <w:instrText xml:space="preserve"> HYPERLINK "" </w:instrText>
        </w:r>
        <w:r w:rsidR="00A91E9E">
          <w:rPr>
            <w:color w:val="2151C5"/>
            <w:u w:val="single"/>
          </w:rPr>
          <w:fldChar w:fldCharType="separate"/>
        </w:r>
      </w:ins>
      <w:del w:id="2232" w:author="Chantel Trivett" w:date="2021-09-23T17:54:00Z">
        <w:r w:rsidR="00A91E9E" w:rsidRPr="00B536DC" w:rsidDel="00A91E9E">
          <w:rPr>
            <w:rStyle w:val="Hyperlink"/>
          </w:rPr>
          <w:delText>https://cloud.google.com/storage/docs/apis</w:delText>
        </w:r>
      </w:del>
      <w:ins w:id="2233" w:author="Chantel Trivett" w:date="2021-09-23T17:54:00Z">
        <w:r w:rsidR="00A91E9E">
          <w:rPr>
            <w:color w:val="2151C5"/>
            <w:u w:val="single"/>
          </w:rPr>
          <w:fldChar w:fldCharType="end"/>
        </w:r>
      </w:ins>
    </w:p>
    <w:p w14:paraId="586D736D" w14:textId="08994A6E" w:rsidR="006226F3" w:rsidRPr="00161805" w:rsidRDefault="000D036B" w:rsidP="008707A6">
      <w:pPr>
        <w:pStyle w:val="Heading3"/>
        <w:divId w:val="2088334391"/>
      </w:pPr>
      <w:bookmarkStart w:id="2234" w:name="_Toc83903616"/>
      <w:ins w:id="2235" w:author="Chantel Trivett" w:date="2021-09-24T09:06:00Z">
        <w:r>
          <w:t>O</w:t>
        </w:r>
        <w:r w:rsidR="00A00423">
          <w:t>n-Site Deployment</w:t>
        </w:r>
      </w:ins>
      <w:ins w:id="2236" w:author="Chantel Trivett" w:date="2021-09-24T09:07:00Z">
        <w:r w:rsidR="00F02CDC">
          <w:t>:</w:t>
        </w:r>
      </w:ins>
      <w:ins w:id="2237" w:author="Chantel Trivett" w:date="2021-09-24T09:06:00Z">
        <w:r w:rsidR="00A00423">
          <w:t xml:space="preserve"> </w:t>
        </w:r>
      </w:ins>
      <w:ins w:id="2238" w:author="Chantel Trivett" w:date="2021-09-24T09:01:00Z">
        <w:r w:rsidR="0059170B">
          <w:t>SFTP/SCP</w:t>
        </w:r>
      </w:ins>
      <w:ins w:id="2239" w:author="Chantel Trivett" w:date="2021-09-30T16:36:00Z">
        <w:r w:rsidR="001A06E7">
          <w:t xml:space="preserve"> </w:t>
        </w:r>
      </w:ins>
      <w:del w:id="2240" w:author="Chantel Trivett" w:date="2021-09-24T09:01:00Z">
        <w:r w:rsidR="006226F3" w:rsidRPr="00161805" w:rsidDel="0059170B">
          <w:delText xml:space="preserve">sftp/scp </w:delText>
        </w:r>
      </w:del>
      <w:r w:rsidR="006226F3" w:rsidRPr="00161805">
        <w:t>Server</w:t>
      </w:r>
      <w:bookmarkEnd w:id="2234"/>
    </w:p>
    <w:p w14:paraId="79F209C4" w14:textId="29E21C76" w:rsidR="006226F3" w:rsidRDefault="006226F3" w:rsidP="006226F3">
      <w:pPr>
        <w:divId w:val="2088334391"/>
      </w:pPr>
      <w:r w:rsidRPr="00161805">
        <w:t xml:space="preserve">When </w:t>
      </w:r>
      <w:r w:rsidR="00CC5A21" w:rsidRPr="00F52551">
        <w:rPr>
          <w:bCs/>
          <w:rPrChange w:id="2241" w:author="Chantel Trivett" w:date="2021-09-29T13:36:00Z">
            <w:rPr>
              <w:b/>
            </w:rPr>
          </w:rPrChange>
        </w:rPr>
        <w:t>AGILITY</w:t>
      </w:r>
      <w:r w:rsidRPr="00CD078B">
        <w:rPr>
          <w:bCs/>
        </w:rPr>
        <w:t xml:space="preserve"> is deployed on-premises without public Internet access,</w:t>
      </w:r>
      <w:del w:id="2242" w:author="Chantel Trivett" w:date="2021-09-29T13:46:00Z">
        <w:r w:rsidRPr="00F52551" w:rsidDel="009834CB">
          <w:rPr>
            <w:bCs/>
            <w:rPrChange w:id="2243" w:author="Chantel Trivett" w:date="2021-09-29T13:36:00Z">
              <w:rPr/>
            </w:rPrChange>
          </w:rPr>
          <w:delText xml:space="preserve"> using a</w:delText>
        </w:r>
      </w:del>
      <w:r w:rsidRPr="00F52551">
        <w:rPr>
          <w:bCs/>
          <w:rPrChange w:id="2244" w:author="Chantel Trivett" w:date="2021-09-29T13:36:00Z">
            <w:rPr/>
          </w:rPrChange>
        </w:rPr>
        <w:t xml:space="preserve"> </w:t>
      </w:r>
      <w:ins w:id="2245" w:author="Chantel Trivett" w:date="2021-09-24T09:09:00Z">
        <w:r w:rsidR="00106FB8" w:rsidRPr="00F52551">
          <w:rPr>
            <w:bCs/>
            <w:rPrChange w:id="2246" w:author="Chantel Trivett" w:date="2021-09-29T13:36:00Z">
              <w:rPr/>
            </w:rPrChange>
          </w:rPr>
          <w:t>SFTP/SCP</w:t>
        </w:r>
      </w:ins>
      <w:ins w:id="2247" w:author="Chantel Trivett" w:date="2021-09-29T13:36:00Z">
        <w:r w:rsidR="00FD5678">
          <w:rPr>
            <w:bCs/>
          </w:rPr>
          <w:t xml:space="preserve"> </w:t>
        </w:r>
      </w:ins>
      <w:del w:id="2248" w:author="Chantel Trivett" w:date="2021-09-24T09:09:00Z">
        <w:r w:rsidRPr="00F52551" w:rsidDel="00106FB8">
          <w:rPr>
            <w:bCs/>
            <w:rPrChange w:id="2249" w:author="Chantel Trivett" w:date="2021-09-29T13:36:00Z">
              <w:rPr/>
            </w:rPrChange>
          </w:rPr>
          <w:delText xml:space="preserve">sftp/scp </w:delText>
        </w:r>
      </w:del>
      <w:r w:rsidRPr="00F52551">
        <w:rPr>
          <w:bCs/>
          <w:rPrChange w:id="2250" w:author="Chantel Trivett" w:date="2021-09-29T13:36:00Z">
            <w:rPr/>
          </w:rPrChange>
        </w:rPr>
        <w:t xml:space="preserve">server is the preferred method to upload training and prediction data. In this scenario, a server (physical or virtual) is provisioned with </w:t>
      </w:r>
      <w:ins w:id="2251" w:author="Chantel Trivett" w:date="2021-09-24T09:31:00Z">
        <w:r w:rsidR="00AE3CC0" w:rsidRPr="00F52551">
          <w:rPr>
            <w:bCs/>
            <w:rPrChange w:id="2252" w:author="Chantel Trivett" w:date="2021-09-29T13:36:00Z">
              <w:rPr/>
            </w:rPrChange>
          </w:rPr>
          <w:t>SSHD</w:t>
        </w:r>
      </w:ins>
      <w:del w:id="2253" w:author="Chantel Trivett" w:date="2021-09-24T09:31:00Z">
        <w:r w:rsidRPr="00F52551" w:rsidDel="00AE3CC0">
          <w:rPr>
            <w:bCs/>
            <w:rPrChange w:id="2254" w:author="Chantel Trivett" w:date="2021-09-29T13:36:00Z">
              <w:rPr/>
            </w:rPrChange>
          </w:rPr>
          <w:delText>sshd</w:delText>
        </w:r>
      </w:del>
      <w:r w:rsidRPr="00F52551">
        <w:rPr>
          <w:bCs/>
          <w:rPrChange w:id="2255" w:author="Chantel Trivett" w:date="2021-09-29T13:36:00Z">
            <w:rPr/>
          </w:rPrChange>
        </w:rPr>
        <w:t xml:space="preserve"> and </w:t>
      </w:r>
      <w:r w:rsidR="00CA2657" w:rsidRPr="00F52551">
        <w:rPr>
          <w:bCs/>
          <w:rPrChange w:id="2256" w:author="Chantel Trivett" w:date="2021-09-29T13:36:00Z">
            <w:rPr/>
          </w:rPrChange>
        </w:rPr>
        <w:t xml:space="preserve">a </w:t>
      </w:r>
      <w:r w:rsidRPr="00F52551">
        <w:rPr>
          <w:bCs/>
          <w:rPrChange w:id="2257" w:author="Chantel Trivett" w:date="2021-09-29T13:36:00Z">
            <w:rPr/>
          </w:rPrChange>
        </w:rPr>
        <w:t xml:space="preserve">public/private key pair is generated for </w:t>
      </w:r>
      <w:r w:rsidR="00CC5A21" w:rsidRPr="00F52551">
        <w:rPr>
          <w:bCs/>
          <w:rPrChange w:id="2258" w:author="Chantel Trivett" w:date="2021-09-29T13:36:00Z">
            <w:rPr>
              <w:b/>
            </w:rPr>
          </w:rPrChange>
        </w:rPr>
        <w:t>AGILITY</w:t>
      </w:r>
      <w:r w:rsidRPr="00CD078B">
        <w:rPr>
          <w:bCs/>
        </w:rPr>
        <w:t xml:space="preserve">. </w:t>
      </w:r>
      <w:r w:rsidR="001607E4" w:rsidRPr="00BD6737">
        <w:rPr>
          <w:bCs/>
        </w:rPr>
        <w:t>The o</w:t>
      </w:r>
      <w:r w:rsidRPr="00E45CAB">
        <w:rPr>
          <w:bCs/>
        </w:rPr>
        <w:t xml:space="preserve">nly configuration on the </w:t>
      </w:r>
      <w:ins w:id="2259" w:author="Chantel Trivett" w:date="2021-09-24T09:31:00Z">
        <w:r w:rsidR="00AE3CC0" w:rsidRPr="00187DC4">
          <w:rPr>
            <w:bCs/>
          </w:rPr>
          <w:t>SSH</w:t>
        </w:r>
      </w:ins>
      <w:del w:id="2260" w:author="Chantel Trivett" w:date="2021-09-24T09:31:00Z">
        <w:r w:rsidRPr="00F52551" w:rsidDel="00AE3CC0">
          <w:rPr>
            <w:bCs/>
            <w:rPrChange w:id="2261" w:author="Chantel Trivett" w:date="2021-09-29T13:36:00Z">
              <w:rPr/>
            </w:rPrChange>
          </w:rPr>
          <w:delText>ssh</w:delText>
        </w:r>
      </w:del>
      <w:r w:rsidRPr="00F52551">
        <w:rPr>
          <w:bCs/>
          <w:rPrChange w:id="2262" w:author="Chantel Trivett" w:date="2021-09-29T13:36:00Z">
            <w:rPr/>
          </w:rPrChange>
        </w:rPr>
        <w:t xml:space="preserve"> server side is to add the public key to the </w:t>
      </w:r>
      <w:proofErr w:type="spellStart"/>
      <w:r w:rsidRPr="00F52551">
        <w:rPr>
          <w:bCs/>
          <w:rPrChange w:id="2263" w:author="Chantel Trivett" w:date="2021-09-29T13:36:00Z">
            <w:rPr/>
          </w:rPrChange>
        </w:rPr>
        <w:t>authorized_keys</w:t>
      </w:r>
      <w:proofErr w:type="spellEnd"/>
      <w:r w:rsidRPr="00F52551">
        <w:rPr>
          <w:bCs/>
          <w:rPrChange w:id="2264" w:author="Chantel Trivett" w:date="2021-09-29T13:36:00Z">
            <w:rPr/>
          </w:rPrChange>
        </w:rPr>
        <w:t xml:space="preserve"> file and create dedicated directories on the server to place the training datasets and prediction files. On the </w:t>
      </w:r>
      <w:r w:rsidR="00CC5A21" w:rsidRPr="00F52551">
        <w:rPr>
          <w:bCs/>
          <w:rPrChange w:id="2265" w:author="Chantel Trivett" w:date="2021-09-29T13:36:00Z">
            <w:rPr>
              <w:b/>
            </w:rPr>
          </w:rPrChange>
        </w:rPr>
        <w:t>AGILITY</w:t>
      </w:r>
      <w:r w:rsidRPr="00CD078B">
        <w:rPr>
          <w:bCs/>
        </w:rPr>
        <w:t xml:space="preserve"> side, the private key is installed and used by the ingestion engine to monitor the sftp</w:t>
      </w:r>
      <w:r w:rsidRPr="00161805">
        <w:t>/</w:t>
      </w:r>
      <w:proofErr w:type="spellStart"/>
      <w:r w:rsidRPr="00161805">
        <w:t>scp</w:t>
      </w:r>
      <w:proofErr w:type="spellEnd"/>
      <w:r w:rsidRPr="00161805">
        <w:t xml:space="preserve"> server content (per directory and per filename filters) to automatically read recently uploaded files.</w:t>
      </w:r>
    </w:p>
    <w:p w14:paraId="556D96FE" w14:textId="77777777" w:rsidR="006226F3" w:rsidRPr="00161805" w:rsidRDefault="006226F3" w:rsidP="006226F3">
      <w:pPr>
        <w:divId w:val="2088334391"/>
      </w:pPr>
    </w:p>
    <w:p w14:paraId="4586A650" w14:textId="0AD5A2A4" w:rsidR="00EA2E9C" w:rsidRDefault="006226F3" w:rsidP="00BB2CFF">
      <w:pPr>
        <w:spacing w:after="240"/>
        <w:divId w:val="2088334391"/>
        <w:rPr>
          <w:color w:val="2151C5"/>
        </w:rPr>
      </w:pPr>
      <w:r w:rsidRPr="00161805">
        <w:t xml:space="preserve">The same server can be accessed using </w:t>
      </w:r>
      <w:ins w:id="2266" w:author="Chantel Trivett" w:date="2021-09-24T10:12:00Z">
        <w:r w:rsidR="009841D3">
          <w:t>SCP</w:t>
        </w:r>
      </w:ins>
      <w:del w:id="2267" w:author="Chantel Trivett" w:date="2021-09-24T10:12:00Z">
        <w:r w:rsidRPr="00161805" w:rsidDel="00237D3A">
          <w:delText>scp</w:delText>
        </w:r>
      </w:del>
      <w:r w:rsidRPr="00161805">
        <w:t xml:space="preserve"> or </w:t>
      </w:r>
      <w:ins w:id="2268" w:author="Chantel Trivett" w:date="2021-09-24T10:12:00Z">
        <w:r w:rsidR="009841D3">
          <w:t>SFTP</w:t>
        </w:r>
      </w:ins>
      <w:del w:id="2269" w:author="Chantel Trivett" w:date="2021-09-24T10:12:00Z">
        <w:r w:rsidRPr="00161805" w:rsidDel="009841D3">
          <w:delText>sftp</w:delText>
        </w:r>
      </w:del>
      <w:r w:rsidRPr="00161805">
        <w:t xml:space="preserve"> </w:t>
      </w:r>
      <w:ins w:id="2270" w:author="Chantel Trivett" w:date="2021-09-29T13:38:00Z">
        <w:r w:rsidR="00820376">
          <w:t>to automat</w:t>
        </w:r>
      </w:ins>
      <w:ins w:id="2271" w:author="Chantel Trivett" w:date="2021-09-29T13:39:00Z">
        <w:r w:rsidR="00820376">
          <w:t>e</w:t>
        </w:r>
      </w:ins>
      <w:del w:id="2272" w:author="Chantel Trivett" w:date="2021-09-29T13:38:00Z">
        <w:r w:rsidRPr="00161805" w:rsidDel="00820376">
          <w:delText>for automation of</w:delText>
        </w:r>
      </w:del>
      <w:del w:id="2273" w:author="Chantel Trivett" w:date="2021-09-29T13:39:00Z">
        <w:r w:rsidRPr="00161805" w:rsidDel="00225109">
          <w:delText xml:space="preserve"> uploading</w:delText>
        </w:r>
      </w:del>
      <w:r w:rsidRPr="00161805">
        <w:t xml:space="preserve"> prediction file</w:t>
      </w:r>
      <w:del w:id="2274" w:author="Chantel Trivett" w:date="2021-09-29T13:39:00Z">
        <w:r w:rsidRPr="00161805" w:rsidDel="00225109">
          <w:delText>s</w:delText>
        </w:r>
      </w:del>
      <w:r w:rsidRPr="00161805">
        <w:t xml:space="preserve"> and training </w:t>
      </w:r>
      <w:del w:id="2275" w:author="Chantel Trivett" w:date="2021-09-29T13:39:00Z">
        <w:r w:rsidRPr="00161805" w:rsidDel="00225109">
          <w:delText>datase</w:delText>
        </w:r>
      </w:del>
      <w:ins w:id="2276" w:author="Chantel Trivett" w:date="2021-09-29T13:39:00Z">
        <w:r w:rsidR="00225109">
          <w:t>dataset upload</w:t>
        </w:r>
      </w:ins>
      <w:del w:id="2277" w:author="Chantel Trivett" w:date="2021-09-29T13:39:00Z">
        <w:r w:rsidRPr="00161805" w:rsidDel="00225109">
          <w:delText>t</w:delText>
        </w:r>
      </w:del>
      <w:r w:rsidRPr="00161805">
        <w:t xml:space="preserve">s. For more information, please refer to </w:t>
      </w:r>
      <w:ins w:id="2278" w:author="Chantel Trivett" w:date="2021-09-24T09:22:00Z">
        <w:r w:rsidR="008E7066">
          <w:t xml:space="preserve">the </w:t>
        </w:r>
      </w:ins>
      <w:ins w:id="2279" w:author="Chantel Trivett" w:date="2021-09-24T09:23:00Z">
        <w:r w:rsidR="00410524">
          <w:fldChar w:fldCharType="begin"/>
        </w:r>
        <w:r w:rsidR="00410524">
          <w:instrText xml:space="preserve"> HYPERLINK "https://www.ssh.com/ssh/sftp/" </w:instrText>
        </w:r>
        <w:r w:rsidR="00410524">
          <w:fldChar w:fldCharType="separate"/>
        </w:r>
        <w:r w:rsidR="008E7066" w:rsidRPr="00410524">
          <w:rPr>
            <w:rStyle w:val="Hyperlink"/>
          </w:rPr>
          <w:t xml:space="preserve">SSH Academy </w:t>
        </w:r>
        <w:r w:rsidR="00410524" w:rsidRPr="00410524">
          <w:rPr>
            <w:rStyle w:val="Hyperlink"/>
          </w:rPr>
          <w:t>SFTP wiki</w:t>
        </w:r>
        <w:r w:rsidR="00410524">
          <w:fldChar w:fldCharType="end"/>
        </w:r>
      </w:ins>
      <w:ins w:id="2280" w:author="Chantel Trivett" w:date="2021-09-24T09:31:00Z">
        <w:r w:rsidR="00AE3CC0">
          <w:t>.</w:t>
        </w:r>
      </w:ins>
    </w:p>
    <w:p w14:paraId="7DEEB030" w14:textId="48616554" w:rsidR="00EA2E9C" w:rsidRDefault="008C1E2D" w:rsidP="00EA2E9C">
      <w:pPr>
        <w:pStyle w:val="Heading3"/>
        <w:divId w:val="2088334391"/>
      </w:pPr>
      <w:bookmarkStart w:id="2281" w:name="_Toc83903617"/>
      <w:ins w:id="2282" w:author="Chantel Trivett" w:date="2021-09-29T13:40:00Z">
        <w:r>
          <w:t xml:space="preserve">Automate Predictions </w:t>
        </w:r>
      </w:ins>
      <w:ins w:id="2283" w:author="Chantel Trivett" w:date="2021-09-29T13:47:00Z">
        <w:r w:rsidR="002944EA">
          <w:t xml:space="preserve">in public clouds - </w:t>
        </w:r>
      </w:ins>
      <w:ins w:id="2284" w:author="Chantel Trivett" w:date="2021-09-29T13:41:00Z">
        <w:r w:rsidR="00574A35">
          <w:t>GC</w:t>
        </w:r>
      </w:ins>
      <w:ins w:id="2285" w:author="Chantel Trivett" w:date="2021-09-29T13:42:00Z">
        <w:r w:rsidR="00147398">
          <w:t>S Buckets</w:t>
        </w:r>
      </w:ins>
      <w:bookmarkEnd w:id="2281"/>
      <w:del w:id="2286" w:author="Chantel Trivett" w:date="2021-09-29T13:41:00Z">
        <w:r w:rsidR="00EA2E9C" w:rsidDel="00574A35">
          <w:delText>Steps</w:delText>
        </w:r>
      </w:del>
    </w:p>
    <w:p w14:paraId="71A76019" w14:textId="59961A5A" w:rsidR="006226F3" w:rsidDel="00993EF5" w:rsidRDefault="006226F3" w:rsidP="00993EF5">
      <w:pPr>
        <w:pStyle w:val="NumberedListLvl1"/>
        <w:numPr>
          <w:ilvl w:val="0"/>
          <w:numId w:val="134"/>
        </w:numPr>
        <w:divId w:val="2088334391"/>
        <w:rPr>
          <w:del w:id="2287" w:author="Chantel Trivett" w:date="2021-09-29T13:52:00Z"/>
        </w:rPr>
      </w:pPr>
      <w:del w:id="2288" w:author="Chantel Trivett" w:date="2021-09-29T13:51:00Z">
        <w:r w:rsidDel="00DA0022">
          <w:delText>If you are using a G</w:delText>
        </w:r>
      </w:del>
      <w:del w:id="2289" w:author="Chantel Trivett" w:date="2021-09-24T09:32:00Z">
        <w:r w:rsidDel="00F5645D">
          <w:delText>oogle</w:delText>
        </w:r>
      </w:del>
      <w:del w:id="2290" w:author="Chantel Trivett" w:date="2021-09-29T13:51:00Z">
        <w:r w:rsidDel="00DA0022">
          <w:delText xml:space="preserve"> bucket </w:delText>
        </w:r>
        <w:r w:rsidRPr="00DA0022" w:rsidDel="00DA0022">
          <w:rPr>
            <w:rFonts w:ascii="Times New Roman" w:hAnsi="Times New Roman"/>
          </w:rPr>
          <w:delText>→</w:delText>
        </w:r>
        <w:r w:rsidDel="00DA0022">
          <w:delText xml:space="preserve"> </w:delText>
        </w:r>
      </w:del>
      <w:r>
        <w:t>Drop your files in the related folder.</w:t>
      </w:r>
    </w:p>
    <w:p w14:paraId="6E7DE42E" w14:textId="77777777" w:rsidR="00993EF5" w:rsidRDefault="00993EF5">
      <w:pPr>
        <w:pStyle w:val="NumberedListLvl1"/>
        <w:numPr>
          <w:ilvl w:val="0"/>
          <w:numId w:val="134"/>
        </w:numPr>
        <w:divId w:val="2088334391"/>
        <w:rPr>
          <w:ins w:id="2291" w:author="Chantel Trivett" w:date="2021-09-29T13:52:00Z"/>
        </w:rPr>
        <w:pPrChange w:id="2292" w:author="Chantel Trivett" w:date="2021-09-29T13:51:00Z">
          <w:pPr>
            <w:pStyle w:val="NormalWeb"/>
            <w:numPr>
              <w:numId w:val="3"/>
            </w:numPr>
            <w:tabs>
              <w:tab w:val="num" w:pos="720"/>
            </w:tabs>
            <w:ind w:left="720" w:hanging="360"/>
            <w:divId w:val="2088334391"/>
          </w:pPr>
        </w:pPrChange>
      </w:pPr>
    </w:p>
    <w:p w14:paraId="0CBD72E3" w14:textId="77777777" w:rsidR="00C75B5D" w:rsidRDefault="00993EF5" w:rsidP="00993EF5">
      <w:pPr>
        <w:pStyle w:val="NumberedListLvl1"/>
        <w:numPr>
          <w:ilvl w:val="0"/>
          <w:numId w:val="0"/>
        </w:numPr>
        <w:ind w:left="720"/>
        <w:divId w:val="2088334391"/>
        <w:rPr>
          <w:ins w:id="2293" w:author="Chantel Trivett" w:date="2021-09-29T13:53:00Z"/>
        </w:rPr>
      </w:pPr>
      <w:ins w:id="2294" w:author="Chantel Trivett" w:date="2021-09-29T13:52:00Z">
        <w:r w:rsidRPr="00993EF5">
          <w:rPr>
            <w:b/>
            <w:bCs/>
            <w:rPrChange w:id="2295" w:author="Chantel Trivett" w:date="2021-09-29T13:52:00Z">
              <w:rPr/>
            </w:rPrChange>
          </w:rPr>
          <w:t>Note</w:t>
        </w:r>
      </w:ins>
      <w:ins w:id="2296" w:author="Chantel Trivett" w:date="2021-09-29T13:53:00Z">
        <w:r w:rsidR="00C75B5D">
          <w:rPr>
            <w:b/>
            <w:bCs/>
          </w:rPr>
          <w:t>s</w:t>
        </w:r>
      </w:ins>
      <w:ins w:id="2297" w:author="Chantel Trivett" w:date="2021-09-29T13:52:00Z">
        <w:r w:rsidRPr="00993EF5">
          <w:rPr>
            <w:b/>
            <w:bCs/>
            <w:rPrChange w:id="2298" w:author="Chantel Trivett" w:date="2021-09-29T13:52:00Z">
              <w:rPr/>
            </w:rPrChange>
          </w:rPr>
          <w:t>:</w:t>
        </w:r>
        <w:r>
          <w:t xml:space="preserve"> </w:t>
        </w:r>
      </w:ins>
    </w:p>
    <w:p w14:paraId="109393C2" w14:textId="22AE332B" w:rsidR="0099435D" w:rsidRDefault="0073506D">
      <w:pPr>
        <w:pStyle w:val="BulletListLvl2"/>
        <w:divId w:val="2088334391"/>
        <w:rPr>
          <w:ins w:id="2299" w:author="Chantel Trivett" w:date="2021-09-29T13:53:00Z"/>
        </w:rPr>
        <w:pPrChange w:id="2300" w:author="Chantel Trivett" w:date="2021-09-29T14:17:00Z">
          <w:pPr>
            <w:pStyle w:val="NumberedListLvl1"/>
            <w:numPr>
              <w:numId w:val="135"/>
            </w:numPr>
            <w:ind w:left="1440"/>
            <w:divId w:val="2088334391"/>
          </w:pPr>
        </w:pPrChange>
      </w:pPr>
      <w:r>
        <w:t xml:space="preserve">There must be at least one </w:t>
      </w:r>
      <w:ins w:id="2301" w:author="Chantel Trivett" w:date="2021-09-29T13:52:00Z">
        <w:r w:rsidR="00993EF5">
          <w:t>PCAP/</w:t>
        </w:r>
        <w:proofErr w:type="spellStart"/>
        <w:r w:rsidR="00993EF5">
          <w:t>PCAPng</w:t>
        </w:r>
      </w:ins>
      <w:proofErr w:type="spellEnd"/>
      <w:del w:id="2302" w:author="Chantel Trivett" w:date="2021-09-29T13:52:00Z">
        <w:r w:rsidRPr="0073506D" w:rsidDel="00993EF5">
          <w:delText>pcap</w:delText>
        </w:r>
      </w:del>
      <w:r w:rsidRPr="0073506D">
        <w:t xml:space="preserve"> </w:t>
      </w:r>
      <w:r w:rsidR="00FE79C5">
        <w:t>file in the</w:t>
      </w:r>
      <w:r w:rsidRPr="0073506D">
        <w:t xml:space="preserve"> folder root</w:t>
      </w:r>
      <w:r w:rsidR="00896543">
        <w:t>.</w:t>
      </w:r>
    </w:p>
    <w:p w14:paraId="0FEDBDC8" w14:textId="77777777" w:rsidR="00C75B5D" w:rsidDel="00C75B5D" w:rsidRDefault="00C75B5D">
      <w:pPr>
        <w:pStyle w:val="NumberedListLvl1"/>
        <w:numPr>
          <w:ilvl w:val="0"/>
          <w:numId w:val="135"/>
        </w:numPr>
        <w:divId w:val="2088334391"/>
        <w:rPr>
          <w:del w:id="2303" w:author="Chantel Trivett" w:date="2021-09-29T13:53:00Z"/>
        </w:rPr>
        <w:pPrChange w:id="2304" w:author="Chantel Trivett" w:date="2021-09-29T13:53:00Z">
          <w:pPr>
            <w:pStyle w:val="NormalWeb"/>
            <w:numPr>
              <w:numId w:val="3"/>
            </w:numPr>
            <w:tabs>
              <w:tab w:val="num" w:pos="720"/>
            </w:tabs>
            <w:ind w:left="720" w:hanging="360"/>
            <w:divId w:val="2088334391"/>
          </w:pPr>
        </w:pPrChange>
      </w:pPr>
    </w:p>
    <w:p w14:paraId="3D1E9D56" w14:textId="299AEFB6" w:rsidR="006226F3" w:rsidDel="00993EF5" w:rsidRDefault="006226F3">
      <w:pPr>
        <w:pStyle w:val="NumberedListLvl1"/>
        <w:numPr>
          <w:ilvl w:val="0"/>
          <w:numId w:val="135"/>
        </w:numPr>
        <w:divId w:val="2088334391"/>
        <w:rPr>
          <w:del w:id="2305" w:author="Chantel Trivett" w:date="2021-09-29T13:53:00Z"/>
        </w:rPr>
        <w:pPrChange w:id="2306" w:author="Chantel Trivett" w:date="2021-09-29T13:53:00Z">
          <w:pPr>
            <w:pStyle w:val="NormalWeb"/>
            <w:numPr>
              <w:numId w:val="3"/>
            </w:numPr>
            <w:tabs>
              <w:tab w:val="num" w:pos="720"/>
            </w:tabs>
            <w:ind w:left="720" w:hanging="360"/>
            <w:divId w:val="2088334391"/>
          </w:pPr>
        </w:pPrChange>
      </w:pPr>
      <w:del w:id="2307" w:author="Chantel Trivett" w:date="2021-09-29T13:53:00Z">
        <w:r w:rsidDel="00993EF5">
          <w:delText xml:space="preserve">If you are using SFTP </w:delText>
        </w:r>
        <w:r w:rsidRPr="00C75B5D" w:rsidDel="00993EF5">
          <w:rPr>
            <w:rFonts w:ascii="Times New Roman" w:hAnsi="Times New Roman"/>
            <w:rPrChange w:id="2308" w:author="Chantel Trivett" w:date="2021-09-29T13:53:00Z">
              <w:rPr>
                <w:rFonts w:ascii="Times New Roman" w:hAnsi="Times New Roman"/>
              </w:rPr>
            </w:rPrChange>
          </w:rPr>
          <w:delText>→</w:delText>
        </w:r>
        <w:r w:rsidDel="00993EF5">
          <w:delText xml:space="preserve"> Drop your files in the related folder.</w:delText>
        </w:r>
      </w:del>
    </w:p>
    <w:p w14:paraId="5A86C8A1" w14:textId="02B77F6C" w:rsidR="006226F3" w:rsidRDefault="006226F3" w:rsidP="00C75B5D">
      <w:pPr>
        <w:pStyle w:val="NumberedListLvl1"/>
        <w:numPr>
          <w:ilvl w:val="0"/>
          <w:numId w:val="135"/>
        </w:numPr>
        <w:divId w:val="2088334391"/>
        <w:rPr>
          <w:ins w:id="2309" w:author="Chantel Trivett" w:date="2021-09-29T13:55:00Z"/>
        </w:rPr>
      </w:pPr>
      <w:r>
        <w:t>Expected file types</w:t>
      </w:r>
      <w:ins w:id="2310" w:author="Chantel Trivett" w:date="2021-09-29T13:53:00Z">
        <w:r w:rsidR="00EC4C4F">
          <w:t xml:space="preserve"> </w:t>
        </w:r>
      </w:ins>
      <w:del w:id="2311" w:author="Chantel Trivett" w:date="2021-09-30T16:36:00Z">
        <w:r w:rsidDel="001A06E7">
          <w:delText>:</w:delText>
        </w:r>
      </w:del>
      <w:ins w:id="2312" w:author="Chantel Trivett" w:date="2021-09-30T16:36:00Z">
        <w:r w:rsidR="001A06E7">
          <w:t>include</w:t>
        </w:r>
      </w:ins>
      <w:r>
        <w:t xml:space="preserve"> ZIP, TGZ, TAR.GZ, PCAP,</w:t>
      </w:r>
      <w:ins w:id="2313" w:author="Chantel Trivett" w:date="2021-09-30T16:36:00Z">
        <w:r w:rsidR="001A06E7">
          <w:t xml:space="preserve"> &amp;</w:t>
        </w:r>
      </w:ins>
      <w:r>
        <w:t xml:space="preserve"> </w:t>
      </w:r>
      <w:proofErr w:type="spellStart"/>
      <w:r>
        <w:t>PCAP</w:t>
      </w:r>
      <w:ins w:id="2314" w:author="Chantel Trivett" w:date="2021-09-30T16:36:00Z">
        <w:r w:rsidR="001A06E7">
          <w:t>ng</w:t>
        </w:r>
      </w:ins>
      <w:proofErr w:type="spellEnd"/>
      <w:del w:id="2315" w:author="Chantel Trivett" w:date="2021-09-30T16:36:00Z">
        <w:r w:rsidDel="001A06E7">
          <w:delText>NG</w:delText>
        </w:r>
      </w:del>
      <w:r>
        <w:t xml:space="preserve">. </w:t>
      </w:r>
    </w:p>
    <w:p w14:paraId="7E405751" w14:textId="77777777" w:rsidR="00782DF4" w:rsidRDefault="00782DF4">
      <w:pPr>
        <w:pStyle w:val="NumberedListLvl1"/>
        <w:numPr>
          <w:ilvl w:val="0"/>
          <w:numId w:val="0"/>
        </w:numPr>
        <w:ind w:left="1440"/>
        <w:divId w:val="2088334391"/>
        <w:pPrChange w:id="2316" w:author="Chantel Trivett" w:date="2021-09-29T13:55:00Z">
          <w:pPr>
            <w:pStyle w:val="NormalWeb"/>
            <w:numPr>
              <w:numId w:val="3"/>
            </w:numPr>
            <w:tabs>
              <w:tab w:val="num" w:pos="720"/>
            </w:tabs>
            <w:ind w:left="720" w:hanging="360"/>
            <w:divId w:val="2088334391"/>
          </w:pPr>
        </w:pPrChange>
      </w:pPr>
    </w:p>
    <w:p w14:paraId="7FDF42FD" w14:textId="3433B489" w:rsidR="00782DF4" w:rsidRPr="00782DF4" w:rsidRDefault="00782DF4">
      <w:pPr>
        <w:pStyle w:val="Caption"/>
        <w:keepNext/>
        <w:jc w:val="center"/>
        <w:rPr>
          <w:ins w:id="2317" w:author="Chantel Trivett" w:date="2021-09-29T13:56:00Z"/>
          <w:b/>
          <w:bCs/>
          <w:color w:val="0B676A"/>
          <w:sz w:val="20"/>
          <w:szCs w:val="20"/>
          <w:rPrChange w:id="2318" w:author="Chantel Trivett" w:date="2021-09-29T13:56:00Z">
            <w:rPr>
              <w:ins w:id="2319" w:author="Chantel Trivett" w:date="2021-09-29T13:56:00Z"/>
            </w:rPr>
          </w:rPrChange>
        </w:rPr>
        <w:pPrChange w:id="2320" w:author="Chantel Trivett" w:date="2021-09-29T13:56:00Z">
          <w:pPr>
            <w:pStyle w:val="Caption"/>
          </w:pPr>
        </w:pPrChange>
      </w:pPr>
      <w:bookmarkStart w:id="2321" w:name="_Toc83903380"/>
      <w:ins w:id="2322" w:author="Chantel Trivett" w:date="2021-09-29T13:56:00Z">
        <w:r w:rsidRPr="00782DF4">
          <w:rPr>
            <w:b/>
            <w:bCs/>
            <w:color w:val="0B676A"/>
            <w:sz w:val="20"/>
            <w:szCs w:val="20"/>
            <w:rPrChange w:id="2323" w:author="Chantel Trivett" w:date="2021-09-29T13:56:00Z">
              <w:rPr/>
            </w:rPrChange>
          </w:rPr>
          <w:t xml:space="preserve">Figure </w:t>
        </w:r>
        <w:r w:rsidRPr="00782DF4">
          <w:rPr>
            <w:b/>
            <w:bCs/>
            <w:color w:val="0B676A"/>
            <w:sz w:val="20"/>
            <w:szCs w:val="20"/>
            <w:rPrChange w:id="2324" w:author="Chantel Trivett" w:date="2021-09-29T13:56:00Z">
              <w:rPr/>
            </w:rPrChange>
          </w:rPr>
          <w:fldChar w:fldCharType="begin"/>
        </w:r>
        <w:r w:rsidRPr="00782DF4">
          <w:rPr>
            <w:b/>
            <w:bCs/>
            <w:color w:val="0B676A"/>
            <w:sz w:val="20"/>
            <w:szCs w:val="20"/>
            <w:rPrChange w:id="2325" w:author="Chantel Trivett" w:date="2021-09-29T13:56:00Z">
              <w:rPr/>
            </w:rPrChange>
          </w:rPr>
          <w:instrText xml:space="preserve"> SEQ Figure \* ARABIC </w:instrText>
        </w:r>
      </w:ins>
      <w:r w:rsidRPr="00782DF4">
        <w:rPr>
          <w:b/>
          <w:bCs/>
          <w:color w:val="0B676A"/>
          <w:sz w:val="20"/>
          <w:szCs w:val="20"/>
          <w:rPrChange w:id="2326" w:author="Chantel Trivett" w:date="2021-09-29T13:56:00Z">
            <w:rPr/>
          </w:rPrChange>
        </w:rPr>
        <w:fldChar w:fldCharType="separate"/>
      </w:r>
      <w:ins w:id="2327" w:author="Chantel Trivett" w:date="2021-10-06T17:40:00Z">
        <w:r w:rsidR="00986C5B">
          <w:rPr>
            <w:b/>
            <w:bCs/>
            <w:noProof/>
            <w:color w:val="0B676A"/>
            <w:sz w:val="20"/>
            <w:szCs w:val="20"/>
          </w:rPr>
          <w:t>12</w:t>
        </w:r>
      </w:ins>
      <w:ins w:id="2328" w:author="Chantel Trivett" w:date="2021-09-29T13:56:00Z">
        <w:r w:rsidRPr="00782DF4">
          <w:rPr>
            <w:b/>
            <w:bCs/>
            <w:color w:val="0B676A"/>
            <w:sz w:val="20"/>
            <w:szCs w:val="20"/>
            <w:rPrChange w:id="2329" w:author="Chantel Trivett" w:date="2021-09-29T13:56:00Z">
              <w:rPr/>
            </w:rPrChange>
          </w:rPr>
          <w:fldChar w:fldCharType="end"/>
        </w:r>
        <w:r w:rsidRPr="00782DF4">
          <w:rPr>
            <w:b/>
            <w:bCs/>
            <w:color w:val="0B676A"/>
            <w:sz w:val="20"/>
            <w:szCs w:val="20"/>
            <w:rPrChange w:id="2330" w:author="Chantel Trivett" w:date="2021-09-29T13:56:00Z">
              <w:rPr/>
            </w:rPrChange>
          </w:rPr>
          <w:t>: Expected File Types Example (ZIP)</w:t>
        </w:r>
      </w:ins>
      <w:ins w:id="2331" w:author="Chantel Trivett" w:date="2021-09-29T14:19:00Z">
        <w:r w:rsidR="003E4D56">
          <w:rPr>
            <w:b/>
            <w:bCs/>
            <w:color w:val="0B676A"/>
            <w:sz w:val="20"/>
            <w:szCs w:val="20"/>
          </w:rPr>
          <w:t xml:space="preserve"> </w:t>
        </w:r>
        <w:r w:rsidR="00F10360">
          <w:rPr>
            <w:b/>
            <w:bCs/>
            <w:color w:val="0B676A"/>
            <w:sz w:val="20"/>
            <w:szCs w:val="20"/>
          </w:rPr>
          <w:t>–</w:t>
        </w:r>
        <w:r w:rsidR="003E4D56">
          <w:rPr>
            <w:b/>
            <w:bCs/>
            <w:color w:val="0B676A"/>
            <w:sz w:val="20"/>
            <w:szCs w:val="20"/>
          </w:rPr>
          <w:t xml:space="preserve"> GCS</w:t>
        </w:r>
        <w:r w:rsidR="00F10360">
          <w:rPr>
            <w:b/>
            <w:bCs/>
            <w:color w:val="0B676A"/>
            <w:sz w:val="20"/>
            <w:szCs w:val="20"/>
          </w:rPr>
          <w:t xml:space="preserve"> Buckets</w:t>
        </w:r>
      </w:ins>
      <w:bookmarkEnd w:id="2321"/>
    </w:p>
    <w:p w14:paraId="7FCBA0E6" w14:textId="3D51BE60" w:rsidR="006226F3" w:rsidRDefault="006226F3" w:rsidP="00E14C94">
      <w:pPr>
        <w:jc w:val="center"/>
        <w:divId w:val="2088334391"/>
        <w:rPr>
          <w:ins w:id="2332" w:author="Chantel Trivett" w:date="2021-09-29T14:17:00Z"/>
          <w:rFonts w:eastAsia="Times New Roman"/>
        </w:rPr>
      </w:pPr>
      <w:r>
        <w:rPr>
          <w:noProof/>
        </w:rPr>
        <w:drawing>
          <wp:inline distT="0" distB="0" distL="0" distR="0" wp14:anchorId="28BA0F28" wp14:editId="42BB337A">
            <wp:extent cx="2047875" cy="4857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62">
                      <a:extLst>
                        <a:ext uri="{28A0092B-C50C-407E-A947-70E740481C1C}">
                          <a14:useLocalDpi xmlns:a14="http://schemas.microsoft.com/office/drawing/2010/main" val="0"/>
                        </a:ext>
                      </a:extLst>
                    </a:blip>
                    <a:stretch>
                      <a:fillRect/>
                    </a:stretch>
                  </pic:blipFill>
                  <pic:spPr>
                    <a:xfrm>
                      <a:off x="0" y="0"/>
                      <a:ext cx="2047875" cy="485775"/>
                    </a:xfrm>
                    <a:prstGeom prst="rect">
                      <a:avLst/>
                    </a:prstGeom>
                    <a:ln>
                      <a:solidFill>
                        <a:schemeClr val="tx1"/>
                      </a:solidFill>
                    </a:ln>
                  </pic:spPr>
                </pic:pic>
              </a:graphicData>
            </a:graphic>
          </wp:inline>
        </w:drawing>
      </w:r>
    </w:p>
    <w:p w14:paraId="040131A2" w14:textId="77777777" w:rsidR="006A2A86" w:rsidRPr="00CD078B" w:rsidRDefault="006A2A86">
      <w:pPr>
        <w:pStyle w:val="BulletListLvl2"/>
        <w:numPr>
          <w:ilvl w:val="0"/>
          <w:numId w:val="0"/>
        </w:numPr>
        <w:ind w:left="1440" w:hanging="360"/>
        <w:divId w:val="2088334391"/>
        <w:rPr>
          <w:ins w:id="2333" w:author="Chantel Trivett" w:date="2021-09-29T14:09:00Z"/>
        </w:rPr>
        <w:pPrChange w:id="2334" w:author="Chantel Trivett" w:date="2021-09-29T14:17:00Z">
          <w:pPr>
            <w:jc w:val="center"/>
            <w:divId w:val="2088334391"/>
          </w:pPr>
        </w:pPrChange>
      </w:pPr>
    </w:p>
    <w:p w14:paraId="4991C13D" w14:textId="549FF945" w:rsidR="00C4455F" w:rsidDel="001A06E7" w:rsidRDefault="00B076C3" w:rsidP="006A2A86">
      <w:pPr>
        <w:pStyle w:val="BulletListLvl2"/>
        <w:divId w:val="2088334391"/>
        <w:rPr>
          <w:del w:id="2335" w:author="Chantel Trivett" w:date="2021-09-29T14:09:00Z"/>
        </w:rPr>
      </w:pPr>
      <w:ins w:id="2336" w:author="Chantel Trivett" w:date="2021-09-29T14:10:00Z">
        <w:r w:rsidRPr="00BD6737">
          <w:t>Expected folder structure ins</w:t>
        </w:r>
        <w:r w:rsidRPr="00E45CAB">
          <w:t>ide t</w:t>
        </w:r>
        <w:r w:rsidRPr="00187DC4">
          <w:t>he</w:t>
        </w:r>
        <w:r w:rsidRPr="000E434E">
          <w:t xml:space="preserve"> archive: </w:t>
        </w:r>
        <w:proofErr w:type="spellStart"/>
        <w:r w:rsidRPr="000E434E">
          <w:t>test_execution_name_dir</w:t>
        </w:r>
        <w:proofErr w:type="spellEnd"/>
        <w:r w:rsidRPr="000E434E">
          <w:t xml:space="preserve"> </w:t>
        </w:r>
        <w:r w:rsidRPr="003A4577">
          <w:rPr>
            <w:rFonts w:ascii="Times New Roman" w:hAnsi="Times New Roman" w:cs="Times New Roman"/>
          </w:rPr>
          <w:t>→</w:t>
        </w:r>
        <w:r w:rsidRPr="006A2A86">
          <w:t xml:space="preserve"> Files (PCAP or PCAPNG):</w:t>
        </w:r>
      </w:ins>
    </w:p>
    <w:p w14:paraId="182ABE43" w14:textId="77777777" w:rsidR="001A06E7" w:rsidRPr="006A2A86" w:rsidRDefault="001A06E7">
      <w:pPr>
        <w:pStyle w:val="BulletListLvl2"/>
        <w:numPr>
          <w:ilvl w:val="0"/>
          <w:numId w:val="0"/>
        </w:numPr>
        <w:ind w:left="1440"/>
        <w:divId w:val="2088334391"/>
        <w:rPr>
          <w:ins w:id="2337" w:author="Chantel Trivett" w:date="2021-09-30T16:37:00Z"/>
        </w:rPr>
        <w:pPrChange w:id="2338" w:author="Chantel Trivett" w:date="2021-09-30T16:37:00Z">
          <w:pPr>
            <w:ind w:left="720"/>
            <w:divId w:val="2088334391"/>
          </w:pPr>
        </w:pPrChange>
      </w:pPr>
    </w:p>
    <w:p w14:paraId="41E8A4A5" w14:textId="77777777" w:rsidR="006226F3" w:rsidRPr="00B26276" w:rsidRDefault="006226F3">
      <w:pPr>
        <w:pStyle w:val="BulletListLvl2"/>
        <w:numPr>
          <w:ilvl w:val="0"/>
          <w:numId w:val="0"/>
        </w:numPr>
        <w:divId w:val="2088334391"/>
        <w:rPr>
          <w:rPrChange w:id="2339" w:author="Chantel Trivett" w:date="2021-09-29T14:09:00Z">
            <w:rPr/>
          </w:rPrChange>
        </w:rPr>
        <w:pPrChange w:id="2340" w:author="Chantel Trivett" w:date="2021-09-30T16:37:00Z">
          <w:pPr>
            <w:pStyle w:val="NormalWeb"/>
            <w:numPr>
              <w:numId w:val="3"/>
            </w:numPr>
            <w:tabs>
              <w:tab w:val="num" w:pos="720"/>
            </w:tabs>
            <w:ind w:left="720" w:hanging="360"/>
            <w:divId w:val="2088334391"/>
          </w:pPr>
        </w:pPrChange>
      </w:pPr>
      <w:del w:id="2341" w:author="Chantel Trivett" w:date="2021-09-29T14:16:00Z">
        <w:r w:rsidRPr="00B26276" w:rsidDel="00A72A16">
          <w:rPr>
            <w:rPrChange w:id="2342" w:author="Chantel Trivett" w:date="2021-09-29T14:09:00Z">
              <w:rPr/>
            </w:rPrChange>
          </w:rPr>
          <w:delText>Expected folder structure inside the archive: test_execution_</w:delText>
        </w:r>
        <w:r w:rsidRPr="00B26276" w:rsidDel="00A72A16">
          <w:rPr>
            <w:rPrChange w:id="2343" w:author="Chantel Trivett" w:date="2021-09-29T14:09:00Z">
              <w:rPr>
                <w:rStyle w:val="Emphasis"/>
              </w:rPr>
            </w:rPrChange>
          </w:rPr>
          <w:delText>name</w:delText>
        </w:r>
        <w:r w:rsidRPr="00B26276" w:rsidDel="00A72A16">
          <w:rPr>
            <w:rPrChange w:id="2344" w:author="Chantel Trivett" w:date="2021-09-29T14:09:00Z">
              <w:rPr/>
            </w:rPrChange>
          </w:rPr>
          <w:delText xml:space="preserve">_dir </w:delText>
        </w:r>
        <w:r w:rsidRPr="00B26276" w:rsidDel="00A72A16">
          <w:rPr>
            <w:rFonts w:ascii="Times New Roman" w:hAnsi="Times New Roman" w:cs="Times New Roman"/>
            <w:rPrChange w:id="2345" w:author="Chantel Trivett" w:date="2021-09-29T14:09:00Z">
              <w:rPr>
                <w:rFonts w:ascii="Times New Roman" w:hAnsi="Times New Roman"/>
              </w:rPr>
            </w:rPrChange>
          </w:rPr>
          <w:delText>→</w:delText>
        </w:r>
        <w:r w:rsidRPr="00B26276" w:rsidDel="00A72A16">
          <w:rPr>
            <w:rPrChange w:id="2346" w:author="Chantel Trivett" w:date="2021-09-29T14:09:00Z">
              <w:rPr/>
            </w:rPrChange>
          </w:rPr>
          <w:delText xml:space="preserve"> Files (PCAP or PCAPNG)</w:delText>
        </w:r>
      </w:del>
      <w:del w:id="2347" w:author="Chantel Trivett" w:date="2021-09-29T14:17:00Z">
        <w:r w:rsidRPr="00B26276" w:rsidDel="006A2A86">
          <w:rPr>
            <w:rPrChange w:id="2348" w:author="Chantel Trivett" w:date="2021-09-29T14:09:00Z">
              <w:rPr/>
            </w:rPrChange>
          </w:rPr>
          <w:delText>:</w:delText>
        </w:r>
      </w:del>
    </w:p>
    <w:p w14:paraId="7DC8AA03" w14:textId="50B8CA4D" w:rsidR="00686FCD" w:rsidRPr="00A52D96" w:rsidRDefault="00686FCD">
      <w:pPr>
        <w:pStyle w:val="Caption"/>
        <w:keepNext/>
        <w:jc w:val="center"/>
        <w:rPr>
          <w:ins w:id="2349" w:author="Chantel Trivett" w:date="2021-09-29T14:05:00Z"/>
          <w:b/>
          <w:bCs/>
          <w:color w:val="0B676A"/>
          <w:sz w:val="20"/>
          <w:szCs w:val="20"/>
          <w:rPrChange w:id="2350" w:author="Chantel Trivett" w:date="2021-09-29T14:08:00Z">
            <w:rPr>
              <w:ins w:id="2351" w:author="Chantel Trivett" w:date="2021-09-29T14:05:00Z"/>
            </w:rPr>
          </w:rPrChange>
        </w:rPr>
        <w:pPrChange w:id="2352" w:author="Chantel Trivett" w:date="2021-09-29T14:05:00Z">
          <w:pPr>
            <w:pStyle w:val="Caption"/>
          </w:pPr>
        </w:pPrChange>
      </w:pPr>
      <w:bookmarkStart w:id="2353" w:name="_Toc83903381"/>
      <w:ins w:id="2354" w:author="Chantel Trivett" w:date="2021-09-29T14:05:00Z">
        <w:r w:rsidRPr="00A52D96">
          <w:rPr>
            <w:b/>
            <w:bCs/>
            <w:color w:val="0B676A"/>
            <w:sz w:val="20"/>
            <w:szCs w:val="20"/>
            <w:rPrChange w:id="2355" w:author="Chantel Trivett" w:date="2021-09-29T14:08:00Z">
              <w:rPr/>
            </w:rPrChange>
          </w:rPr>
          <w:t xml:space="preserve">Figure </w:t>
        </w:r>
        <w:r w:rsidRPr="00A52D96">
          <w:rPr>
            <w:b/>
            <w:bCs/>
            <w:color w:val="0B676A"/>
            <w:sz w:val="20"/>
            <w:szCs w:val="20"/>
            <w:rPrChange w:id="2356" w:author="Chantel Trivett" w:date="2021-09-29T14:08:00Z">
              <w:rPr/>
            </w:rPrChange>
          </w:rPr>
          <w:fldChar w:fldCharType="begin"/>
        </w:r>
        <w:r w:rsidRPr="00A52D96">
          <w:rPr>
            <w:b/>
            <w:bCs/>
            <w:color w:val="0B676A"/>
            <w:sz w:val="20"/>
            <w:szCs w:val="20"/>
            <w:rPrChange w:id="2357" w:author="Chantel Trivett" w:date="2021-09-29T14:08:00Z">
              <w:rPr/>
            </w:rPrChange>
          </w:rPr>
          <w:instrText xml:space="preserve"> SEQ Figure \* ARABIC </w:instrText>
        </w:r>
      </w:ins>
      <w:r w:rsidRPr="00A52D96">
        <w:rPr>
          <w:b/>
          <w:bCs/>
          <w:color w:val="0B676A"/>
          <w:sz w:val="20"/>
          <w:szCs w:val="20"/>
          <w:rPrChange w:id="2358" w:author="Chantel Trivett" w:date="2021-09-29T14:08:00Z">
            <w:rPr/>
          </w:rPrChange>
        </w:rPr>
        <w:fldChar w:fldCharType="separate"/>
      </w:r>
      <w:ins w:id="2359" w:author="Chantel Trivett" w:date="2021-10-06T17:40:00Z">
        <w:r w:rsidR="00986C5B">
          <w:rPr>
            <w:b/>
            <w:bCs/>
            <w:noProof/>
            <w:color w:val="0B676A"/>
            <w:sz w:val="20"/>
            <w:szCs w:val="20"/>
          </w:rPr>
          <w:t>13</w:t>
        </w:r>
      </w:ins>
      <w:ins w:id="2360" w:author="Chantel Trivett" w:date="2021-09-29T14:05:00Z">
        <w:r w:rsidRPr="00A52D96">
          <w:rPr>
            <w:b/>
            <w:bCs/>
            <w:color w:val="0B676A"/>
            <w:sz w:val="20"/>
            <w:szCs w:val="20"/>
            <w:rPrChange w:id="2361" w:author="Chantel Trivett" w:date="2021-09-29T14:08:00Z">
              <w:rPr/>
            </w:rPrChange>
          </w:rPr>
          <w:fldChar w:fldCharType="end"/>
        </w:r>
        <w:r w:rsidRPr="00A52D96">
          <w:rPr>
            <w:b/>
            <w:bCs/>
            <w:color w:val="0B676A"/>
            <w:sz w:val="20"/>
            <w:szCs w:val="20"/>
            <w:rPrChange w:id="2362" w:author="Chantel Trivett" w:date="2021-09-29T14:08:00Z">
              <w:rPr/>
            </w:rPrChange>
          </w:rPr>
          <w:t>: Expected Archive Folder Structure</w:t>
        </w:r>
      </w:ins>
      <w:ins w:id="2363" w:author="Chantel Trivett" w:date="2021-09-29T14:19:00Z">
        <w:r w:rsidR="00F10360">
          <w:rPr>
            <w:b/>
            <w:bCs/>
            <w:color w:val="0B676A"/>
            <w:sz w:val="20"/>
            <w:szCs w:val="20"/>
          </w:rPr>
          <w:t xml:space="preserve"> – GCS Buckets</w:t>
        </w:r>
      </w:ins>
      <w:bookmarkEnd w:id="2353"/>
    </w:p>
    <w:p w14:paraId="150128FB" w14:textId="77777777" w:rsidR="006226F3" w:rsidRDefault="006226F3">
      <w:pPr>
        <w:jc w:val="center"/>
        <w:divId w:val="2088334391"/>
        <w:rPr>
          <w:rFonts w:eastAsia="Times New Roman"/>
        </w:rPr>
        <w:pPrChange w:id="2364" w:author="Chantel Trivett" w:date="2021-09-29T14:07:00Z">
          <w:pPr>
            <w:ind w:left="720"/>
            <w:divId w:val="2088334391"/>
          </w:pPr>
        </w:pPrChange>
      </w:pPr>
      <w:r>
        <w:rPr>
          <w:noProof/>
        </w:rPr>
        <w:drawing>
          <wp:inline distT="0" distB="0" distL="0" distR="0" wp14:anchorId="4454B6E2" wp14:editId="3F8B5558">
            <wp:extent cx="2154146" cy="1404000"/>
            <wp:effectExtent l="19050" t="19050" r="1778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4146" cy="1404000"/>
                    </a:xfrm>
                    <a:prstGeom prst="rect">
                      <a:avLst/>
                    </a:prstGeom>
                    <a:ln>
                      <a:solidFill>
                        <a:schemeClr val="tx1"/>
                      </a:solidFill>
                    </a:ln>
                  </pic:spPr>
                </pic:pic>
              </a:graphicData>
            </a:graphic>
          </wp:inline>
        </w:drawing>
      </w:r>
    </w:p>
    <w:p w14:paraId="6AC67849" w14:textId="33637D2B" w:rsidR="00B636FE" w:rsidRDefault="006226F3" w:rsidP="006E10D3">
      <w:pPr>
        <w:pStyle w:val="BulletListLvl2"/>
        <w:divId w:val="2088334391"/>
        <w:rPr>
          <w:ins w:id="2365" w:author="Chantel Trivett" w:date="2021-09-29T14:34:00Z"/>
        </w:rPr>
      </w:pPr>
      <w:r>
        <w:t>Depending on the size of your files, it can take up to 30 min</w:t>
      </w:r>
      <w:ins w:id="2366" w:author="Chantel Trivett" w:date="2021-09-29T14:34:00Z">
        <w:r w:rsidR="00BD05FB">
          <w:t>utes</w:t>
        </w:r>
      </w:ins>
      <w:r>
        <w:t xml:space="preserve"> for the prediction session to appear on </w:t>
      </w:r>
      <w:del w:id="2367" w:author="Chantel Trivett" w:date="2021-09-29T14:20:00Z">
        <w:r w:rsidR="00087016" w:rsidDel="00B641EB">
          <w:fldChar w:fldCharType="begin"/>
        </w:r>
        <w:r w:rsidR="00087016" w:rsidDel="00B641EB">
          <w:delInstrText xml:space="preserve"> HYPERLINK \l "session" </w:delInstrText>
        </w:r>
        <w:r w:rsidR="00087016" w:rsidDel="00B641EB">
          <w:fldChar w:fldCharType="separate"/>
        </w:r>
        <w:r w:rsidRPr="00B641EB" w:rsidDel="00B641EB">
          <w:rPr>
            <w:rPrChange w:id="2368" w:author="Chantel Trivett" w:date="2021-09-29T14:20:00Z">
              <w:rPr>
                <w:rStyle w:val="Hyperlink"/>
              </w:rPr>
            </w:rPrChange>
          </w:rPr>
          <w:delText>the sessions page</w:delText>
        </w:r>
        <w:r w:rsidR="00087016" w:rsidDel="00B641EB">
          <w:rPr>
            <w:rStyle w:val="Hyperlink"/>
          </w:rPr>
          <w:fldChar w:fldCharType="end"/>
        </w:r>
      </w:del>
      <w:ins w:id="2369" w:author="Chantel Trivett" w:date="2021-09-29T14:20:00Z">
        <w:r w:rsidR="00B641EB" w:rsidRPr="00B641EB">
          <w:rPr>
            <w:rPrChange w:id="2370" w:author="Chantel Trivett" w:date="2021-09-29T14:20:00Z">
              <w:rPr>
                <w:rStyle w:val="Hyperlink"/>
              </w:rPr>
            </w:rPrChange>
          </w:rPr>
          <w:t xml:space="preserve">the </w:t>
        </w:r>
        <w:r w:rsidR="009C569F">
          <w:t>AGILITY S</w:t>
        </w:r>
        <w:r w:rsidR="00B641EB" w:rsidRPr="00B641EB">
          <w:rPr>
            <w:rPrChange w:id="2371" w:author="Chantel Trivett" w:date="2021-09-29T14:20:00Z">
              <w:rPr>
                <w:rStyle w:val="Hyperlink"/>
              </w:rPr>
            </w:rPrChange>
          </w:rPr>
          <w:t>essions page</w:t>
        </w:r>
      </w:ins>
      <w:r>
        <w:t xml:space="preserve">. </w:t>
      </w:r>
    </w:p>
    <w:p w14:paraId="0AC5B297" w14:textId="77777777" w:rsidR="00BD05FB" w:rsidRDefault="00BD05FB">
      <w:pPr>
        <w:pStyle w:val="BulletListLvl2"/>
        <w:numPr>
          <w:ilvl w:val="0"/>
          <w:numId w:val="0"/>
        </w:numPr>
        <w:ind w:left="1440"/>
        <w:divId w:val="2088334391"/>
        <w:rPr>
          <w:ins w:id="2372" w:author="Chantel Trivett" w:date="2021-09-29T13:43:00Z"/>
        </w:rPr>
        <w:pPrChange w:id="2373" w:author="Chantel Trivett" w:date="2021-09-29T14:34:00Z">
          <w:pPr>
            <w:pStyle w:val="NormalWeb"/>
            <w:divId w:val="2088334391"/>
          </w:pPr>
        </w:pPrChange>
      </w:pPr>
    </w:p>
    <w:p w14:paraId="26AC390B" w14:textId="6FA4F951" w:rsidR="008C4B5B" w:rsidRDefault="008C4B5B" w:rsidP="009834CB">
      <w:pPr>
        <w:pStyle w:val="Heading3"/>
        <w:divId w:val="2088334391"/>
        <w:rPr>
          <w:ins w:id="2374" w:author="Chantel Trivett" w:date="2021-09-29T13:50:00Z"/>
          <w:bCs/>
        </w:rPr>
      </w:pPr>
      <w:bookmarkStart w:id="2375" w:name="_Toc83903618"/>
      <w:ins w:id="2376" w:author="Chantel Trivett" w:date="2021-09-29T13:43:00Z">
        <w:r>
          <w:t xml:space="preserve">Atomate </w:t>
        </w:r>
      </w:ins>
      <w:ins w:id="2377" w:author="Chantel Trivett" w:date="2021-09-29T14:35:00Z">
        <w:r w:rsidR="002B29B2">
          <w:t>P</w:t>
        </w:r>
      </w:ins>
      <w:ins w:id="2378" w:author="Chantel Trivett" w:date="2021-09-29T13:46:00Z">
        <w:r w:rsidR="009834CB">
          <w:t xml:space="preserve">redictions on-site - </w:t>
        </w:r>
        <w:r w:rsidR="009834CB" w:rsidRPr="004A436C">
          <w:rPr>
            <w:bCs/>
          </w:rPr>
          <w:t>SFTP/SCP</w:t>
        </w:r>
        <w:r w:rsidR="009834CB">
          <w:rPr>
            <w:bCs/>
          </w:rPr>
          <w:t xml:space="preserve"> </w:t>
        </w:r>
        <w:r w:rsidR="009834CB" w:rsidRPr="004A436C">
          <w:rPr>
            <w:bCs/>
          </w:rPr>
          <w:t>server</w:t>
        </w:r>
      </w:ins>
      <w:bookmarkEnd w:id="2375"/>
    </w:p>
    <w:p w14:paraId="3136A9E6" w14:textId="77777777" w:rsidR="00FB791D" w:rsidRDefault="00FB791D" w:rsidP="00FB791D">
      <w:pPr>
        <w:pStyle w:val="NumberedListLvl1"/>
        <w:numPr>
          <w:ilvl w:val="0"/>
          <w:numId w:val="124"/>
        </w:numPr>
        <w:divId w:val="2088334391"/>
        <w:rPr>
          <w:ins w:id="2379" w:author="Chantel Trivett" w:date="2021-09-29T14:21:00Z"/>
        </w:rPr>
      </w:pPr>
      <w:ins w:id="2380" w:author="Chantel Trivett" w:date="2021-09-29T14:21:00Z">
        <w:r>
          <w:t>Drop your files in the related folder.</w:t>
        </w:r>
      </w:ins>
    </w:p>
    <w:p w14:paraId="19209953" w14:textId="77777777" w:rsidR="00FB791D" w:rsidRDefault="00FB791D" w:rsidP="00FB791D">
      <w:pPr>
        <w:pStyle w:val="NumberedListLvl1"/>
        <w:numPr>
          <w:ilvl w:val="0"/>
          <w:numId w:val="0"/>
        </w:numPr>
        <w:ind w:left="720"/>
        <w:divId w:val="2088334391"/>
        <w:rPr>
          <w:ins w:id="2381" w:author="Chantel Trivett" w:date="2021-09-29T14:21:00Z"/>
        </w:rPr>
      </w:pPr>
      <w:ins w:id="2382" w:author="Chantel Trivett" w:date="2021-09-29T14:21:00Z">
        <w:r w:rsidRPr="004A436C">
          <w:rPr>
            <w:b/>
            <w:bCs/>
          </w:rPr>
          <w:t>Note</w:t>
        </w:r>
        <w:r>
          <w:rPr>
            <w:b/>
            <w:bCs/>
          </w:rPr>
          <w:t>s</w:t>
        </w:r>
        <w:r w:rsidRPr="004A436C">
          <w:rPr>
            <w:b/>
            <w:bCs/>
          </w:rPr>
          <w:t>:</w:t>
        </w:r>
        <w:r>
          <w:t xml:space="preserve"> </w:t>
        </w:r>
      </w:ins>
    </w:p>
    <w:p w14:paraId="12A6C48B" w14:textId="77777777" w:rsidR="00FB791D" w:rsidRDefault="00FB791D" w:rsidP="00FB791D">
      <w:pPr>
        <w:pStyle w:val="BulletListLvl2"/>
        <w:divId w:val="2088334391"/>
        <w:rPr>
          <w:ins w:id="2383" w:author="Chantel Trivett" w:date="2021-09-29T14:21:00Z"/>
        </w:rPr>
      </w:pPr>
      <w:ins w:id="2384" w:author="Chantel Trivett" w:date="2021-09-29T14:21:00Z">
        <w:r>
          <w:t>There must be at least one PCAP/</w:t>
        </w:r>
        <w:proofErr w:type="spellStart"/>
        <w:r>
          <w:t>PCAPng</w:t>
        </w:r>
        <w:proofErr w:type="spellEnd"/>
        <w:r w:rsidRPr="0073506D">
          <w:t xml:space="preserve"> </w:t>
        </w:r>
        <w:r>
          <w:t>file in the</w:t>
        </w:r>
        <w:r w:rsidRPr="0073506D">
          <w:t xml:space="preserve"> folder root</w:t>
        </w:r>
        <w:r>
          <w:t>.</w:t>
        </w:r>
      </w:ins>
    </w:p>
    <w:p w14:paraId="22CED599" w14:textId="584F083F" w:rsidR="00FB791D" w:rsidRDefault="00FB791D" w:rsidP="00FB791D">
      <w:pPr>
        <w:pStyle w:val="NumberedListLvl1"/>
        <w:numPr>
          <w:ilvl w:val="0"/>
          <w:numId w:val="135"/>
        </w:numPr>
        <w:divId w:val="2088334391"/>
        <w:rPr>
          <w:ins w:id="2385" w:author="Chantel Trivett" w:date="2021-09-29T14:21:00Z"/>
        </w:rPr>
      </w:pPr>
      <w:ins w:id="2386" w:author="Chantel Trivett" w:date="2021-09-29T14:21:00Z">
        <w:r>
          <w:t xml:space="preserve">Expected file types include ZIP, TGZ, TAR.GZ, PCAP, </w:t>
        </w:r>
      </w:ins>
      <w:ins w:id="2387" w:author="Chantel Trivett" w:date="2021-09-30T16:43:00Z">
        <w:r w:rsidR="007C774F">
          <w:t xml:space="preserve">&amp; </w:t>
        </w:r>
      </w:ins>
      <w:proofErr w:type="spellStart"/>
      <w:ins w:id="2388" w:author="Chantel Trivett" w:date="2021-09-29T14:21:00Z">
        <w:r>
          <w:t>PCAP</w:t>
        </w:r>
      </w:ins>
      <w:ins w:id="2389" w:author="Chantel Trivett" w:date="2021-09-30T16:43:00Z">
        <w:r w:rsidR="007C774F">
          <w:t>ng</w:t>
        </w:r>
      </w:ins>
      <w:proofErr w:type="spellEnd"/>
      <w:ins w:id="2390" w:author="Chantel Trivett" w:date="2021-09-29T14:21:00Z">
        <w:r>
          <w:t xml:space="preserve">. </w:t>
        </w:r>
      </w:ins>
    </w:p>
    <w:p w14:paraId="0901AE1F" w14:textId="6B4BDB8D" w:rsidR="00FB791D" w:rsidRDefault="00A22670">
      <w:pPr>
        <w:rPr>
          <w:ins w:id="2391" w:author="Chantel Trivett" w:date="2021-09-29T14:21:00Z"/>
        </w:rPr>
        <w:pPrChange w:id="2392" w:author="Chantel Trivett" w:date="2021-09-29T14:34:00Z">
          <w:pPr>
            <w:pStyle w:val="NumberedListLvl1"/>
            <w:ind w:left="1440"/>
          </w:pPr>
        </w:pPrChange>
      </w:pPr>
      <w:ins w:id="2393" w:author="Chantel Trivett" w:date="2021-09-29T14:22:00Z">
        <w:r>
          <w:br w:type="page"/>
        </w:r>
      </w:ins>
    </w:p>
    <w:p w14:paraId="38C56EFC" w14:textId="2CD2AC21" w:rsidR="00FB791D" w:rsidRPr="00CD078B" w:rsidRDefault="00DA47AA">
      <w:pPr>
        <w:pStyle w:val="Caption"/>
        <w:jc w:val="center"/>
        <w:divId w:val="2088334391"/>
        <w:rPr>
          <w:ins w:id="2394" w:author="Chantel Trivett" w:date="2021-09-29T14:21:00Z"/>
          <w:b/>
          <w:bCs/>
          <w:color w:val="0B676A"/>
          <w:sz w:val="20"/>
          <w:szCs w:val="20"/>
        </w:rPr>
        <w:pPrChange w:id="2395" w:author="Chantel Trivett" w:date="2021-09-29T14:22:00Z">
          <w:pPr>
            <w:pStyle w:val="Caption"/>
            <w:keepNext/>
            <w:jc w:val="center"/>
            <w:divId w:val="2088334391"/>
          </w:pPr>
        </w:pPrChange>
      </w:pPr>
      <w:bookmarkStart w:id="2396" w:name="_Toc83903382"/>
      <w:ins w:id="2397" w:author="Chantel Trivett" w:date="2021-09-29T14:22:00Z">
        <w:r w:rsidRPr="00A22670">
          <w:rPr>
            <w:b/>
            <w:bCs/>
            <w:color w:val="0B676A"/>
            <w:sz w:val="20"/>
            <w:szCs w:val="20"/>
            <w:rPrChange w:id="2398" w:author="Chantel Trivett" w:date="2021-09-29T14:22:00Z">
              <w:rPr/>
            </w:rPrChange>
          </w:rPr>
          <w:t xml:space="preserve">Figure </w:t>
        </w:r>
        <w:r w:rsidRPr="00A22670">
          <w:rPr>
            <w:b/>
            <w:bCs/>
            <w:color w:val="0B676A"/>
            <w:sz w:val="20"/>
            <w:szCs w:val="20"/>
            <w:rPrChange w:id="2399" w:author="Chantel Trivett" w:date="2021-09-29T14:22:00Z">
              <w:rPr/>
            </w:rPrChange>
          </w:rPr>
          <w:fldChar w:fldCharType="begin"/>
        </w:r>
        <w:r w:rsidRPr="00A22670">
          <w:rPr>
            <w:b/>
            <w:bCs/>
            <w:color w:val="0B676A"/>
            <w:sz w:val="20"/>
            <w:szCs w:val="20"/>
            <w:rPrChange w:id="2400" w:author="Chantel Trivett" w:date="2021-09-29T14:22:00Z">
              <w:rPr/>
            </w:rPrChange>
          </w:rPr>
          <w:instrText xml:space="preserve"> SEQ Figure \* ARABIC </w:instrText>
        </w:r>
      </w:ins>
      <w:r w:rsidRPr="00A22670">
        <w:rPr>
          <w:b/>
          <w:bCs/>
          <w:color w:val="0B676A"/>
          <w:sz w:val="20"/>
          <w:szCs w:val="20"/>
          <w:rPrChange w:id="2401" w:author="Chantel Trivett" w:date="2021-09-29T14:22:00Z">
            <w:rPr/>
          </w:rPrChange>
        </w:rPr>
        <w:fldChar w:fldCharType="separate"/>
      </w:r>
      <w:ins w:id="2402" w:author="Chantel Trivett" w:date="2021-10-06T17:40:00Z">
        <w:r w:rsidR="00986C5B">
          <w:rPr>
            <w:b/>
            <w:bCs/>
            <w:noProof/>
            <w:color w:val="0B676A"/>
            <w:sz w:val="20"/>
            <w:szCs w:val="20"/>
          </w:rPr>
          <w:t>14</w:t>
        </w:r>
      </w:ins>
      <w:ins w:id="2403" w:author="Chantel Trivett" w:date="2021-09-29T14:22:00Z">
        <w:r w:rsidRPr="00A22670">
          <w:rPr>
            <w:b/>
            <w:bCs/>
            <w:color w:val="0B676A"/>
            <w:sz w:val="20"/>
            <w:szCs w:val="20"/>
            <w:rPrChange w:id="2404" w:author="Chantel Trivett" w:date="2021-09-29T14:22:00Z">
              <w:rPr/>
            </w:rPrChange>
          </w:rPr>
          <w:fldChar w:fldCharType="end"/>
        </w:r>
        <w:r w:rsidRPr="00A22670">
          <w:rPr>
            <w:b/>
            <w:bCs/>
            <w:color w:val="0B676A"/>
            <w:sz w:val="20"/>
            <w:szCs w:val="20"/>
            <w:rPrChange w:id="2405" w:author="Chantel Trivett" w:date="2021-09-29T14:22:00Z">
              <w:rPr/>
            </w:rPrChange>
          </w:rPr>
          <w:t>: Expected File Types Example (ZIP) –</w:t>
        </w:r>
      </w:ins>
      <w:ins w:id="2406" w:author="Chantel Trivett" w:date="2021-09-29T14:23:00Z">
        <w:r w:rsidR="00A22670">
          <w:rPr>
            <w:b/>
            <w:bCs/>
            <w:color w:val="0B676A"/>
            <w:sz w:val="20"/>
            <w:szCs w:val="20"/>
          </w:rPr>
          <w:t xml:space="preserve"> </w:t>
        </w:r>
      </w:ins>
      <w:ins w:id="2407" w:author="Chantel Trivett" w:date="2021-09-29T14:28:00Z">
        <w:r w:rsidR="00C63ED7">
          <w:rPr>
            <w:b/>
            <w:bCs/>
            <w:color w:val="0B676A"/>
            <w:sz w:val="20"/>
            <w:szCs w:val="20"/>
          </w:rPr>
          <w:t>SFTP/SCP</w:t>
        </w:r>
        <w:r w:rsidR="001A6DD8">
          <w:rPr>
            <w:b/>
            <w:bCs/>
            <w:color w:val="0B676A"/>
            <w:sz w:val="20"/>
            <w:szCs w:val="20"/>
          </w:rPr>
          <w:t xml:space="preserve"> </w:t>
        </w:r>
        <w:r w:rsidR="00C63ED7">
          <w:rPr>
            <w:b/>
            <w:bCs/>
            <w:color w:val="0B676A"/>
            <w:sz w:val="20"/>
            <w:szCs w:val="20"/>
          </w:rPr>
          <w:t>Server</w:t>
        </w:r>
      </w:ins>
      <w:bookmarkEnd w:id="2396"/>
    </w:p>
    <w:p w14:paraId="093F94E3" w14:textId="77777777" w:rsidR="00FB791D" w:rsidRDefault="00FB791D" w:rsidP="00FB791D">
      <w:pPr>
        <w:jc w:val="center"/>
        <w:divId w:val="2088334391"/>
        <w:rPr>
          <w:ins w:id="2408" w:author="Chantel Trivett" w:date="2021-09-29T14:21:00Z"/>
          <w:rFonts w:eastAsia="Times New Roman"/>
        </w:rPr>
      </w:pPr>
      <w:ins w:id="2409" w:author="Chantel Trivett" w:date="2021-09-29T14:21:00Z">
        <w:r>
          <w:rPr>
            <w:noProof/>
          </w:rPr>
          <w:drawing>
            <wp:inline distT="0" distB="0" distL="0" distR="0" wp14:anchorId="4ED6E001" wp14:editId="245C53FE">
              <wp:extent cx="2047875" cy="485775"/>
              <wp:effectExtent l="19050" t="19050" r="28575" b="2857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47875" cy="485775"/>
                      </a:xfrm>
                      <a:prstGeom prst="rect">
                        <a:avLst/>
                      </a:prstGeom>
                      <a:ln>
                        <a:solidFill>
                          <a:schemeClr val="tx1"/>
                        </a:solidFill>
                      </a:ln>
                    </pic:spPr>
                  </pic:pic>
                </a:graphicData>
              </a:graphic>
            </wp:inline>
          </w:drawing>
        </w:r>
      </w:ins>
    </w:p>
    <w:p w14:paraId="673F8C0C" w14:textId="77777777" w:rsidR="00FB791D" w:rsidRPr="004A436C" w:rsidRDefault="00FB791D">
      <w:pPr>
        <w:pStyle w:val="BulletListLvl2"/>
        <w:numPr>
          <w:ilvl w:val="0"/>
          <w:numId w:val="0"/>
        </w:numPr>
        <w:ind w:left="1440"/>
        <w:divId w:val="2088334391"/>
        <w:rPr>
          <w:ins w:id="2410" w:author="Chantel Trivett" w:date="2021-09-29T14:21:00Z"/>
        </w:rPr>
        <w:pPrChange w:id="2411" w:author="Chantel Trivett" w:date="2021-09-29T14:33:00Z">
          <w:pPr>
            <w:pStyle w:val="BulletListLvl2"/>
            <w:divId w:val="2088334391"/>
          </w:pPr>
        </w:pPrChange>
      </w:pPr>
    </w:p>
    <w:p w14:paraId="0BECA26C" w14:textId="77777777" w:rsidR="00FB791D" w:rsidRPr="004A436C" w:rsidRDefault="00FB791D" w:rsidP="00FB791D">
      <w:pPr>
        <w:pStyle w:val="BulletListLvl2"/>
        <w:divId w:val="2088334391"/>
        <w:rPr>
          <w:ins w:id="2412" w:author="Chantel Trivett" w:date="2021-09-29T14:21:00Z"/>
        </w:rPr>
      </w:pPr>
      <w:ins w:id="2413" w:author="Chantel Trivett" w:date="2021-09-29T14:21:00Z">
        <w:r w:rsidRPr="004A436C">
          <w:t xml:space="preserve">Expected folder structure inside the archive: </w:t>
        </w:r>
        <w:proofErr w:type="spellStart"/>
        <w:r w:rsidRPr="004A436C">
          <w:t>test_execution_name_dir</w:t>
        </w:r>
        <w:proofErr w:type="spellEnd"/>
        <w:r w:rsidRPr="004A436C">
          <w:t xml:space="preserve"> </w:t>
        </w:r>
        <w:r w:rsidRPr="004A436C">
          <w:rPr>
            <w:rFonts w:ascii="Times New Roman" w:hAnsi="Times New Roman" w:cs="Times New Roman"/>
          </w:rPr>
          <w:t>→</w:t>
        </w:r>
        <w:r w:rsidRPr="004A436C">
          <w:t xml:space="preserve"> Files (PCAP or PCAPNG):</w:t>
        </w:r>
      </w:ins>
    </w:p>
    <w:p w14:paraId="101FB898" w14:textId="31BD3D5D" w:rsidR="00FB791D" w:rsidRPr="004A436C" w:rsidRDefault="00FB791D" w:rsidP="00FB791D">
      <w:pPr>
        <w:pStyle w:val="Caption"/>
        <w:keepNext/>
        <w:jc w:val="center"/>
        <w:divId w:val="2088334391"/>
        <w:rPr>
          <w:ins w:id="2414" w:author="Chantel Trivett" w:date="2021-09-29T14:21:00Z"/>
          <w:b/>
          <w:bCs/>
          <w:color w:val="0B676A"/>
          <w:sz w:val="20"/>
          <w:szCs w:val="20"/>
        </w:rPr>
      </w:pPr>
      <w:ins w:id="2415" w:author="Chantel Trivett" w:date="2021-09-29T14:21:00Z">
        <w:r w:rsidRPr="004A436C">
          <w:rPr>
            <w:b/>
            <w:bCs/>
            <w:color w:val="0B676A"/>
            <w:sz w:val="20"/>
            <w:szCs w:val="20"/>
          </w:rPr>
          <w:t>Expected Archive Folder Structure</w:t>
        </w:r>
        <w:r>
          <w:rPr>
            <w:b/>
            <w:bCs/>
            <w:color w:val="0B676A"/>
            <w:sz w:val="20"/>
            <w:szCs w:val="20"/>
          </w:rPr>
          <w:t xml:space="preserve"> – GCS Buckets</w:t>
        </w:r>
      </w:ins>
    </w:p>
    <w:p w14:paraId="2BF94AE7" w14:textId="77777777" w:rsidR="00FB791D" w:rsidRDefault="00FB791D" w:rsidP="00FB791D">
      <w:pPr>
        <w:jc w:val="center"/>
        <w:divId w:val="2088334391"/>
        <w:rPr>
          <w:ins w:id="2416" w:author="Chantel Trivett" w:date="2021-09-29T14:21:00Z"/>
          <w:rFonts w:eastAsia="Times New Roman"/>
        </w:rPr>
      </w:pPr>
      <w:ins w:id="2417" w:author="Chantel Trivett" w:date="2021-09-29T14:21:00Z">
        <w:r>
          <w:rPr>
            <w:noProof/>
          </w:rPr>
          <w:drawing>
            <wp:inline distT="0" distB="0" distL="0" distR="0" wp14:anchorId="050EF1A6" wp14:editId="29590D87">
              <wp:extent cx="2154146" cy="1404000"/>
              <wp:effectExtent l="19050" t="19050" r="17780" b="24765"/>
              <wp:docPr id="190" name="Picture 1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4146" cy="1404000"/>
                      </a:xfrm>
                      <a:prstGeom prst="rect">
                        <a:avLst/>
                      </a:prstGeom>
                      <a:ln>
                        <a:solidFill>
                          <a:schemeClr val="tx1"/>
                        </a:solidFill>
                      </a:ln>
                    </pic:spPr>
                  </pic:pic>
                </a:graphicData>
              </a:graphic>
            </wp:inline>
          </w:drawing>
        </w:r>
      </w:ins>
    </w:p>
    <w:p w14:paraId="7DA2CF41" w14:textId="0A750BDD" w:rsidR="00190613" w:rsidRPr="00CD078B" w:rsidRDefault="00FB791D">
      <w:pPr>
        <w:pStyle w:val="BulletListLvl2"/>
        <w:divId w:val="2088334391"/>
        <w:pPrChange w:id="2418" w:author="Chantel Trivett" w:date="2021-09-29T13:50:00Z">
          <w:pPr>
            <w:pStyle w:val="NormalWeb"/>
            <w:divId w:val="2088334391"/>
          </w:pPr>
        </w:pPrChange>
      </w:pPr>
      <w:ins w:id="2419" w:author="Chantel Trivett" w:date="2021-09-29T14:21:00Z">
        <w:r>
          <w:t>Depending on the size of your files, it can take up to 30 min</w:t>
        </w:r>
      </w:ins>
      <w:ins w:id="2420" w:author="Chantel Trivett" w:date="2021-09-29T14:34:00Z">
        <w:r w:rsidR="00BD05FB">
          <w:t>utes</w:t>
        </w:r>
      </w:ins>
      <w:ins w:id="2421" w:author="Chantel Trivett" w:date="2021-09-29T14:21:00Z">
        <w:r>
          <w:t xml:space="preserve"> for the prediction session to appear on </w:t>
        </w:r>
        <w:r w:rsidRPr="004A436C">
          <w:t xml:space="preserve">the </w:t>
        </w:r>
        <w:r>
          <w:t>AGILITY S</w:t>
        </w:r>
        <w:r w:rsidRPr="004A436C">
          <w:t>essions page</w:t>
        </w:r>
        <w:r>
          <w:t xml:space="preserve">. </w:t>
        </w:r>
      </w:ins>
    </w:p>
    <w:p w14:paraId="5F5508AE" w14:textId="4425A3C6" w:rsidR="00FF1A2E" w:rsidRDefault="00FF1A2E" w:rsidP="00BF0C67">
      <w:pPr>
        <w:pStyle w:val="Heading1"/>
        <w:divId w:val="2088334391"/>
      </w:pPr>
      <w:bookmarkStart w:id="2422" w:name="_Ref71721779"/>
      <w:bookmarkStart w:id="2423" w:name="_Toc83903619"/>
      <w:r>
        <w:t xml:space="preserve">Manual </w:t>
      </w:r>
      <w:ins w:id="2424" w:author="Chantel Trivett" w:date="2021-09-29T14:37:00Z">
        <w:r w:rsidR="00615714">
          <w:t xml:space="preserve">Ingestion </w:t>
        </w:r>
        <w:r w:rsidR="008D412E">
          <w:t xml:space="preserve">&amp; </w:t>
        </w:r>
      </w:ins>
      <w:r>
        <w:t>Prediction</w:t>
      </w:r>
      <w:r w:rsidR="00535693">
        <w:t>s</w:t>
      </w:r>
      <w:bookmarkEnd w:id="2422"/>
      <w:bookmarkEnd w:id="2423"/>
    </w:p>
    <w:p w14:paraId="0C3AF471" w14:textId="2CCF93C3" w:rsidR="00FF1A2E" w:rsidRPr="002B29B2" w:rsidDel="00A97A60" w:rsidRDefault="00FD0731" w:rsidP="000654A6">
      <w:pPr>
        <w:pStyle w:val="NormalWeb"/>
        <w:divId w:val="2088334391"/>
        <w:rPr>
          <w:del w:id="2425" w:author="Chantel Trivett" w:date="2021-09-29T14:38:00Z"/>
        </w:rPr>
      </w:pPr>
      <w:ins w:id="2426" w:author="Chantel Trivett" w:date="2021-09-29T14:35:00Z">
        <w:r>
          <w:rPr>
            <w:bCs/>
          </w:rPr>
          <w:t>Users</w:t>
        </w:r>
      </w:ins>
      <w:del w:id="2427" w:author="Chantel Trivett" w:date="2021-09-29T14:35:00Z">
        <w:r w:rsidR="00CC5A21" w:rsidRPr="002B29B2" w:rsidDel="00FD0731">
          <w:rPr>
            <w:bCs/>
            <w:rPrChange w:id="2428" w:author="Chantel Trivett" w:date="2021-09-29T14:35:00Z">
              <w:rPr>
                <w:b/>
              </w:rPr>
            </w:rPrChange>
          </w:rPr>
          <w:delText>AGILITY</w:delText>
        </w:r>
      </w:del>
      <w:del w:id="2429" w:author="Chantel Trivett" w:date="2021-09-24T15:26:00Z">
        <w:r w:rsidR="00FF1A2E" w:rsidRPr="002B29B2" w:rsidDel="00603964">
          <w:rPr>
            <w:bCs/>
            <w:rPrChange w:id="2430" w:author="Chantel Trivett" w:date="2021-09-29T14:35:00Z">
              <w:rPr/>
            </w:rPrChange>
          </w:rPr>
          <w:delText xml:space="preserve"> offers the</w:delText>
        </w:r>
      </w:del>
      <w:del w:id="2431" w:author="Chantel Trivett" w:date="2021-09-29T14:35:00Z">
        <w:r w:rsidR="00FF1A2E" w:rsidRPr="002B29B2" w:rsidDel="00FD0731">
          <w:rPr>
            <w:bCs/>
            <w:rPrChange w:id="2432" w:author="Chantel Trivett" w:date="2021-09-29T14:35:00Z">
              <w:rPr/>
            </w:rPrChange>
          </w:rPr>
          <w:delText xml:space="preserve"> user</w:delText>
        </w:r>
      </w:del>
      <w:del w:id="2433" w:author="Chantel Trivett" w:date="2021-09-24T17:28:00Z">
        <w:r w:rsidR="00FF1A2E" w:rsidRPr="002B29B2" w:rsidDel="00BE6555">
          <w:rPr>
            <w:bCs/>
            <w:rPrChange w:id="2434" w:author="Chantel Trivett" w:date="2021-09-29T14:35:00Z">
              <w:rPr/>
            </w:rPrChange>
          </w:rPr>
          <w:delText xml:space="preserve"> the ability</w:delText>
        </w:r>
      </w:del>
      <w:r w:rsidR="00FF1A2E" w:rsidRPr="002B29B2">
        <w:rPr>
          <w:bCs/>
          <w:rPrChange w:id="2435" w:author="Chantel Trivett" w:date="2021-09-29T14:35:00Z">
            <w:rPr/>
          </w:rPrChange>
        </w:rPr>
        <w:t xml:space="preserve"> </w:t>
      </w:r>
      <w:ins w:id="2436" w:author="Chantel Trivett" w:date="2021-09-24T15:37:00Z">
        <w:r w:rsidR="000A03F3" w:rsidRPr="002B29B2">
          <w:rPr>
            <w:bCs/>
            <w:rPrChange w:id="2437" w:author="Chantel Trivett" w:date="2021-09-29T14:35:00Z">
              <w:rPr/>
            </w:rPrChange>
          </w:rPr>
          <w:t>can</w:t>
        </w:r>
      </w:ins>
      <w:del w:id="2438" w:author="Chantel Trivett" w:date="2021-09-24T15:37:00Z">
        <w:r w:rsidR="00FF1A2E" w:rsidRPr="002B29B2" w:rsidDel="000A03F3">
          <w:rPr>
            <w:bCs/>
            <w:rPrChange w:id="2439" w:author="Chantel Trivett" w:date="2021-09-29T14:35:00Z">
              <w:rPr/>
            </w:rPrChange>
          </w:rPr>
          <w:delText>to</w:delText>
        </w:r>
      </w:del>
      <w:r w:rsidR="00FF1A2E" w:rsidRPr="002B29B2">
        <w:rPr>
          <w:bCs/>
          <w:rPrChange w:id="2440" w:author="Chantel Trivett" w:date="2021-09-29T14:35:00Z">
            <w:rPr/>
          </w:rPrChange>
        </w:rPr>
        <w:t xml:space="preserve"> run manual predictions by </w:t>
      </w:r>
      <w:ins w:id="2441" w:author="Chantel Trivett" w:date="2021-09-29T14:36:00Z">
        <w:r w:rsidR="006B17C9">
          <w:rPr>
            <w:bCs/>
          </w:rPr>
          <w:t xml:space="preserve">manually </w:t>
        </w:r>
      </w:ins>
      <w:r w:rsidR="00FF1A2E" w:rsidRPr="00CD078B">
        <w:rPr>
          <w:bCs/>
        </w:rPr>
        <w:t>uploading test results</w:t>
      </w:r>
      <w:del w:id="2442" w:author="Chantel Trivett" w:date="2021-09-29T14:36:00Z">
        <w:r w:rsidR="00FF1A2E" w:rsidRPr="002B29B2" w:rsidDel="006B17C9">
          <w:rPr>
            <w:bCs/>
            <w:rPrChange w:id="2443" w:author="Chantel Trivett" w:date="2021-09-29T14:35:00Z">
              <w:rPr/>
            </w:rPrChange>
          </w:rPr>
          <w:delText xml:space="preserve"> manually</w:delText>
        </w:r>
      </w:del>
      <w:r w:rsidR="00FF1A2E" w:rsidRPr="002B29B2">
        <w:rPr>
          <w:bCs/>
          <w:rPrChange w:id="2444" w:author="Chantel Trivett" w:date="2021-09-29T14:35:00Z">
            <w:rPr/>
          </w:rPrChange>
        </w:rPr>
        <w:t xml:space="preserve"> </w:t>
      </w:r>
      <w:ins w:id="2445" w:author="Chantel Trivett" w:date="2021-09-24T15:26:00Z">
        <w:r w:rsidR="000A73A4" w:rsidRPr="002B29B2">
          <w:rPr>
            <w:bCs/>
            <w:rPrChange w:id="2446" w:author="Chantel Trivett" w:date="2021-09-29T14:35:00Z">
              <w:rPr/>
            </w:rPrChange>
          </w:rPr>
          <w:t>through</w:t>
        </w:r>
      </w:ins>
      <w:del w:id="2447" w:author="Chantel Trivett" w:date="2021-09-24T15:26:00Z">
        <w:r w:rsidR="00FF1A2E" w:rsidRPr="002B29B2" w:rsidDel="000A73A4">
          <w:rPr>
            <w:bCs/>
            <w:rPrChange w:id="2448" w:author="Chantel Trivett" w:date="2021-09-29T14:35:00Z">
              <w:rPr/>
            </w:rPrChange>
          </w:rPr>
          <w:delText>from</w:delText>
        </w:r>
      </w:del>
      <w:r w:rsidR="00FF1A2E" w:rsidRPr="002B29B2">
        <w:rPr>
          <w:bCs/>
          <w:rPrChange w:id="2449" w:author="Chantel Trivett" w:date="2021-09-29T14:35:00Z">
            <w:rPr/>
          </w:rPrChange>
        </w:rPr>
        <w:t xml:space="preserve"> </w:t>
      </w:r>
      <w:r w:rsidR="00C317EA" w:rsidRPr="002B29B2">
        <w:rPr>
          <w:bCs/>
          <w:rPrChange w:id="2450" w:author="Chantel Trivett" w:date="2021-09-29T14:35:00Z">
            <w:rPr/>
          </w:rPrChange>
        </w:rPr>
        <w:t xml:space="preserve">the </w:t>
      </w:r>
      <w:r w:rsidR="00CC5A21" w:rsidRPr="002B29B2">
        <w:rPr>
          <w:bCs/>
          <w:rPrChange w:id="2451" w:author="Chantel Trivett" w:date="2021-09-29T14:35:00Z">
            <w:rPr>
              <w:b/>
            </w:rPr>
          </w:rPrChange>
        </w:rPr>
        <w:t>AGILITY</w:t>
      </w:r>
      <w:r w:rsidR="00FF1A2E" w:rsidRPr="00CD078B">
        <w:rPr>
          <w:bCs/>
        </w:rPr>
        <w:t xml:space="preserve"> UI. </w:t>
      </w:r>
      <w:del w:id="2452" w:author="Chantel Trivett" w:date="2021-09-24T15:27:00Z">
        <w:r w:rsidR="00FF1A2E" w:rsidRPr="002B29B2" w:rsidDel="00540314">
          <w:delText>Once results are ready</w:delText>
        </w:r>
        <w:r w:rsidR="001A5F0C" w:rsidRPr="002B29B2" w:rsidDel="00540314">
          <w:delText>,</w:delText>
        </w:r>
        <w:r w:rsidR="00FF1A2E" w:rsidRPr="002B29B2" w:rsidDel="00540314">
          <w:delText xml:space="preserve"> the user can receive an email notification with the </w:delText>
        </w:r>
        <w:r w:rsidR="00B518F4" w:rsidRPr="002B29B2" w:rsidDel="00540314">
          <w:delText>analysis,</w:delText>
        </w:r>
        <w:r w:rsidR="00FF1A2E" w:rsidRPr="002B29B2" w:rsidDel="00540314">
          <w:delText xml:space="preserve"> or they can view the results on the </w:delText>
        </w:r>
        <w:r w:rsidR="00CC5A21" w:rsidRPr="002B29B2" w:rsidDel="00540314">
          <w:rPr>
            <w:rPrChange w:id="2453" w:author="Chantel Trivett" w:date="2021-09-29T14:35:00Z">
              <w:rPr>
                <w:b/>
              </w:rPr>
            </w:rPrChange>
          </w:rPr>
          <w:delText>AGILITY</w:delText>
        </w:r>
        <w:r w:rsidR="00FF1A2E" w:rsidRPr="002B29B2" w:rsidDel="00540314">
          <w:delText xml:space="preserve"> UI.</w:delText>
        </w:r>
      </w:del>
    </w:p>
    <w:p w14:paraId="4CC048D9" w14:textId="720D0F83" w:rsidR="00FF1A2E" w:rsidRDefault="00893A5F" w:rsidP="000654A6">
      <w:pPr>
        <w:pStyle w:val="NormalWeb"/>
        <w:divId w:val="2088334391"/>
      </w:pPr>
      <w:ins w:id="2454" w:author="Chantel Trivett" w:date="2021-09-24T15:27:00Z">
        <w:r>
          <w:t>This section of the user gu</w:t>
        </w:r>
      </w:ins>
      <w:ins w:id="2455" w:author="Chantel Trivett" w:date="2021-09-24T17:13:00Z">
        <w:r w:rsidR="002D6773">
          <w:t>i</w:t>
        </w:r>
      </w:ins>
      <w:ins w:id="2456" w:author="Chantel Trivett" w:date="2021-09-24T15:27:00Z">
        <w:r>
          <w:t xml:space="preserve">de explains </w:t>
        </w:r>
      </w:ins>
      <w:ins w:id="2457" w:author="Chantel Trivett" w:date="2021-09-24T17:14:00Z">
        <w:r w:rsidR="00B04530">
          <w:t xml:space="preserve">how to </w:t>
        </w:r>
      </w:ins>
      <w:ins w:id="2458" w:author="Chantel Trivett" w:date="2021-09-24T17:17:00Z">
        <w:r w:rsidR="00F7260C">
          <w:t xml:space="preserve">run manual predictions </w:t>
        </w:r>
      </w:ins>
      <w:ins w:id="2459" w:author="Chantel Trivett" w:date="2021-09-24T17:18:00Z">
        <w:r w:rsidR="0004790F">
          <w:t>using</w:t>
        </w:r>
      </w:ins>
      <w:ins w:id="2460" w:author="Chantel Trivett" w:date="2021-09-24T15:36:00Z">
        <w:r w:rsidR="00024DD1">
          <w:t xml:space="preserve"> manual file upload</w:t>
        </w:r>
      </w:ins>
      <w:ins w:id="2461" w:author="Chantel Trivett" w:date="2021-09-24T17:18:00Z">
        <w:r w:rsidR="0004790F">
          <w:t>s.</w:t>
        </w:r>
      </w:ins>
      <w:ins w:id="2462" w:author="Chantel Trivett" w:date="2021-09-24T15:36:00Z">
        <w:r w:rsidR="00024DD1">
          <w:t xml:space="preserve"> </w:t>
        </w:r>
      </w:ins>
      <w:del w:id="2463" w:author="Chantel Trivett" w:date="2021-09-24T15:36:00Z">
        <w:r w:rsidR="00FF1A2E" w:rsidDel="00024DD1">
          <w:delText xml:space="preserve">In the </w:delText>
        </w:r>
        <w:r w:rsidR="00011D51" w:rsidDel="00024DD1">
          <w:delText>following</w:delText>
        </w:r>
        <w:r w:rsidR="00FF1A2E" w:rsidDel="00024DD1">
          <w:delText xml:space="preserve"> section we will walk through the </w:delText>
        </w:r>
        <w:r w:rsidR="00B518F4" w:rsidDel="00024DD1">
          <w:delText>step-by-step</w:delText>
        </w:r>
        <w:r w:rsidR="00FF1A2E" w:rsidDel="00024DD1">
          <w:delText xml:space="preserve"> process </w:delText>
        </w:r>
      </w:del>
      <w:del w:id="2464" w:author="Chantel Trivett" w:date="2021-09-24T15:35:00Z">
        <w:r w:rsidR="00FF1A2E" w:rsidDel="00024DD1">
          <w:delText>to:</w:delText>
        </w:r>
      </w:del>
    </w:p>
    <w:p w14:paraId="751E0982" w14:textId="760E19F5" w:rsidR="009635FE" w:rsidRPr="00C2711E" w:rsidRDefault="00393AA0">
      <w:pPr>
        <w:pStyle w:val="Heading2"/>
        <w:divId w:val="2088334391"/>
        <w:rPr>
          <w:ins w:id="2465" w:author="Chantel Trivett" w:date="2021-09-24T15:38:00Z"/>
        </w:rPr>
        <w:pPrChange w:id="2466" w:author="Chantel Trivett" w:date="2021-09-29T15:09:00Z">
          <w:pPr>
            <w:pStyle w:val="SubheadAgility"/>
            <w:divId w:val="2088334391"/>
          </w:pPr>
        </w:pPrChange>
      </w:pPr>
      <w:bookmarkStart w:id="2467" w:name="_Toc83903620"/>
      <w:ins w:id="2468" w:author="Chantel Trivett" w:date="2021-09-24T17:19:00Z">
        <w:r w:rsidRPr="00C2711E">
          <w:rPr>
            <w:rPrChange w:id="2469" w:author="Chantel Trivett" w:date="2021-09-24T18:41:00Z">
              <w:rPr>
                <w:rFonts w:eastAsia="Times New Roman"/>
              </w:rPr>
            </w:rPrChange>
          </w:rPr>
          <w:t>Ru</w:t>
        </w:r>
      </w:ins>
      <w:ins w:id="2470" w:author="Chantel Trivett" w:date="2021-09-24T17:20:00Z">
        <w:r w:rsidRPr="00C2711E">
          <w:rPr>
            <w:rPrChange w:id="2471" w:author="Chantel Trivett" w:date="2021-09-24T18:41:00Z">
              <w:rPr>
                <w:rFonts w:eastAsia="Times New Roman"/>
              </w:rPr>
            </w:rPrChange>
          </w:rPr>
          <w:t>n Manal Predic</w:t>
        </w:r>
        <w:r w:rsidR="004B1506" w:rsidRPr="00C2711E">
          <w:rPr>
            <w:rPrChange w:id="2472" w:author="Chantel Trivett" w:date="2021-09-24T18:41:00Z">
              <w:rPr>
                <w:rFonts w:eastAsia="Times New Roman"/>
              </w:rPr>
            </w:rPrChange>
          </w:rPr>
          <w:t>tions</w:t>
        </w:r>
      </w:ins>
      <w:ins w:id="2473" w:author="Chantel Trivett" w:date="2021-09-24T17:28:00Z">
        <w:r w:rsidR="00432C91" w:rsidRPr="00C2711E">
          <w:rPr>
            <w:rPrChange w:id="2474" w:author="Chantel Trivett" w:date="2021-09-24T18:41:00Z">
              <w:rPr>
                <w:rFonts w:eastAsia="Times New Roman"/>
              </w:rPr>
            </w:rPrChange>
          </w:rPr>
          <w:t xml:space="preserve"> via </w:t>
        </w:r>
        <w:r w:rsidR="00432C91" w:rsidRPr="00224CFE">
          <w:rPr>
            <w:rPrChange w:id="2475" w:author="Chantel Trivett" w:date="2021-09-29T15:08:00Z">
              <w:rPr>
                <w:rFonts w:eastAsia="Times New Roman"/>
              </w:rPr>
            </w:rPrChange>
          </w:rPr>
          <w:t>the</w:t>
        </w:r>
      </w:ins>
      <w:ins w:id="2476" w:author="Chantel Trivett" w:date="2021-09-24T17:20:00Z">
        <w:r w:rsidR="004B1506" w:rsidRPr="00C2711E">
          <w:rPr>
            <w:rPrChange w:id="2477" w:author="Chantel Trivett" w:date="2021-09-24T18:41:00Z">
              <w:rPr>
                <w:rFonts w:eastAsia="Times New Roman"/>
              </w:rPr>
            </w:rPrChange>
          </w:rPr>
          <w:t xml:space="preserve"> Agility UI</w:t>
        </w:r>
      </w:ins>
      <w:bookmarkEnd w:id="2467"/>
    </w:p>
    <w:p w14:paraId="7FD8EEE3" w14:textId="71E49613" w:rsidR="00D104C7" w:rsidRDefault="00D104C7">
      <w:pPr>
        <w:pStyle w:val="NormalWeb"/>
        <w:divId w:val="2088334391"/>
        <w:pPrChange w:id="2478" w:author="Chantel Trivett" w:date="2021-09-24T17:21:00Z">
          <w:pPr>
            <w:pStyle w:val="SubheadAgility"/>
            <w:divId w:val="2088334391"/>
          </w:pPr>
        </w:pPrChange>
      </w:pPr>
      <w:ins w:id="2479" w:author="Chantel Trivett" w:date="2021-09-24T15:38:00Z">
        <w:r>
          <w:t xml:space="preserve">To </w:t>
        </w:r>
      </w:ins>
      <w:ins w:id="2480" w:author="Chantel Trivett" w:date="2021-09-24T17:19:00Z">
        <w:r w:rsidR="003B0BBD">
          <w:t>run manual predictions using manual file uploads</w:t>
        </w:r>
      </w:ins>
      <w:ins w:id="2481" w:author="Chantel Trivett" w:date="2021-09-24T17:20:00Z">
        <w:r w:rsidR="003475CF" w:rsidRPr="003475CF">
          <w:t xml:space="preserve"> </w:t>
        </w:r>
        <w:r w:rsidR="003475CF">
          <w:t xml:space="preserve">through the </w:t>
        </w:r>
        <w:r w:rsidR="003475CF" w:rsidRPr="00CC5A21">
          <w:rPr>
            <w:b/>
          </w:rPr>
          <w:t>AGILITY</w:t>
        </w:r>
        <w:r w:rsidR="003475CF">
          <w:t xml:space="preserve"> </w:t>
        </w:r>
        <w:proofErr w:type="gramStart"/>
        <w:r w:rsidR="003475CF">
          <w:t>UI</w:t>
        </w:r>
      </w:ins>
      <w:ins w:id="2482" w:author="Chantel Trivett" w:date="2021-09-24T17:21:00Z">
        <w:r w:rsidR="003475CF">
          <w:t xml:space="preserve"> </w:t>
        </w:r>
      </w:ins>
      <w:ins w:id="2483" w:author="Chantel Trivett" w:date="2021-09-24T15:39:00Z">
        <w:r>
          <w:t>:</w:t>
        </w:r>
      </w:ins>
      <w:proofErr w:type="gramEnd"/>
    </w:p>
    <w:p w14:paraId="1C5FC12E" w14:textId="2496BA65" w:rsidR="009635FE" w:rsidRDefault="00394F9A">
      <w:pPr>
        <w:pStyle w:val="NumberedListLvl1"/>
        <w:numPr>
          <w:ilvl w:val="0"/>
          <w:numId w:val="137"/>
        </w:numPr>
        <w:divId w:val="2088334391"/>
        <w:rPr>
          <w:ins w:id="2484" w:author="Chantel Trivett" w:date="2021-09-24T15:39:00Z"/>
        </w:rPr>
        <w:pPrChange w:id="2485" w:author="Chantel Trivett" w:date="2021-09-29T14:41:00Z">
          <w:pPr>
            <w:pStyle w:val="NormalWeb"/>
            <w:numPr>
              <w:numId w:val="7"/>
            </w:numPr>
            <w:tabs>
              <w:tab w:val="num" w:pos="720"/>
            </w:tabs>
            <w:ind w:left="720" w:hanging="360"/>
            <w:divId w:val="2088334391"/>
          </w:pPr>
        </w:pPrChange>
      </w:pPr>
      <w:ins w:id="2486" w:author="Chantel Trivett" w:date="2021-09-24T15:39:00Z">
        <w:r>
          <w:t xml:space="preserve">Select </w:t>
        </w:r>
      </w:ins>
      <w:del w:id="2487" w:author="Chantel Trivett" w:date="2021-09-24T15:39:00Z">
        <w:r w:rsidR="009635FE" w:rsidDel="00394F9A">
          <w:delText>Go to the</w:delText>
        </w:r>
      </w:del>
      <w:del w:id="2488" w:author="Chantel Trivett" w:date="2021-09-24T17:19:00Z">
        <w:r w:rsidR="009635FE" w:rsidDel="003B0BBD">
          <w:delText xml:space="preserve"> </w:delText>
        </w:r>
      </w:del>
      <w:r w:rsidR="009635FE" w:rsidRPr="00CD078B">
        <w:rPr>
          <w:b/>
          <w:bCs/>
        </w:rPr>
        <w:t>Tests</w:t>
      </w:r>
      <w:r w:rsidR="009635FE">
        <w:t xml:space="preserve"> </w:t>
      </w:r>
      <w:ins w:id="2489" w:author="Chantel Trivett" w:date="2021-09-24T15:39:00Z">
        <w:r>
          <w:t>from the side navigation panel.</w:t>
        </w:r>
      </w:ins>
      <w:del w:id="2490" w:author="Chantel Trivett" w:date="2021-09-24T15:39:00Z">
        <w:r w:rsidR="009635FE" w:rsidDel="00394F9A">
          <w:delText>page</w:delText>
        </w:r>
      </w:del>
      <w:del w:id="2491" w:author="Chantel Trivett" w:date="2021-09-24T17:19:00Z">
        <w:r w:rsidR="009635FE" w:rsidDel="003B0BBD">
          <w:delText>.</w:delText>
        </w:r>
      </w:del>
    </w:p>
    <w:p w14:paraId="45797BB9" w14:textId="65B1C1ED" w:rsidR="001B75C0" w:rsidRDefault="00557B6C" w:rsidP="00277FE5">
      <w:pPr>
        <w:pStyle w:val="Images"/>
        <w:divId w:val="2088334391"/>
        <w:rPr>
          <w:ins w:id="2492" w:author="Chantel Trivett" w:date="2021-09-29T14:56:00Z"/>
        </w:rPr>
      </w:pPr>
      <w:ins w:id="2493" w:author="Chantel Trivett" w:date="2021-09-24T15:43:00Z">
        <w:r>
          <w:rPr>
            <w:noProof/>
          </w:rPr>
          <w:drawing>
            <wp:inline distT="0" distB="0" distL="0" distR="0" wp14:anchorId="4E900E1A" wp14:editId="5379954D">
              <wp:extent cx="1580952" cy="1380952"/>
              <wp:effectExtent l="19050" t="19050" r="19685" b="10160"/>
              <wp:docPr id="126" name="Picture 126" descr="This image depicts the Test tab located on the side navigation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his image depicts the Test tab located on the side navigation panel. "/>
                      <pic:cNvPicPr/>
                    </pic:nvPicPr>
                    <pic:blipFill>
                      <a:blip r:embed="rId64"/>
                      <a:stretch>
                        <a:fillRect/>
                      </a:stretch>
                    </pic:blipFill>
                    <pic:spPr>
                      <a:xfrm>
                        <a:off x="0" y="0"/>
                        <a:ext cx="1580952" cy="1380952"/>
                      </a:xfrm>
                      <a:prstGeom prst="rect">
                        <a:avLst/>
                      </a:prstGeom>
                      <a:ln>
                        <a:solidFill>
                          <a:schemeClr val="tx1"/>
                        </a:solidFill>
                      </a:ln>
                    </pic:spPr>
                  </pic:pic>
                </a:graphicData>
              </a:graphic>
            </wp:inline>
          </w:drawing>
        </w:r>
      </w:ins>
    </w:p>
    <w:p w14:paraId="6F699F20" w14:textId="77777777" w:rsidR="00D1600D" w:rsidRDefault="00D1600D">
      <w:pPr>
        <w:pStyle w:val="Images"/>
        <w:divId w:val="2088334391"/>
        <w:rPr>
          <w:ins w:id="2494" w:author="Chantel Trivett" w:date="2021-09-24T15:44:00Z"/>
        </w:rPr>
        <w:pPrChange w:id="2495" w:author="Chantel Trivett" w:date="2021-09-29T14:42:00Z">
          <w:pPr>
            <w:divId w:val="2088334391"/>
          </w:pPr>
        </w:pPrChange>
      </w:pPr>
    </w:p>
    <w:p w14:paraId="2BA094AF" w14:textId="072EDC29" w:rsidR="002F0E2F" w:rsidRDefault="002F0E2F">
      <w:pPr>
        <w:pStyle w:val="ListParagraph"/>
        <w:divId w:val="2088334391"/>
        <w:rPr>
          <w:ins w:id="2496" w:author="Chantel Trivett" w:date="2021-09-24T15:45:00Z"/>
        </w:rPr>
        <w:pPrChange w:id="2497" w:author="Chantel Trivett" w:date="2021-09-29T14:56:00Z">
          <w:pPr>
            <w:divId w:val="2088334391"/>
          </w:pPr>
        </w:pPrChange>
      </w:pPr>
      <w:ins w:id="2498" w:author="Chantel Trivett" w:date="2021-09-24T15:44:00Z">
        <w:r w:rsidRPr="008066A4">
          <w:rPr>
            <w:rStyle w:val="ListParagraphChar"/>
            <w:rPrChange w:id="2499" w:author="Chantel Trivett" w:date="2021-09-29T14:42:00Z">
              <w:rPr/>
            </w:rPrChange>
          </w:rPr>
          <w:t xml:space="preserve">The </w:t>
        </w:r>
      </w:ins>
      <w:ins w:id="2500" w:author="Chantel Trivett" w:date="2021-09-24T15:45:00Z">
        <w:r w:rsidRPr="008066A4">
          <w:rPr>
            <w:rStyle w:val="ListParagraphChar"/>
            <w:rPrChange w:id="2501" w:author="Chantel Trivett" w:date="2021-09-29T14:42:00Z">
              <w:rPr/>
            </w:rPrChange>
          </w:rPr>
          <w:t>Test Files Selection page will open</w:t>
        </w:r>
        <w:r>
          <w:t xml:space="preserve">. </w:t>
        </w:r>
      </w:ins>
    </w:p>
    <w:p w14:paraId="2BC0B4A3" w14:textId="789BDF27" w:rsidR="00B14530" w:rsidRDefault="00D03DD9">
      <w:pPr>
        <w:jc w:val="both"/>
        <w:divId w:val="2088334391"/>
        <w:pPrChange w:id="2502" w:author="Chantel Trivett" w:date="2021-09-24T15:46:00Z">
          <w:pPr>
            <w:pStyle w:val="NormalWeb"/>
            <w:numPr>
              <w:numId w:val="7"/>
            </w:numPr>
            <w:tabs>
              <w:tab w:val="num" w:pos="720"/>
            </w:tabs>
            <w:ind w:left="720" w:hanging="360"/>
            <w:divId w:val="2088334391"/>
          </w:pPr>
        </w:pPrChange>
      </w:pPr>
      <w:ins w:id="2503" w:author="Chantel Trivett" w:date="2021-09-24T15:45:00Z">
        <w:r>
          <w:rPr>
            <w:noProof/>
          </w:rPr>
          <w:drawing>
            <wp:inline distT="0" distB="0" distL="0" distR="0" wp14:anchorId="0ECCDFA5" wp14:editId="35E2450D">
              <wp:extent cx="6016625" cy="1265555"/>
              <wp:effectExtent l="19050" t="19050" r="22225" b="10795"/>
              <wp:docPr id="127" name="Picture 127" descr="This image depicts the Test File Selec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his image depicts the Test File Selection page."/>
                      <pic:cNvPicPr/>
                    </pic:nvPicPr>
                    <pic:blipFill>
                      <a:blip r:embed="rId65"/>
                      <a:stretch>
                        <a:fillRect/>
                      </a:stretch>
                    </pic:blipFill>
                    <pic:spPr>
                      <a:xfrm>
                        <a:off x="0" y="0"/>
                        <a:ext cx="6016625" cy="1265555"/>
                      </a:xfrm>
                      <a:prstGeom prst="rect">
                        <a:avLst/>
                      </a:prstGeom>
                      <a:ln>
                        <a:solidFill>
                          <a:schemeClr val="tx1"/>
                        </a:solidFill>
                      </a:ln>
                    </pic:spPr>
                  </pic:pic>
                </a:graphicData>
              </a:graphic>
            </wp:inline>
          </w:drawing>
        </w:r>
      </w:ins>
    </w:p>
    <w:p w14:paraId="21044602" w14:textId="77777777" w:rsidR="00DF7F70" w:rsidRDefault="00DF7F70">
      <w:pPr>
        <w:pStyle w:val="NumberedListLvl1"/>
        <w:divId w:val="2088334391"/>
        <w:rPr>
          <w:ins w:id="2504" w:author="Chantel Trivett" w:date="2021-09-24T16:24:00Z"/>
        </w:rPr>
        <w:pPrChange w:id="2505" w:author="Chantel Trivett" w:date="2021-09-29T15:02:00Z">
          <w:pPr>
            <w:pStyle w:val="NormalWeb"/>
            <w:numPr>
              <w:numId w:val="7"/>
            </w:numPr>
            <w:tabs>
              <w:tab w:val="num" w:pos="720"/>
            </w:tabs>
            <w:ind w:left="720" w:hanging="360"/>
            <w:divId w:val="2088334391"/>
          </w:pPr>
        </w:pPrChange>
      </w:pPr>
    </w:p>
    <w:p w14:paraId="0CCCFFE6" w14:textId="15A851E4" w:rsidR="006D636F" w:rsidRDefault="00704AB8" w:rsidP="006D636F">
      <w:pPr>
        <w:pStyle w:val="NormalWeb"/>
        <w:numPr>
          <w:ilvl w:val="1"/>
          <w:numId w:val="7"/>
        </w:numPr>
        <w:divId w:val="2088334391"/>
        <w:rPr>
          <w:ins w:id="2506" w:author="Chantel Trivett" w:date="2021-09-24T16:25:00Z"/>
        </w:rPr>
      </w:pPr>
      <w:ins w:id="2507" w:author="Chantel Trivett" w:date="2021-09-24T16:32:00Z">
        <w:r>
          <w:t xml:space="preserve">Upload new files or </w:t>
        </w:r>
      </w:ins>
      <w:ins w:id="2508" w:author="Chantel Trivett" w:date="2021-09-24T16:34:00Z">
        <w:r w:rsidR="009D3591">
          <w:t>f</w:t>
        </w:r>
      </w:ins>
      <w:ins w:id="2509" w:author="Chantel Trivett" w:date="2021-09-24T16:32:00Z">
        <w:r>
          <w:t>olders (i.e., a directory)</w:t>
        </w:r>
      </w:ins>
      <w:ins w:id="2510" w:author="Chantel Trivett" w:date="2021-09-24T16:33:00Z">
        <w:r w:rsidR="006C67DE">
          <w:t>.</w:t>
        </w:r>
      </w:ins>
      <w:ins w:id="2511" w:author="Chantel Trivett" w:date="2021-09-24T16:32:00Z">
        <w:r>
          <w:t xml:space="preserve"> </w:t>
        </w:r>
      </w:ins>
    </w:p>
    <w:p w14:paraId="26D6835A" w14:textId="261C3F49" w:rsidR="00542C73" w:rsidRDefault="00704AB8" w:rsidP="006D636F">
      <w:pPr>
        <w:pStyle w:val="NormalWeb"/>
        <w:numPr>
          <w:ilvl w:val="1"/>
          <w:numId w:val="7"/>
        </w:numPr>
        <w:divId w:val="2088334391"/>
        <w:rPr>
          <w:ins w:id="2512" w:author="Chantel Trivett" w:date="2021-09-24T16:25:00Z"/>
        </w:rPr>
      </w:pPr>
      <w:ins w:id="2513" w:author="Chantel Trivett" w:date="2021-09-24T16:33:00Z">
        <w:r>
          <w:t>Select previously uploaded files</w:t>
        </w:r>
        <w:r w:rsidR="006C67DE">
          <w:t>.</w:t>
        </w:r>
      </w:ins>
    </w:p>
    <w:p w14:paraId="5D0B0824" w14:textId="42434E8D" w:rsidR="009D3591" w:rsidRPr="00AB5D61" w:rsidRDefault="009635FE">
      <w:pPr>
        <w:divId w:val="2088334391"/>
        <w:pPrChange w:id="2514" w:author="Chantel Trivett" w:date="2021-09-24T16:38:00Z">
          <w:pPr>
            <w:pStyle w:val="NormalWeb"/>
            <w:numPr>
              <w:numId w:val="7"/>
            </w:numPr>
            <w:tabs>
              <w:tab w:val="num" w:pos="720"/>
            </w:tabs>
            <w:ind w:left="720" w:hanging="360"/>
            <w:divId w:val="2088334391"/>
          </w:pPr>
        </w:pPrChange>
      </w:pPr>
      <w:del w:id="2515" w:author="Chantel Trivett" w:date="2021-09-24T15:44:00Z">
        <w:r w:rsidRPr="008B0EC3" w:rsidDel="00FA3662">
          <w:rPr>
            <w:b/>
            <w:bCs/>
            <w:color w:val="0B676A"/>
            <w:rPrChange w:id="2516" w:author="Chantel Trivett" w:date="2021-09-24T18:24:00Z">
              <w:rPr/>
            </w:rPrChange>
          </w:rPr>
          <w:delText>Click</w:delText>
        </w:r>
      </w:del>
      <w:del w:id="2517" w:author="Chantel Trivett" w:date="2021-09-24T16:37:00Z">
        <w:r w:rsidRPr="008B0EC3" w:rsidDel="003965B5">
          <w:rPr>
            <w:b/>
            <w:bCs/>
            <w:color w:val="0B676A"/>
            <w:rPrChange w:id="2518" w:author="Chantel Trivett" w:date="2021-09-24T18:24:00Z">
              <w:rPr/>
            </w:rPrChange>
          </w:rPr>
          <w:delText xml:space="preserve"> </w:delText>
        </w:r>
      </w:del>
      <w:del w:id="2519" w:author="Chantel Trivett" w:date="2021-09-24T15:47:00Z">
        <w:r w:rsidRPr="008B0EC3" w:rsidDel="000C43B4">
          <w:rPr>
            <w:b/>
            <w:bCs/>
            <w:color w:val="0B676A"/>
            <w:rPrChange w:id="2520" w:author="Chantel Trivett" w:date="2021-09-24T18:24:00Z">
              <w:rPr/>
            </w:rPrChange>
          </w:rPr>
          <w:delText xml:space="preserve">the </w:delText>
        </w:r>
        <w:r w:rsidRPr="008B0EC3" w:rsidDel="000C43B4">
          <w:rPr>
            <w:b/>
            <w:bCs/>
            <w:color w:val="0B676A"/>
            <w:rPrChange w:id="2521" w:author="Chantel Trivett" w:date="2021-09-24T18:24:00Z">
              <w:rPr>
                <w:b/>
                <w:bCs/>
              </w:rPr>
            </w:rPrChange>
          </w:rPr>
          <w:delText>UPLOAD</w:delText>
        </w:r>
        <w:r w:rsidRPr="008B0EC3" w:rsidDel="000C43B4">
          <w:rPr>
            <w:b/>
            <w:bCs/>
            <w:color w:val="0B676A"/>
            <w:rPrChange w:id="2522" w:author="Chantel Trivett" w:date="2021-09-24T18:24:00Z">
              <w:rPr/>
            </w:rPrChange>
          </w:rPr>
          <w:delText xml:space="preserve"> button</w:delText>
        </w:r>
      </w:del>
      <w:del w:id="2523" w:author="Chantel Trivett" w:date="2021-09-24T16:37:00Z">
        <w:r w:rsidRPr="008B0EC3" w:rsidDel="003965B5">
          <w:rPr>
            <w:b/>
            <w:bCs/>
            <w:color w:val="0B676A"/>
            <w:rPrChange w:id="2524" w:author="Chantel Trivett" w:date="2021-09-24T18:24:00Z">
              <w:rPr/>
            </w:rPrChange>
          </w:rPr>
          <w:delText xml:space="preserve"> to upload your files and/or a folder (i.e., a directory) or you can select from the list of previously uploaded files</w:delText>
        </w:r>
        <w:r w:rsidRPr="008B0EC3" w:rsidDel="00F0559A">
          <w:rPr>
            <w:b/>
            <w:bCs/>
            <w:color w:val="0B676A"/>
            <w:rPrChange w:id="2525" w:author="Chantel Trivett" w:date="2021-09-24T18:24:00Z">
              <w:rPr/>
            </w:rPrChange>
          </w:rPr>
          <w:delText>:</w:delText>
        </w:r>
      </w:del>
      <w:ins w:id="2526" w:author="Chantel Trivett" w:date="2021-09-24T16:34:00Z">
        <w:r w:rsidR="009D3591" w:rsidRPr="008B0EC3">
          <w:rPr>
            <w:b/>
            <w:bCs/>
            <w:color w:val="0B676A"/>
            <w:rPrChange w:id="2527" w:author="Chantel Trivett" w:date="2021-09-24T18:24:00Z">
              <w:rPr/>
            </w:rPrChange>
          </w:rPr>
          <w:t xml:space="preserve">Option </w:t>
        </w:r>
      </w:ins>
      <w:ins w:id="2528" w:author="Chantel Trivett" w:date="2021-09-29T15:03:00Z">
        <w:r w:rsidR="00C10960">
          <w:rPr>
            <w:b/>
            <w:bCs/>
            <w:color w:val="0B676A"/>
          </w:rPr>
          <w:t>a)</w:t>
        </w:r>
      </w:ins>
      <w:ins w:id="2529" w:author="Chantel Trivett" w:date="2021-09-24T16:34:00Z">
        <w:r w:rsidR="009D3591" w:rsidRPr="008B0EC3">
          <w:rPr>
            <w:b/>
            <w:bCs/>
            <w:color w:val="0B676A"/>
            <w:rPrChange w:id="2530" w:author="Chantel Trivett" w:date="2021-09-24T18:24:00Z">
              <w:rPr/>
            </w:rPrChange>
          </w:rPr>
          <w:t>:</w:t>
        </w:r>
        <w:r w:rsidR="009D3591" w:rsidRPr="008B0EC3">
          <w:rPr>
            <w:color w:val="0B676A"/>
            <w:rPrChange w:id="2531" w:author="Chantel Trivett" w:date="2021-09-24T18:24:00Z">
              <w:rPr/>
            </w:rPrChange>
          </w:rPr>
          <w:t xml:space="preserve"> </w:t>
        </w:r>
        <w:r w:rsidR="009D3591" w:rsidRPr="00AB5D61">
          <w:t>Upload new files or folders</w:t>
        </w:r>
      </w:ins>
    </w:p>
    <w:p w14:paraId="1AA85E22" w14:textId="4E27A09D" w:rsidR="004D74C9" w:rsidRDefault="00855AD6">
      <w:pPr>
        <w:pStyle w:val="ListParagraph"/>
        <w:numPr>
          <w:ilvl w:val="2"/>
          <w:numId w:val="110"/>
        </w:numPr>
        <w:spacing w:after="240"/>
        <w:divId w:val="2088334391"/>
        <w:rPr>
          <w:ins w:id="2532" w:author="Chantel Trivett" w:date="2021-09-24T16:00:00Z"/>
        </w:rPr>
        <w:pPrChange w:id="2533" w:author="Chantel Trivett" w:date="2021-09-24T16:51:00Z">
          <w:pPr>
            <w:spacing w:after="240"/>
            <w:divId w:val="2088334391"/>
          </w:pPr>
        </w:pPrChange>
      </w:pPr>
      <w:ins w:id="2534" w:author="Chantel Trivett" w:date="2021-09-24T16:36:00Z">
        <w:r>
          <w:t xml:space="preserve">Select the upload icon </w:t>
        </w:r>
        <w:r>
          <w:rPr>
            <w:noProof/>
          </w:rPr>
          <w:drawing>
            <wp:inline distT="0" distB="0" distL="0" distR="0" wp14:anchorId="47F447A8" wp14:editId="016DD22D">
              <wp:extent cx="238095" cy="1809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095" cy="180952"/>
                      </a:xfrm>
                      <a:prstGeom prst="rect">
                        <a:avLst/>
                      </a:prstGeom>
                    </pic:spPr>
                  </pic:pic>
                </a:graphicData>
              </a:graphic>
            </wp:inline>
          </w:drawing>
        </w:r>
        <w:r>
          <w:t xml:space="preserve"> to upload your file</w:t>
        </w:r>
      </w:ins>
      <w:ins w:id="2535" w:author="Chantel Trivett" w:date="2021-09-24T16:37:00Z">
        <w:r w:rsidR="003965B5">
          <w:t>(</w:t>
        </w:r>
      </w:ins>
      <w:ins w:id="2536" w:author="Chantel Trivett" w:date="2021-09-24T16:36:00Z">
        <w:r>
          <w:t>s</w:t>
        </w:r>
      </w:ins>
      <w:ins w:id="2537" w:author="Chantel Trivett" w:date="2021-09-24T16:37:00Z">
        <w:r w:rsidR="003965B5">
          <w:t>) /</w:t>
        </w:r>
      </w:ins>
      <w:ins w:id="2538" w:author="Chantel Trivett" w:date="2021-09-24T16:36:00Z">
        <w:r>
          <w:t xml:space="preserve"> folder</w:t>
        </w:r>
      </w:ins>
      <w:ins w:id="2539" w:author="Chantel Trivett" w:date="2021-09-24T16:37:00Z">
        <w:r w:rsidR="003965B5">
          <w:t>(s)</w:t>
        </w:r>
      </w:ins>
      <w:ins w:id="2540" w:author="Chantel Trivett" w:date="2021-09-24T16:36:00Z">
        <w:r>
          <w:t xml:space="preserve"> (i.e., a directory)</w:t>
        </w:r>
      </w:ins>
    </w:p>
    <w:p w14:paraId="708C7505" w14:textId="2A93DD7A" w:rsidR="001E5C1F" w:rsidRDefault="000C7D57" w:rsidP="000C7D57">
      <w:pPr>
        <w:pStyle w:val="BulletListLvl2"/>
        <w:numPr>
          <w:ilvl w:val="0"/>
          <w:numId w:val="0"/>
        </w:numPr>
        <w:ind w:left="1440"/>
        <w:divId w:val="2088334391"/>
        <w:rPr>
          <w:ins w:id="2541" w:author="Chantel Trivett" w:date="2021-09-29T15:13:00Z"/>
        </w:rPr>
      </w:pPr>
      <w:ins w:id="2542" w:author="Chantel Trivett" w:date="2021-09-29T15:04:00Z">
        <w:r>
          <w:t xml:space="preserve">       </w:t>
        </w:r>
      </w:ins>
      <w:ins w:id="2543" w:author="Chantel Trivett" w:date="2021-09-24T16:00:00Z">
        <w:r w:rsidR="004D74C9">
          <w:rPr>
            <w:noProof/>
          </w:rPr>
          <w:drawing>
            <wp:inline distT="0" distB="0" distL="0" distR="0" wp14:anchorId="4FE720FD" wp14:editId="4E6D996A">
              <wp:extent cx="2267978" cy="1582310"/>
              <wp:effectExtent l="19050" t="19050" r="18415" b="18415"/>
              <wp:docPr id="129" name="Picture 129" descr="This image depicts the upload icon located on the Tests File Selec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his image depicts the upload icon located on the Tests File Selection page."/>
                      <pic:cNvPicPr/>
                    </pic:nvPicPr>
                    <pic:blipFill>
                      <a:blip r:embed="rId67"/>
                      <a:stretch>
                        <a:fillRect/>
                      </a:stretch>
                    </pic:blipFill>
                    <pic:spPr>
                      <a:xfrm>
                        <a:off x="0" y="0"/>
                        <a:ext cx="2273834" cy="1586395"/>
                      </a:xfrm>
                      <a:prstGeom prst="rect">
                        <a:avLst/>
                      </a:prstGeom>
                      <a:ln>
                        <a:solidFill>
                          <a:schemeClr val="tx1"/>
                        </a:solidFill>
                      </a:ln>
                    </pic:spPr>
                  </pic:pic>
                </a:graphicData>
              </a:graphic>
            </wp:inline>
          </w:drawing>
        </w:r>
      </w:ins>
      <w:del w:id="2544" w:author="Chantel Trivett" w:date="2021-09-24T16:01:00Z">
        <w:r w:rsidR="00220066" w:rsidDel="00321877">
          <w:rPr>
            <w:noProof/>
          </w:rPr>
          <w:drawing>
            <wp:inline distT="0" distB="0" distL="0" distR="0" wp14:anchorId="52910905" wp14:editId="5CAE3DED">
              <wp:extent cx="6016625" cy="33693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3369310"/>
                      </a:xfrm>
                      <a:prstGeom prst="rect">
                        <a:avLst/>
                      </a:prstGeom>
                    </pic:spPr>
                  </pic:pic>
                </a:graphicData>
              </a:graphic>
            </wp:inline>
          </w:drawing>
        </w:r>
      </w:del>
    </w:p>
    <w:p w14:paraId="05A462EC" w14:textId="77777777" w:rsidR="00DE5272" w:rsidRDefault="00DE5272">
      <w:pPr>
        <w:pStyle w:val="BulletListLvl2"/>
        <w:numPr>
          <w:ilvl w:val="0"/>
          <w:numId w:val="0"/>
        </w:numPr>
        <w:ind w:left="1440"/>
        <w:divId w:val="2088334391"/>
        <w:rPr>
          <w:ins w:id="2545" w:author="Chantel Trivett" w:date="2021-09-24T16:45:00Z"/>
        </w:rPr>
        <w:pPrChange w:id="2546" w:author="Chantel Trivett" w:date="2021-09-29T15:04:00Z">
          <w:pPr>
            <w:spacing w:after="240"/>
            <w:divId w:val="2088334391"/>
          </w:pPr>
        </w:pPrChange>
      </w:pPr>
    </w:p>
    <w:p w14:paraId="091E3E66" w14:textId="367D0620" w:rsidR="00117C0B" w:rsidRDefault="00117C0B">
      <w:pPr>
        <w:pStyle w:val="ListParagraph"/>
        <w:numPr>
          <w:ilvl w:val="2"/>
          <w:numId w:val="110"/>
        </w:numPr>
        <w:spacing w:after="240"/>
        <w:divId w:val="2088334391"/>
        <w:pPrChange w:id="2547" w:author="Chantel Trivett" w:date="2021-09-24T16:51:00Z">
          <w:pPr>
            <w:spacing w:after="240"/>
            <w:divId w:val="2088334391"/>
          </w:pPr>
        </w:pPrChange>
      </w:pPr>
      <w:ins w:id="2548" w:author="Chantel Trivett" w:date="2021-09-24T16:45:00Z">
        <w:r>
          <w:t xml:space="preserve">Ensure that </w:t>
        </w:r>
      </w:ins>
      <w:ins w:id="2549" w:author="Chantel Trivett" w:date="2021-09-24T16:46:00Z">
        <w:r w:rsidR="00A415A1">
          <w:t>your uploads</w:t>
        </w:r>
        <w:r w:rsidR="0074532F">
          <w:t xml:space="preserve"> follow the following</w:t>
        </w:r>
        <w:r w:rsidR="00B83219">
          <w:t xml:space="preserve"> format:</w:t>
        </w:r>
      </w:ins>
    </w:p>
    <w:p w14:paraId="044D79AC" w14:textId="0B60E972" w:rsidR="009635FE" w:rsidRPr="003E5457" w:rsidDel="00B83219" w:rsidRDefault="009635FE">
      <w:pPr>
        <w:pStyle w:val="Heading3"/>
        <w:jc w:val="center"/>
        <w:divId w:val="2088334391"/>
        <w:rPr>
          <w:del w:id="2550" w:author="Chantel Trivett" w:date="2021-09-24T16:47:00Z"/>
        </w:rPr>
        <w:pPrChange w:id="2551" w:author="Chantel Trivett" w:date="2021-09-24T16:48:00Z">
          <w:pPr>
            <w:pStyle w:val="Heading3"/>
            <w:divId w:val="2088334391"/>
          </w:pPr>
        </w:pPrChange>
      </w:pPr>
      <w:del w:id="2552" w:author="Chantel Trivett" w:date="2021-09-24T16:47:00Z">
        <w:r w:rsidRPr="003E5457" w:rsidDel="00B83219">
          <w:delText>File Structure</w:delText>
        </w:r>
      </w:del>
    </w:p>
    <w:p w14:paraId="2B416466" w14:textId="27C33FB8" w:rsidR="009635FE" w:rsidRDefault="009635FE">
      <w:pPr>
        <w:pStyle w:val="NormalWeb"/>
        <w:ind w:left="360"/>
        <w:jc w:val="center"/>
        <w:divId w:val="2088334391"/>
        <w:pPrChange w:id="2553" w:author="Chantel Trivett" w:date="2021-09-24T16:48:00Z">
          <w:pPr>
            <w:pStyle w:val="NormalWeb"/>
            <w:ind w:left="360"/>
            <w:divId w:val="2088334391"/>
          </w:pPr>
        </w:pPrChange>
      </w:pPr>
      <w:del w:id="2554" w:author="Chantel Trivett" w:date="2021-09-24T16:06:00Z">
        <w:r w:rsidDel="00C024B3">
          <w:rPr>
            <w:rStyle w:val="Strong"/>
            <w:color w:val="36B37E"/>
          </w:rPr>
          <w:delText>IMPORTANT:</w:delText>
        </w:r>
        <w:r w:rsidDel="00C024B3">
          <w:delText xml:space="preserve"> </w:delText>
        </w:r>
      </w:del>
      <w:del w:id="2555" w:author="Chantel Trivett" w:date="2021-09-24T16:47:00Z">
        <w:r w:rsidRPr="00C024B3" w:rsidDel="00B83219">
          <w:rPr>
            <w:rPrChange w:id="2556" w:author="Chantel Trivett" w:date="2021-09-24T16:06:00Z">
              <w:rPr>
                <w:rStyle w:val="Emphasis"/>
                <w:color w:val="36B37E"/>
              </w:rPr>
            </w:rPrChange>
          </w:rPr>
          <w:delText xml:space="preserve">A specific file structure </w:delText>
        </w:r>
      </w:del>
      <w:del w:id="2557" w:author="Chantel Trivett" w:date="2021-09-24T16:02:00Z">
        <w:r w:rsidRPr="00C024B3" w:rsidDel="00E16CF6">
          <w:rPr>
            <w:rPrChange w:id="2558" w:author="Chantel Trivett" w:date="2021-09-24T16:06:00Z">
              <w:rPr>
                <w:rStyle w:val="Emphasis"/>
                <w:color w:val="36B37E"/>
              </w:rPr>
            </w:rPrChange>
          </w:rPr>
          <w:delText>is required</w:delText>
        </w:r>
      </w:del>
      <w:del w:id="2559" w:author="Chantel Trivett" w:date="2021-09-24T16:47:00Z">
        <w:r w:rsidRPr="00C024B3" w:rsidDel="00B83219">
          <w:rPr>
            <w:rPrChange w:id="2560" w:author="Chantel Trivett" w:date="2021-09-24T16:06:00Z">
              <w:rPr>
                <w:rStyle w:val="Emphasis"/>
                <w:color w:val="36B37E"/>
              </w:rPr>
            </w:rPrChange>
          </w:rPr>
          <w:delText xml:space="preserve"> for </w:delText>
        </w:r>
      </w:del>
      <w:del w:id="2561" w:author="Chantel Trivett" w:date="2021-09-24T16:02:00Z">
        <w:r w:rsidRPr="00C024B3" w:rsidDel="00E16CF6">
          <w:rPr>
            <w:rPrChange w:id="2562" w:author="Chantel Trivett" w:date="2021-09-24T16:06:00Z">
              <w:rPr>
                <w:rStyle w:val="Emphasis"/>
                <w:color w:val="36B37E"/>
              </w:rPr>
            </w:rPrChange>
          </w:rPr>
          <w:delText>the</w:delText>
        </w:r>
      </w:del>
      <w:del w:id="2563" w:author="Chantel Trivett" w:date="2021-09-24T16:47:00Z">
        <w:r w:rsidRPr="00C024B3" w:rsidDel="00B83219">
          <w:rPr>
            <w:rPrChange w:id="2564" w:author="Chantel Trivett" w:date="2021-09-24T16:06:00Z">
              <w:rPr>
                <w:rStyle w:val="Emphasis"/>
                <w:color w:val="36B37E"/>
              </w:rPr>
            </w:rPrChange>
          </w:rPr>
          <w:delText xml:space="preserve"> upload. Please follow this format:</w:delText>
        </w:r>
        <w:r w:rsidDel="00B83219">
          <w:rPr>
            <w:rStyle w:val="Emphasis"/>
            <w:color w:val="36B37E"/>
          </w:rPr>
          <w:br/>
        </w:r>
        <w:r w:rsidDel="00B83219">
          <w:br/>
        </w:r>
      </w:del>
      <w:proofErr w:type="spellStart"/>
      <w:r>
        <w:rPr>
          <w:rStyle w:val="Strong"/>
        </w:rPr>
        <w:t>main_test_name</w:t>
      </w:r>
      <w:proofErr w:type="spellEnd"/>
      <w:r>
        <w:rPr>
          <w:rStyle w:val="Strong"/>
        </w:rPr>
        <w:t xml:space="preserve"> </w:t>
      </w:r>
      <w:r>
        <w:rPr>
          <w:rStyle w:val="Strong"/>
          <w:rFonts w:ascii="Times New Roman" w:hAnsi="Times New Roman"/>
        </w:rPr>
        <w:t>→</w:t>
      </w:r>
      <w:r>
        <w:rPr>
          <w:rStyle w:val="Strong"/>
        </w:rPr>
        <w:t xml:space="preserve"> </w:t>
      </w:r>
      <w:proofErr w:type="spellStart"/>
      <w:r>
        <w:rPr>
          <w:rStyle w:val="Strong"/>
        </w:rPr>
        <w:t>test_execution_</w:t>
      </w:r>
      <w:r>
        <w:rPr>
          <w:rStyle w:val="Strong"/>
          <w:i/>
          <w:iCs/>
        </w:rPr>
        <w:t>name</w:t>
      </w:r>
      <w:r>
        <w:rPr>
          <w:rStyle w:val="Strong"/>
        </w:rPr>
        <w:t>_dir</w:t>
      </w:r>
      <w:proofErr w:type="spellEnd"/>
      <w:r>
        <w:rPr>
          <w:rStyle w:val="Strong"/>
        </w:rPr>
        <w:t xml:space="preserve"> </w:t>
      </w:r>
      <w:r>
        <w:rPr>
          <w:rStyle w:val="Strong"/>
          <w:rFonts w:ascii="Times New Roman" w:hAnsi="Times New Roman"/>
        </w:rPr>
        <w:t>→</w:t>
      </w:r>
      <w:r>
        <w:rPr>
          <w:rStyle w:val="Strong"/>
        </w:rPr>
        <w:t xml:space="preserve"> Files</w:t>
      </w:r>
    </w:p>
    <w:p w14:paraId="06B55747" w14:textId="195EB3A5" w:rsidR="009635FE" w:rsidRDefault="00CD3B38">
      <w:pPr>
        <w:pStyle w:val="NormalWeb"/>
        <w:numPr>
          <w:ilvl w:val="3"/>
          <w:numId w:val="7"/>
        </w:numPr>
        <w:divId w:val="2088334391"/>
        <w:pPrChange w:id="2565" w:author="Chantel Trivett" w:date="2021-09-24T16:52:00Z">
          <w:pPr>
            <w:pStyle w:val="NormalWeb"/>
            <w:numPr>
              <w:ilvl w:val="1"/>
              <w:numId w:val="7"/>
            </w:numPr>
            <w:tabs>
              <w:tab w:val="num" w:pos="1440"/>
            </w:tabs>
            <w:ind w:left="1440" w:hanging="360"/>
            <w:divId w:val="2088334391"/>
          </w:pPr>
        </w:pPrChange>
      </w:pPr>
      <w:ins w:id="2566" w:author="Chantel Trivett" w:date="2021-09-24T16:53:00Z">
        <w:r>
          <w:t>To upload</w:t>
        </w:r>
      </w:ins>
      <w:del w:id="2567" w:author="Chantel Trivett" w:date="2021-09-24T16:53:00Z">
        <w:r w:rsidR="009635FE" w:rsidDel="00CD3B38">
          <w:delText>For</w:delText>
        </w:r>
      </w:del>
      <w:r w:rsidR="009635FE">
        <w:t xml:space="preserve"> a </w:t>
      </w:r>
      <w:r w:rsidR="009635FE" w:rsidRPr="00CD3B38">
        <w:rPr>
          <w:b/>
          <w:bCs/>
          <w:rPrChange w:id="2568" w:author="Chantel Trivett" w:date="2021-09-24T16:53:00Z">
            <w:rPr/>
          </w:rPrChange>
        </w:rPr>
        <w:t>single test</w:t>
      </w:r>
      <w:ins w:id="2569" w:author="Chantel Trivett" w:date="2021-09-24T16:47:00Z">
        <w:r w:rsidR="000214B9" w:rsidRPr="00CD3B38">
          <w:rPr>
            <w:b/>
            <w:bCs/>
            <w:rPrChange w:id="2570" w:author="Chantel Trivett" w:date="2021-09-24T16:53:00Z">
              <w:rPr/>
            </w:rPrChange>
          </w:rPr>
          <w:t xml:space="preserve"> case file</w:t>
        </w:r>
      </w:ins>
      <w:r w:rsidR="009635FE">
        <w:t xml:space="preserve"> (</w:t>
      </w:r>
      <w:ins w:id="2571" w:author="Chantel Trivett" w:date="2021-09-24T16:54:00Z">
        <w:r w:rsidR="0027742F">
          <w:t xml:space="preserve">for a </w:t>
        </w:r>
      </w:ins>
      <w:r w:rsidR="009635FE">
        <w:t xml:space="preserve">single call </w:t>
      </w:r>
      <w:ins w:id="2572" w:author="Chantel Trivett" w:date="2021-09-24T16:57:00Z">
        <w:r w:rsidR="00C0643A">
          <w:t xml:space="preserve">captured </w:t>
        </w:r>
      </w:ins>
      <w:r w:rsidR="009635FE">
        <w:t>in a </w:t>
      </w:r>
      <w:ins w:id="2573" w:author="Chantel Trivett" w:date="2021-09-24T16:02:00Z">
        <w:r w:rsidR="00F86F97">
          <w:t>PCAP</w:t>
        </w:r>
      </w:ins>
      <w:del w:id="2574" w:author="Chantel Trivett" w:date="2021-09-24T16:02:00Z">
        <w:r w:rsidR="009635FE" w:rsidDel="00F86F97">
          <w:delText>pcap</w:delText>
        </w:r>
      </w:del>
      <w:r w:rsidR="009635FE">
        <w:t xml:space="preserve"> or </w:t>
      </w:r>
      <w:proofErr w:type="spellStart"/>
      <w:ins w:id="2575" w:author="Chantel Trivett" w:date="2021-09-24T16:03:00Z">
        <w:r w:rsidR="00C32896">
          <w:t>PCAPng</w:t>
        </w:r>
      </w:ins>
      <w:proofErr w:type="spellEnd"/>
      <w:ins w:id="2576" w:author="Chantel Trivett" w:date="2021-09-24T16:57:00Z">
        <w:r w:rsidR="00C0643A">
          <w:t xml:space="preserve"> file</w:t>
        </w:r>
      </w:ins>
      <w:del w:id="2577" w:author="Chantel Trivett" w:date="2021-09-24T16:03:00Z">
        <w:r w:rsidR="009635FE" w:rsidDel="00C32896">
          <w:delText>pca</w:delText>
        </w:r>
      </w:del>
      <w:del w:id="2578" w:author="Chantel Trivett" w:date="2021-09-24T16:02:00Z">
        <w:r w:rsidR="009635FE" w:rsidDel="00C32896">
          <w:delText>p</w:delText>
        </w:r>
      </w:del>
      <w:del w:id="2579" w:author="Chantel Trivett" w:date="2021-09-24T16:48:00Z">
        <w:r w:rsidR="009635FE" w:rsidDel="008C4B61">
          <w:delText>ng</w:delText>
        </w:r>
      </w:del>
      <w:r w:rsidR="009635FE">
        <w:t>) </w:t>
      </w:r>
    </w:p>
    <w:p w14:paraId="75E1F770" w14:textId="77777777" w:rsidR="009635FE" w:rsidRDefault="009635FE">
      <w:pPr>
        <w:ind w:left="1440"/>
        <w:jc w:val="center"/>
        <w:divId w:val="2088334391"/>
        <w:rPr>
          <w:rFonts w:eastAsia="Times New Roman"/>
        </w:rPr>
        <w:pPrChange w:id="2580" w:author="Chantel Trivett" w:date="2021-09-24T16:52:00Z">
          <w:pPr>
            <w:ind w:left="1440"/>
            <w:divId w:val="2088334391"/>
          </w:pPr>
        </w:pPrChange>
      </w:pPr>
      <w:r>
        <w:rPr>
          <w:noProof/>
        </w:rPr>
        <w:drawing>
          <wp:inline distT="0" distB="0" distL="0" distR="0" wp14:anchorId="36CE87D0" wp14:editId="12C32676">
            <wp:extent cx="1431253" cy="46800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1431253" cy="468000"/>
                    </a:xfrm>
                    <a:prstGeom prst="rect">
                      <a:avLst/>
                    </a:prstGeom>
                  </pic:spPr>
                </pic:pic>
              </a:graphicData>
            </a:graphic>
          </wp:inline>
        </w:drawing>
      </w:r>
    </w:p>
    <w:p w14:paraId="78DE69D0" w14:textId="1BBC80F5" w:rsidR="009635FE" w:rsidRDefault="00560C7D">
      <w:pPr>
        <w:pStyle w:val="NormalWeb"/>
        <w:numPr>
          <w:ilvl w:val="3"/>
          <w:numId w:val="7"/>
        </w:numPr>
        <w:divId w:val="2088334391"/>
        <w:pPrChange w:id="2581" w:author="Chantel Trivett" w:date="2021-09-24T16:52:00Z">
          <w:pPr>
            <w:pStyle w:val="NormalWeb"/>
            <w:numPr>
              <w:ilvl w:val="1"/>
              <w:numId w:val="7"/>
            </w:numPr>
            <w:tabs>
              <w:tab w:val="num" w:pos="1440"/>
            </w:tabs>
            <w:ind w:left="1440" w:hanging="360"/>
            <w:divId w:val="2088334391"/>
          </w:pPr>
        </w:pPrChange>
      </w:pPr>
      <w:ins w:id="2582" w:author="Chantel Trivett" w:date="2021-09-24T16:54:00Z">
        <w:r>
          <w:t>To upload</w:t>
        </w:r>
        <w:r w:rsidR="0027742F">
          <w:t xml:space="preserve"> </w:t>
        </w:r>
        <w:r w:rsidR="0027742F" w:rsidRPr="0027742F">
          <w:rPr>
            <w:b/>
            <w:bCs/>
            <w:rPrChange w:id="2583" w:author="Chantel Trivett" w:date="2021-09-24T16:54:00Z">
              <w:rPr/>
            </w:rPrChange>
          </w:rPr>
          <w:t>m</w:t>
        </w:r>
      </w:ins>
      <w:del w:id="2584" w:author="Chantel Trivett" w:date="2021-09-24T16:54:00Z">
        <w:r w:rsidR="009635FE" w:rsidRPr="0027742F" w:rsidDel="0027742F">
          <w:rPr>
            <w:b/>
            <w:bCs/>
            <w:rPrChange w:id="2585" w:author="Chantel Trivett" w:date="2021-09-24T16:54:00Z">
              <w:rPr/>
            </w:rPrChange>
          </w:rPr>
          <w:delText>M</w:delText>
        </w:r>
      </w:del>
      <w:r w:rsidR="009635FE" w:rsidRPr="0027742F">
        <w:rPr>
          <w:b/>
          <w:bCs/>
          <w:rPrChange w:id="2586" w:author="Chantel Trivett" w:date="2021-09-24T16:54:00Z">
            <w:rPr/>
          </w:rPrChange>
        </w:rPr>
        <w:t>ultiple test</w:t>
      </w:r>
      <w:ins w:id="2587" w:author="Chantel Trivett" w:date="2021-09-24T16:54:00Z">
        <w:r w:rsidR="0027742F" w:rsidRPr="0027742F">
          <w:rPr>
            <w:b/>
            <w:bCs/>
            <w:rPrChange w:id="2588" w:author="Chantel Trivett" w:date="2021-09-24T16:54:00Z">
              <w:rPr/>
            </w:rPrChange>
          </w:rPr>
          <w:t xml:space="preserve"> case files</w:t>
        </w:r>
      </w:ins>
      <w:del w:id="2589" w:author="Chantel Trivett" w:date="2021-09-24T16:54:00Z">
        <w:r w:rsidR="009635FE" w:rsidDel="0027742F">
          <w:delText>s</w:delText>
        </w:r>
      </w:del>
      <w:r w:rsidR="009635FE">
        <w:t xml:space="preserve"> (</w:t>
      </w:r>
      <w:ins w:id="2590" w:author="Chantel Trivett" w:date="2021-09-24T16:54:00Z">
        <w:r w:rsidR="0027742F">
          <w:t xml:space="preserve">for a </w:t>
        </w:r>
      </w:ins>
      <w:r w:rsidR="009635FE">
        <w:t xml:space="preserve">single call </w:t>
      </w:r>
      <w:ins w:id="2591" w:author="Chantel Trivett" w:date="2021-09-24T16:58:00Z">
        <w:r w:rsidR="00C0643A">
          <w:t xml:space="preserve">captured </w:t>
        </w:r>
      </w:ins>
      <w:r w:rsidR="009635FE">
        <w:t>in a</w:t>
      </w:r>
      <w:ins w:id="2592" w:author="Chantel Trivett" w:date="2021-09-30T16:51:00Z">
        <w:r w:rsidR="008914F3">
          <w:t xml:space="preserve"> </w:t>
        </w:r>
      </w:ins>
      <w:del w:id="2593" w:author="Chantel Trivett" w:date="2021-09-30T16:51:00Z">
        <w:r w:rsidR="009635FE" w:rsidDel="008914F3">
          <w:delText> </w:delText>
        </w:r>
      </w:del>
      <w:ins w:id="2594" w:author="Chantel Trivett" w:date="2021-09-24T16:03:00Z">
        <w:r w:rsidR="00C32896">
          <w:t>PCAP</w:t>
        </w:r>
      </w:ins>
      <w:del w:id="2595" w:author="Chantel Trivett" w:date="2021-09-24T16:03:00Z">
        <w:r w:rsidR="009635FE" w:rsidDel="00C32896">
          <w:delText>pcap</w:delText>
        </w:r>
      </w:del>
      <w:r w:rsidR="009635FE">
        <w:t xml:space="preserve"> or </w:t>
      </w:r>
      <w:proofErr w:type="spellStart"/>
      <w:ins w:id="2596" w:author="Chantel Trivett" w:date="2021-09-24T16:03:00Z">
        <w:r w:rsidR="00C32896">
          <w:t>PCAP</w:t>
        </w:r>
      </w:ins>
      <w:del w:id="2597" w:author="Chantel Trivett" w:date="2021-09-24T16:03:00Z">
        <w:r w:rsidR="009635FE" w:rsidDel="00C32896">
          <w:delText>pcap</w:delText>
        </w:r>
      </w:del>
      <w:r w:rsidR="009635FE">
        <w:t>ng</w:t>
      </w:r>
      <w:proofErr w:type="spellEnd"/>
      <w:ins w:id="2598" w:author="Chantel Trivett" w:date="2021-09-24T16:58:00Z">
        <w:r w:rsidR="00C0643A">
          <w:t xml:space="preserve"> file</w:t>
        </w:r>
      </w:ins>
      <w:r w:rsidR="009635FE">
        <w:t>)</w:t>
      </w:r>
      <w:del w:id="2599" w:author="Chantel Trivett" w:date="2021-09-30T16:51:00Z">
        <w:r w:rsidR="009635FE" w:rsidDel="00893FB9">
          <w:delText> </w:delText>
        </w:r>
      </w:del>
    </w:p>
    <w:p w14:paraId="078E4096" w14:textId="77777777" w:rsidR="009635FE" w:rsidRDefault="009635FE">
      <w:pPr>
        <w:ind w:left="1440"/>
        <w:jc w:val="center"/>
        <w:divId w:val="2088334391"/>
        <w:rPr>
          <w:rFonts w:eastAsia="Times New Roman"/>
        </w:rPr>
        <w:pPrChange w:id="2600" w:author="Chantel Trivett" w:date="2021-09-24T16:53:00Z">
          <w:pPr>
            <w:ind w:left="1440"/>
            <w:divId w:val="2088334391"/>
          </w:pPr>
        </w:pPrChange>
      </w:pPr>
      <w:r>
        <w:rPr>
          <w:noProof/>
        </w:rPr>
        <w:drawing>
          <wp:inline distT="0" distB="0" distL="0" distR="0" wp14:anchorId="3E070CF4" wp14:editId="2E416D99">
            <wp:extent cx="1619250" cy="1095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1619250" cy="1095375"/>
                    </a:xfrm>
                    <a:prstGeom prst="rect">
                      <a:avLst/>
                    </a:prstGeom>
                  </pic:spPr>
                </pic:pic>
              </a:graphicData>
            </a:graphic>
          </wp:inline>
        </w:drawing>
      </w:r>
    </w:p>
    <w:p w14:paraId="77505CE2" w14:textId="24A80939" w:rsidR="009635FE" w:rsidDel="005831F5" w:rsidRDefault="009635FE">
      <w:pPr>
        <w:divId w:val="2088334391"/>
        <w:rPr>
          <w:del w:id="2601" w:author="Chantel Trivett" w:date="2021-09-24T16:49:00Z"/>
          <w:rStyle w:val="Strong"/>
        </w:rPr>
        <w:pPrChange w:id="2602" w:author="Chantel Trivett" w:date="2021-09-24T16:50:00Z">
          <w:pPr>
            <w:pStyle w:val="NormalWeb"/>
            <w:ind w:left="720"/>
            <w:divId w:val="2088334391"/>
          </w:pPr>
        </w:pPrChange>
      </w:pPr>
      <w:r>
        <w:rPr>
          <w:rStyle w:val="Strong"/>
        </w:rPr>
        <w:t>N</w:t>
      </w:r>
      <w:ins w:id="2603" w:author="Chantel Trivett" w:date="2021-09-24T16:14:00Z">
        <w:r w:rsidR="00F96B5E">
          <w:rPr>
            <w:rStyle w:val="Strong"/>
          </w:rPr>
          <w:t>ote</w:t>
        </w:r>
      </w:ins>
      <w:del w:id="2604" w:author="Chantel Trivett" w:date="2021-09-24T16:14:00Z">
        <w:r w:rsidDel="00F96B5E">
          <w:rPr>
            <w:rStyle w:val="Strong"/>
          </w:rPr>
          <w:delText>OTES</w:delText>
        </w:r>
      </w:del>
      <w:r>
        <w:rPr>
          <w:rStyle w:val="Strong"/>
        </w:rPr>
        <w:t xml:space="preserve">: </w:t>
      </w:r>
    </w:p>
    <w:p w14:paraId="20755AAE" w14:textId="77777777" w:rsidR="005831F5" w:rsidRDefault="005831F5">
      <w:pPr>
        <w:divId w:val="2088334391"/>
        <w:rPr>
          <w:ins w:id="2605" w:author="Chantel Trivett" w:date="2021-09-24T16:49:00Z"/>
          <w:rStyle w:val="Strong"/>
        </w:rPr>
        <w:pPrChange w:id="2606" w:author="Chantel Trivett" w:date="2021-09-24T16:50:00Z">
          <w:pPr>
            <w:pStyle w:val="NormalWeb"/>
            <w:ind w:left="720"/>
            <w:divId w:val="2088334391"/>
          </w:pPr>
        </w:pPrChange>
      </w:pPr>
    </w:p>
    <w:p w14:paraId="61083240" w14:textId="77777777" w:rsidR="009635FE" w:rsidRPr="002060A8" w:rsidRDefault="009635FE">
      <w:pPr>
        <w:pStyle w:val="ListParagraph"/>
        <w:numPr>
          <w:ilvl w:val="0"/>
          <w:numId w:val="111"/>
        </w:numPr>
        <w:divId w:val="2088334391"/>
        <w:rPr>
          <w:rStyle w:val="Strong"/>
          <w:b w:val="0"/>
          <w:bCs w:val="0"/>
        </w:rPr>
        <w:pPrChange w:id="2607" w:author="Chantel Trivett" w:date="2021-09-24T16:50:00Z">
          <w:pPr>
            <w:pStyle w:val="NormalWeb"/>
            <w:numPr>
              <w:numId w:val="48"/>
            </w:numPr>
            <w:ind w:left="1440" w:hanging="360"/>
            <w:divId w:val="2088334391"/>
          </w:pPr>
        </w:pPrChange>
      </w:pPr>
      <w:r w:rsidRPr="002060A8">
        <w:rPr>
          <w:rStyle w:val="Strong"/>
          <w:b w:val="0"/>
          <w:bCs w:val="0"/>
        </w:rPr>
        <w:t>You can use any naming convention.</w:t>
      </w:r>
    </w:p>
    <w:p w14:paraId="127CADAD" w14:textId="31513295" w:rsidR="009635FE" w:rsidRPr="00A01CD4" w:rsidRDefault="009635FE" w:rsidP="008B75A9">
      <w:pPr>
        <w:pStyle w:val="ListParagraph"/>
        <w:numPr>
          <w:ilvl w:val="0"/>
          <w:numId w:val="111"/>
        </w:numPr>
        <w:divId w:val="2088334391"/>
        <w:rPr>
          <w:ins w:id="2608" w:author="Chantel Trivett" w:date="2021-09-24T16:58:00Z"/>
          <w:rStyle w:val="Strong"/>
          <w:rFonts w:eastAsiaTheme="majorEastAsia"/>
          <w:b w:val="0"/>
          <w:bCs w:val="0"/>
          <w:rPrChange w:id="2609" w:author="Chantel Trivett" w:date="2021-09-24T16:58:00Z">
            <w:rPr>
              <w:ins w:id="2610" w:author="Chantel Trivett" w:date="2021-09-24T16:58:00Z"/>
              <w:rStyle w:val="Strong"/>
              <w:rFonts w:cs="Times New Roman"/>
              <w:b w:val="0"/>
              <w:bCs w:val="0"/>
            </w:rPr>
          </w:rPrChange>
        </w:rPr>
      </w:pPr>
      <w:r w:rsidRPr="00767EDE">
        <w:rPr>
          <w:rStyle w:val="Strong"/>
          <w:b w:val="0"/>
          <w:bCs w:val="0"/>
        </w:rPr>
        <w:t>Archives are only supported on the automatic pipeline but not on the manual upload from the UI.</w:t>
      </w:r>
    </w:p>
    <w:p w14:paraId="130E550C" w14:textId="3A1BE519" w:rsidR="00DE5272" w:rsidRDefault="000C6699" w:rsidP="00A44A64">
      <w:pPr>
        <w:divId w:val="2088334391"/>
        <w:rPr>
          <w:ins w:id="2611" w:author="Chantel Trivett" w:date="2021-09-29T15:13:00Z"/>
          <w:rStyle w:val="Strong"/>
          <w:rFonts w:eastAsiaTheme="majorEastAsia"/>
          <w:b w:val="0"/>
          <w:bCs w:val="0"/>
        </w:rPr>
      </w:pPr>
      <w:ins w:id="2612" w:author="Chantel Trivett" w:date="2021-09-24T17:40:00Z">
        <w:r>
          <w:rPr>
            <w:rStyle w:val="Strong"/>
            <w:rFonts w:eastAsiaTheme="majorEastAsia"/>
            <w:b w:val="0"/>
            <w:bCs w:val="0"/>
          </w:rPr>
          <w:t xml:space="preserve">Your uploaded files will appear in </w:t>
        </w:r>
      </w:ins>
      <w:ins w:id="2613" w:author="Chantel Trivett" w:date="2021-09-24T17:41:00Z">
        <w:r w:rsidR="00203F46">
          <w:rPr>
            <w:rStyle w:val="Strong"/>
            <w:rFonts w:eastAsiaTheme="majorEastAsia"/>
            <w:b w:val="0"/>
            <w:bCs w:val="0"/>
          </w:rPr>
          <w:t>the list of uploads</w:t>
        </w:r>
        <w:r w:rsidR="00A036A3">
          <w:rPr>
            <w:rStyle w:val="Strong"/>
            <w:rFonts w:eastAsiaTheme="majorEastAsia"/>
            <w:b w:val="0"/>
            <w:bCs w:val="0"/>
          </w:rPr>
          <w:t xml:space="preserve"> chron</w:t>
        </w:r>
      </w:ins>
      <w:ins w:id="2614" w:author="Chantel Trivett" w:date="2021-09-24T17:42:00Z">
        <w:r w:rsidR="00A036A3">
          <w:rPr>
            <w:rStyle w:val="Strong"/>
            <w:rFonts w:eastAsiaTheme="majorEastAsia"/>
            <w:b w:val="0"/>
            <w:bCs w:val="0"/>
          </w:rPr>
          <w:t xml:space="preserve">icled </w:t>
        </w:r>
        <w:r w:rsidR="00EA4886">
          <w:rPr>
            <w:rStyle w:val="Strong"/>
            <w:rFonts w:eastAsiaTheme="majorEastAsia"/>
            <w:b w:val="0"/>
            <w:bCs w:val="0"/>
          </w:rPr>
          <w:t xml:space="preserve">by </w:t>
        </w:r>
      </w:ins>
      <w:ins w:id="2615" w:author="Chantel Trivett" w:date="2021-09-24T17:43:00Z">
        <w:r w:rsidR="000044A0">
          <w:rPr>
            <w:rStyle w:val="Strong"/>
            <w:rFonts w:eastAsiaTheme="majorEastAsia"/>
            <w:b w:val="0"/>
            <w:bCs w:val="0"/>
          </w:rPr>
          <w:t>de</w:t>
        </w:r>
      </w:ins>
      <w:ins w:id="2616" w:author="Chantel Trivett" w:date="2021-09-24T17:42:00Z">
        <w:r w:rsidR="00EA4886">
          <w:rPr>
            <w:rStyle w:val="Strong"/>
            <w:rFonts w:eastAsiaTheme="majorEastAsia"/>
            <w:b w:val="0"/>
            <w:bCs w:val="0"/>
          </w:rPr>
          <w:t xml:space="preserve">scending </w:t>
        </w:r>
      </w:ins>
      <w:ins w:id="2617" w:author="Chantel Trivett" w:date="2021-09-24T17:44:00Z">
        <w:r w:rsidR="009149D1">
          <w:rPr>
            <w:rStyle w:val="Strong"/>
            <w:rFonts w:eastAsiaTheme="majorEastAsia"/>
            <w:b w:val="0"/>
            <w:bCs w:val="0"/>
          </w:rPr>
          <w:t xml:space="preserve">(most recent </w:t>
        </w:r>
      </w:ins>
      <w:ins w:id="2618" w:author="Chantel Trivett" w:date="2021-09-24T17:45:00Z">
        <w:r w:rsidR="007B7BA7">
          <w:rPr>
            <w:rStyle w:val="Strong"/>
            <w:rFonts w:eastAsiaTheme="majorEastAsia"/>
            <w:b w:val="0"/>
            <w:bCs w:val="0"/>
          </w:rPr>
          <w:t xml:space="preserve">to the oldest) </w:t>
        </w:r>
      </w:ins>
      <w:ins w:id="2619" w:author="Chantel Trivett" w:date="2021-09-24T17:42:00Z">
        <w:r w:rsidR="00EA4886">
          <w:rPr>
            <w:rStyle w:val="Strong"/>
            <w:rFonts w:eastAsiaTheme="majorEastAsia"/>
            <w:b w:val="0"/>
            <w:bCs w:val="0"/>
          </w:rPr>
          <w:t xml:space="preserve">date. </w:t>
        </w:r>
      </w:ins>
    </w:p>
    <w:p w14:paraId="5B30BF94" w14:textId="77777777" w:rsidR="00DE5272" w:rsidRDefault="00DE5272">
      <w:pPr>
        <w:rPr>
          <w:ins w:id="2620" w:author="Chantel Trivett" w:date="2021-09-29T15:13:00Z"/>
          <w:rStyle w:val="Strong"/>
          <w:rFonts w:eastAsiaTheme="majorEastAsia"/>
          <w:b w:val="0"/>
          <w:bCs w:val="0"/>
        </w:rPr>
      </w:pPr>
      <w:ins w:id="2621" w:author="Chantel Trivett" w:date="2021-09-29T15:13:00Z">
        <w:r>
          <w:rPr>
            <w:rStyle w:val="Strong"/>
            <w:rFonts w:eastAsiaTheme="majorEastAsia"/>
            <w:b w:val="0"/>
            <w:bCs w:val="0"/>
          </w:rPr>
          <w:br w:type="page"/>
        </w:r>
      </w:ins>
    </w:p>
    <w:p w14:paraId="055F7519" w14:textId="77777777" w:rsidR="00A01CD4" w:rsidRDefault="00A01CD4" w:rsidP="00A44A64">
      <w:pPr>
        <w:divId w:val="2088334391"/>
        <w:rPr>
          <w:ins w:id="2622" w:author="Chantel Trivett" w:date="2021-09-24T17:42:00Z"/>
          <w:rStyle w:val="Strong"/>
          <w:rFonts w:eastAsiaTheme="majorEastAsia"/>
          <w:b w:val="0"/>
          <w:bCs w:val="0"/>
        </w:rPr>
      </w:pPr>
    </w:p>
    <w:p w14:paraId="0B05F7EE" w14:textId="606CF67A" w:rsidR="00A3104C" w:rsidRDefault="006E4C35" w:rsidP="009F2DF0">
      <w:pPr>
        <w:pStyle w:val="ListParagraph"/>
        <w:numPr>
          <w:ilvl w:val="2"/>
          <w:numId w:val="110"/>
        </w:numPr>
        <w:divId w:val="2088334391"/>
        <w:rPr>
          <w:ins w:id="2623" w:author="Chantel Trivett" w:date="2021-09-24T18:20:00Z"/>
          <w:rStyle w:val="Strong"/>
          <w:rFonts w:eastAsiaTheme="majorEastAsia"/>
          <w:b w:val="0"/>
          <w:bCs w:val="0"/>
        </w:rPr>
      </w:pPr>
      <w:ins w:id="2624" w:author="Chantel Trivett" w:date="2021-09-24T18:18:00Z">
        <w:r>
          <w:rPr>
            <w:rStyle w:val="Strong"/>
            <w:rFonts w:eastAsiaTheme="majorEastAsia"/>
            <w:b w:val="0"/>
            <w:bCs w:val="0"/>
          </w:rPr>
          <w:t>Expand the</w:t>
        </w:r>
      </w:ins>
      <w:ins w:id="2625" w:author="Chantel Trivett" w:date="2021-09-24T18:19:00Z">
        <w:r w:rsidR="006A4C7B">
          <w:rPr>
            <w:rStyle w:val="Strong"/>
            <w:rFonts w:eastAsiaTheme="majorEastAsia"/>
            <w:b w:val="0"/>
            <w:bCs w:val="0"/>
          </w:rPr>
          <w:t xml:space="preserve"> row that lists the </w:t>
        </w:r>
        <w:r w:rsidR="00F820F5">
          <w:rPr>
            <w:rStyle w:val="Strong"/>
            <w:rFonts w:eastAsiaTheme="majorEastAsia"/>
            <w:b w:val="0"/>
            <w:bCs w:val="0"/>
          </w:rPr>
          <w:t>date affiliated with your upload</w:t>
        </w:r>
        <w:r w:rsidR="006A4C7B">
          <w:rPr>
            <w:rStyle w:val="Strong"/>
            <w:rFonts w:eastAsiaTheme="majorEastAsia"/>
            <w:b w:val="0"/>
            <w:bCs w:val="0"/>
          </w:rPr>
          <w:t xml:space="preserve">. </w:t>
        </w:r>
      </w:ins>
    </w:p>
    <w:p w14:paraId="4F388B79" w14:textId="78328640" w:rsidR="00200BE4" w:rsidRDefault="00200BE4" w:rsidP="00200BE4">
      <w:pPr>
        <w:divId w:val="2088334391"/>
        <w:rPr>
          <w:ins w:id="2626" w:author="Chantel Trivett" w:date="2021-09-29T15:13:00Z"/>
          <w:rStyle w:val="Strong"/>
          <w:rFonts w:eastAsiaTheme="majorEastAsia"/>
          <w:b w:val="0"/>
          <w:bCs w:val="0"/>
        </w:rPr>
      </w:pPr>
      <w:ins w:id="2627" w:author="Chantel Trivett" w:date="2021-09-24T18:20:00Z">
        <w:r>
          <w:rPr>
            <w:noProof/>
          </w:rPr>
          <w:drawing>
            <wp:inline distT="0" distB="0" distL="0" distR="0" wp14:anchorId="638477E3" wp14:editId="03184696">
              <wp:extent cx="6016625" cy="1021715"/>
              <wp:effectExtent l="19050" t="19050" r="22225" b="26035"/>
              <wp:docPr id="141" name="Picture 141" descr="This image depicts the option to expand dated rows to expose the list of file uploads that correspond with a given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his image depicts the option to expand dated rows to expose the list of file uploads that correspond with a given date. "/>
                      <pic:cNvPicPr/>
                    </pic:nvPicPr>
                    <pic:blipFill>
                      <a:blip r:embed="rId71"/>
                      <a:stretch>
                        <a:fillRect/>
                      </a:stretch>
                    </pic:blipFill>
                    <pic:spPr>
                      <a:xfrm>
                        <a:off x="0" y="0"/>
                        <a:ext cx="6016625" cy="1021715"/>
                      </a:xfrm>
                      <a:prstGeom prst="rect">
                        <a:avLst/>
                      </a:prstGeom>
                      <a:ln>
                        <a:solidFill>
                          <a:schemeClr val="tx1"/>
                        </a:solidFill>
                      </a:ln>
                    </pic:spPr>
                  </pic:pic>
                </a:graphicData>
              </a:graphic>
            </wp:inline>
          </w:drawing>
        </w:r>
      </w:ins>
    </w:p>
    <w:p w14:paraId="45553E42" w14:textId="77777777" w:rsidR="00DE5272" w:rsidRDefault="00DE5272" w:rsidP="00200BE4">
      <w:pPr>
        <w:divId w:val="2088334391"/>
        <w:rPr>
          <w:ins w:id="2628" w:author="Chantel Trivett" w:date="2021-09-24T18:21:00Z"/>
          <w:rStyle w:val="Strong"/>
          <w:rFonts w:eastAsiaTheme="majorEastAsia"/>
          <w:b w:val="0"/>
          <w:bCs w:val="0"/>
        </w:rPr>
      </w:pPr>
    </w:p>
    <w:p w14:paraId="61C9FEC2" w14:textId="77777777" w:rsidR="00FA51D4" w:rsidRDefault="00FA51D4" w:rsidP="00FA51D4">
      <w:pPr>
        <w:divId w:val="2088334391"/>
        <w:rPr>
          <w:ins w:id="2629" w:author="Chantel Trivett" w:date="2021-09-24T18:21:00Z"/>
          <w:bCs/>
          <w:iCs/>
        </w:rPr>
      </w:pPr>
      <w:ins w:id="2630" w:author="Chantel Trivett" w:date="2021-09-24T18:21:00Z">
        <w:r>
          <w:rPr>
            <w:bCs/>
            <w:iCs/>
          </w:rPr>
          <w:t>The corresponding uploads will appear.</w:t>
        </w:r>
      </w:ins>
    </w:p>
    <w:p w14:paraId="1D3F4773" w14:textId="77777777" w:rsidR="00FA51D4" w:rsidRDefault="00FA51D4" w:rsidP="00FA51D4">
      <w:pPr>
        <w:divId w:val="2088334391"/>
        <w:rPr>
          <w:ins w:id="2631" w:author="Chantel Trivett" w:date="2021-09-24T18:21:00Z"/>
          <w:bCs/>
          <w:iCs/>
        </w:rPr>
      </w:pPr>
      <w:ins w:id="2632" w:author="Chantel Trivett" w:date="2021-09-24T18:21:00Z">
        <w:r>
          <w:rPr>
            <w:noProof/>
          </w:rPr>
          <w:drawing>
            <wp:inline distT="0" distB="0" distL="0" distR="0" wp14:anchorId="1FA4BAA1" wp14:editId="0D9880A4">
              <wp:extent cx="6016625" cy="1522095"/>
              <wp:effectExtent l="19050" t="19050" r="22225" b="20955"/>
              <wp:docPr id="142" name="Picture 142" descr="This image depicts uploads corresponding to the log date expanded by the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his image depicts uploads corresponding to the log date expanded by the user. "/>
                      <pic:cNvPicPr/>
                    </pic:nvPicPr>
                    <pic:blipFill>
                      <a:blip r:embed="rId72"/>
                      <a:stretch>
                        <a:fillRect/>
                      </a:stretch>
                    </pic:blipFill>
                    <pic:spPr>
                      <a:xfrm>
                        <a:off x="0" y="0"/>
                        <a:ext cx="6016625" cy="1522095"/>
                      </a:xfrm>
                      <a:prstGeom prst="rect">
                        <a:avLst/>
                      </a:prstGeom>
                      <a:ln>
                        <a:solidFill>
                          <a:schemeClr val="tx1"/>
                        </a:solidFill>
                      </a:ln>
                    </pic:spPr>
                  </pic:pic>
                </a:graphicData>
              </a:graphic>
            </wp:inline>
          </w:drawing>
        </w:r>
      </w:ins>
    </w:p>
    <w:p w14:paraId="7535E351" w14:textId="77777777" w:rsidR="00DE5272" w:rsidRDefault="00DE5272">
      <w:pPr>
        <w:divId w:val="2088334391"/>
        <w:rPr>
          <w:ins w:id="2633" w:author="Chantel Trivett" w:date="2021-09-24T18:20:00Z"/>
          <w:rStyle w:val="Strong"/>
          <w:rFonts w:eastAsiaTheme="majorEastAsia"/>
          <w:b w:val="0"/>
          <w:bCs w:val="0"/>
        </w:rPr>
        <w:pPrChange w:id="2634" w:author="Chantel Trivett" w:date="2021-09-24T18:20:00Z">
          <w:pPr>
            <w:pStyle w:val="ListParagraph"/>
            <w:numPr>
              <w:ilvl w:val="2"/>
              <w:numId w:val="110"/>
            </w:numPr>
            <w:ind w:left="2160" w:hanging="180"/>
            <w:divId w:val="2088334391"/>
          </w:pPr>
        </w:pPrChange>
      </w:pPr>
    </w:p>
    <w:p w14:paraId="014701DC" w14:textId="42DF223F" w:rsidR="00792169" w:rsidRDefault="00B45085" w:rsidP="009F2DF0">
      <w:pPr>
        <w:pStyle w:val="ListParagraph"/>
        <w:numPr>
          <w:ilvl w:val="2"/>
          <w:numId w:val="110"/>
        </w:numPr>
        <w:divId w:val="2088334391"/>
        <w:rPr>
          <w:ins w:id="2635" w:author="Chantel Trivett" w:date="2021-09-24T18:26:00Z"/>
          <w:rStyle w:val="Strong"/>
          <w:rFonts w:eastAsiaTheme="majorEastAsia"/>
          <w:b w:val="0"/>
          <w:bCs w:val="0"/>
        </w:rPr>
      </w:pPr>
      <w:ins w:id="2636" w:author="Chantel Trivett" w:date="2021-09-24T18:21:00Z">
        <w:r>
          <w:rPr>
            <w:rStyle w:val="Strong"/>
            <w:rFonts w:eastAsiaTheme="majorEastAsia"/>
            <w:b w:val="0"/>
            <w:bCs w:val="0"/>
          </w:rPr>
          <w:t>Select the desired file(s)</w:t>
        </w:r>
      </w:ins>
      <w:ins w:id="2637" w:author="Chantel Trivett" w:date="2021-09-24T18:22:00Z">
        <w:r w:rsidR="00CB2E21">
          <w:rPr>
            <w:rStyle w:val="Strong"/>
            <w:rFonts w:eastAsiaTheme="majorEastAsia"/>
            <w:b w:val="0"/>
            <w:bCs w:val="0"/>
          </w:rPr>
          <w:t>.</w:t>
        </w:r>
      </w:ins>
    </w:p>
    <w:p w14:paraId="0531A135" w14:textId="75F3AB29" w:rsidR="002E0451" w:rsidRDefault="0093102C" w:rsidP="002E0451">
      <w:pPr>
        <w:divId w:val="2088334391"/>
        <w:rPr>
          <w:ins w:id="2638" w:author="Chantel Trivett" w:date="2021-09-24T18:33:00Z"/>
          <w:rStyle w:val="Strong"/>
          <w:rFonts w:eastAsiaTheme="majorEastAsia"/>
          <w:b w:val="0"/>
          <w:bCs w:val="0"/>
        </w:rPr>
      </w:pPr>
      <w:ins w:id="2639" w:author="Chantel Trivett" w:date="2021-09-24T18:32:00Z">
        <w:r>
          <w:rPr>
            <w:noProof/>
          </w:rPr>
          <w:drawing>
            <wp:inline distT="0" distB="0" distL="0" distR="0" wp14:anchorId="173EC8E3" wp14:editId="417A0151">
              <wp:extent cx="6016625" cy="1588770"/>
              <wp:effectExtent l="19050" t="19050" r="22225" b="11430"/>
              <wp:docPr id="143" name="Picture 143" descr="This image depicts how to selected the desired test files for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his image depicts how to selected the desired test files for prediction. "/>
                      <pic:cNvPicPr/>
                    </pic:nvPicPr>
                    <pic:blipFill>
                      <a:blip r:embed="rId73"/>
                      <a:stretch>
                        <a:fillRect/>
                      </a:stretch>
                    </pic:blipFill>
                    <pic:spPr>
                      <a:xfrm>
                        <a:off x="0" y="0"/>
                        <a:ext cx="6016625" cy="1588770"/>
                      </a:xfrm>
                      <a:prstGeom prst="rect">
                        <a:avLst/>
                      </a:prstGeom>
                      <a:ln>
                        <a:solidFill>
                          <a:schemeClr val="tx1"/>
                        </a:solidFill>
                      </a:ln>
                    </pic:spPr>
                  </pic:pic>
                </a:graphicData>
              </a:graphic>
            </wp:inline>
          </w:drawing>
        </w:r>
      </w:ins>
    </w:p>
    <w:p w14:paraId="1EEFD038" w14:textId="77777777" w:rsidR="005B6C78" w:rsidRDefault="005B6C78" w:rsidP="002E0451">
      <w:pPr>
        <w:divId w:val="2088334391"/>
        <w:rPr>
          <w:ins w:id="2640" w:author="Chantel Trivett" w:date="2021-09-29T15:13:00Z"/>
          <w:rStyle w:val="Strong"/>
          <w:rFonts w:eastAsiaTheme="majorEastAsia"/>
          <w:b w:val="0"/>
          <w:bCs w:val="0"/>
        </w:rPr>
      </w:pPr>
    </w:p>
    <w:p w14:paraId="5852FBB8" w14:textId="04CBF12C" w:rsidR="00B24A84" w:rsidRDefault="00B24A84" w:rsidP="002E0451">
      <w:pPr>
        <w:divId w:val="2088334391"/>
        <w:rPr>
          <w:ins w:id="2641" w:author="Chantel Trivett" w:date="2021-09-24T18:38:00Z"/>
          <w:rStyle w:val="Strong"/>
          <w:rFonts w:eastAsiaTheme="majorEastAsia"/>
          <w:b w:val="0"/>
          <w:bCs w:val="0"/>
        </w:rPr>
      </w:pPr>
      <w:ins w:id="2642" w:author="Chantel Trivett" w:date="2021-09-24T18:33:00Z">
        <w:r>
          <w:rPr>
            <w:rStyle w:val="Strong"/>
            <w:rFonts w:eastAsiaTheme="majorEastAsia"/>
            <w:b w:val="0"/>
            <w:bCs w:val="0"/>
          </w:rPr>
          <w:t xml:space="preserve">The option to </w:t>
        </w:r>
      </w:ins>
      <w:ins w:id="2643" w:author="Chantel Trivett" w:date="2021-09-24T18:38:00Z">
        <w:r w:rsidR="00287F74">
          <w:rPr>
            <w:rStyle w:val="Strong"/>
            <w:rFonts w:eastAsiaTheme="majorEastAsia"/>
            <w:b w:val="0"/>
            <w:bCs w:val="0"/>
          </w:rPr>
          <w:t>Select Models for prediction will appear at the bottom of the page.</w:t>
        </w:r>
      </w:ins>
    </w:p>
    <w:p w14:paraId="21C3F2B2" w14:textId="02F601E3" w:rsidR="00287F74" w:rsidRPr="009F2DF0" w:rsidRDefault="00287F74">
      <w:pPr>
        <w:divId w:val="2088334391"/>
        <w:rPr>
          <w:rStyle w:val="Strong"/>
          <w:rFonts w:eastAsiaTheme="majorEastAsia"/>
          <w:b w:val="0"/>
          <w:bCs w:val="0"/>
        </w:rPr>
        <w:pPrChange w:id="2644" w:author="Chantel Trivett" w:date="2021-09-24T18:26:00Z">
          <w:pPr>
            <w:pStyle w:val="NormalWeb"/>
            <w:numPr>
              <w:numId w:val="48"/>
            </w:numPr>
            <w:ind w:left="1440" w:hanging="360"/>
            <w:divId w:val="2088334391"/>
          </w:pPr>
        </w:pPrChange>
      </w:pPr>
      <w:ins w:id="2645" w:author="Chantel Trivett" w:date="2021-09-24T18:38:00Z">
        <w:r>
          <w:rPr>
            <w:noProof/>
          </w:rPr>
          <w:drawing>
            <wp:inline distT="0" distB="0" distL="0" distR="0" wp14:anchorId="32B30236" wp14:editId="19C1B663">
              <wp:extent cx="1730237" cy="437244"/>
              <wp:effectExtent l="19050" t="19050" r="22860" b="20320"/>
              <wp:docPr id="144" name="Picture 144" descr="This image depicts the Select Models button hat appears at the bottom of the Tests page after the user has completed Test Files Sel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his image depicts the Select Models button hat appears at the bottom of the Tests page after the user has completed Test Files Selection. "/>
                      <pic:cNvPicPr/>
                    </pic:nvPicPr>
                    <pic:blipFill>
                      <a:blip r:embed="rId74"/>
                      <a:stretch>
                        <a:fillRect/>
                      </a:stretch>
                    </pic:blipFill>
                    <pic:spPr>
                      <a:xfrm>
                        <a:off x="0" y="0"/>
                        <a:ext cx="1749738" cy="442172"/>
                      </a:xfrm>
                      <a:prstGeom prst="rect">
                        <a:avLst/>
                      </a:prstGeom>
                      <a:ln>
                        <a:solidFill>
                          <a:schemeClr val="tx1"/>
                        </a:solidFill>
                      </a:ln>
                    </pic:spPr>
                  </pic:pic>
                </a:graphicData>
              </a:graphic>
            </wp:inline>
          </w:drawing>
        </w:r>
      </w:ins>
    </w:p>
    <w:p w14:paraId="3D415450" w14:textId="77777777" w:rsidR="00F62688" w:rsidRDefault="00F62688" w:rsidP="00A01CD4">
      <w:pPr>
        <w:divId w:val="2088334391"/>
        <w:rPr>
          <w:ins w:id="2646" w:author="Chantel Trivett" w:date="2021-09-24T18:41:00Z"/>
          <w:b/>
          <w:bCs/>
          <w:color w:val="0B676A"/>
        </w:rPr>
      </w:pPr>
    </w:p>
    <w:p w14:paraId="541F72F4" w14:textId="7059B9FF" w:rsidR="009635FE" w:rsidRDefault="008857F2" w:rsidP="00A01CD4">
      <w:pPr>
        <w:divId w:val="2088334391"/>
        <w:rPr>
          <w:ins w:id="2647" w:author="Chantel Trivett" w:date="2021-09-24T16:59:00Z"/>
          <w:bCs/>
          <w:iCs/>
        </w:rPr>
      </w:pPr>
      <w:ins w:id="2648" w:author="Chantel Trivett" w:date="2021-09-24T16:23:00Z">
        <w:r w:rsidRPr="008B0EC3">
          <w:rPr>
            <w:b/>
            <w:bCs/>
            <w:color w:val="0B676A"/>
            <w:rPrChange w:id="2649" w:author="Chantel Trivett" w:date="2021-09-24T18:24:00Z">
              <w:rPr>
                <w:b/>
                <w:bCs/>
                <w:i/>
                <w:iCs/>
              </w:rPr>
            </w:rPrChange>
          </w:rPr>
          <w:t>Option B</w:t>
        </w:r>
      </w:ins>
      <w:ins w:id="2650" w:author="Chantel Trivett" w:date="2021-09-24T16:35:00Z">
        <w:r w:rsidR="00AB5D61" w:rsidRPr="008B0EC3">
          <w:rPr>
            <w:b/>
            <w:bCs/>
            <w:color w:val="0B676A"/>
            <w:rPrChange w:id="2651" w:author="Chantel Trivett" w:date="2021-09-24T18:24:00Z">
              <w:rPr>
                <w:b/>
                <w:bCs/>
                <w:i/>
                <w:iCs/>
              </w:rPr>
            </w:rPrChange>
          </w:rPr>
          <w:t xml:space="preserve">: </w:t>
        </w:r>
        <w:r w:rsidR="00AB5D61" w:rsidRPr="008B0EC3">
          <w:t>Select previously uploaded files</w:t>
        </w:r>
      </w:ins>
      <w:ins w:id="2652" w:author="Chantel Trivett" w:date="2021-09-24T16:13:00Z">
        <w:r w:rsidR="0031340C" w:rsidRPr="00B23C9E">
          <w:rPr>
            <w:bCs/>
            <w:iCs/>
            <w:rPrChange w:id="2653" w:author="Chantel Trivett" w:date="2021-09-24T16:13:00Z">
              <w:rPr>
                <w:rStyle w:val="Heading1Char"/>
                <w:rFonts w:ascii="Roboto Light" w:hAnsi="Roboto Light"/>
                <w:b w:val="0"/>
                <w:sz w:val="22"/>
                <w:szCs w:val="24"/>
              </w:rPr>
            </w:rPrChange>
          </w:rPr>
          <w:t>:</w:t>
        </w:r>
      </w:ins>
      <w:del w:id="2654" w:author="Chantel Trivett" w:date="2021-09-24T16:13:00Z">
        <w:r w:rsidR="009635FE" w:rsidRPr="00B23C9E" w:rsidDel="00B23C9E">
          <w:rPr>
            <w:rStyle w:val="Heading1Char"/>
            <w:rFonts w:ascii="Roboto Light" w:hAnsi="Roboto Light"/>
            <w:b w:val="0"/>
            <w:bCs/>
            <w:iCs/>
            <w:sz w:val="22"/>
            <w:szCs w:val="24"/>
            <w:rPrChange w:id="2655" w:author="Chantel Trivett" w:date="2021-09-24T16:13:00Z">
              <w:rPr>
                <w:rStyle w:val="Heading1Char"/>
                <w:rFonts w:ascii="Roboto Light" w:hAnsi="Roboto Light"/>
                <w:sz w:val="22"/>
                <w:szCs w:val="24"/>
              </w:rPr>
            </w:rPrChange>
          </w:rPr>
          <w:delText>Example</w:delText>
        </w:r>
      </w:del>
    </w:p>
    <w:p w14:paraId="359B4710" w14:textId="77777777" w:rsidR="009A0564" w:rsidRDefault="00B972FF" w:rsidP="008557BF">
      <w:pPr>
        <w:pStyle w:val="ListParagraph"/>
        <w:numPr>
          <w:ilvl w:val="2"/>
          <w:numId w:val="112"/>
        </w:numPr>
        <w:divId w:val="2088334391"/>
        <w:rPr>
          <w:ins w:id="2656" w:author="Chantel Trivett" w:date="2021-09-24T18:01:00Z"/>
          <w:bCs/>
          <w:iCs/>
        </w:rPr>
      </w:pPr>
      <w:ins w:id="2657" w:author="Chantel Trivett" w:date="2021-09-24T18:01:00Z">
        <w:r>
          <w:rPr>
            <w:bCs/>
            <w:iCs/>
          </w:rPr>
          <w:t>Locate the desired previously uploaded files</w:t>
        </w:r>
      </w:ins>
    </w:p>
    <w:p w14:paraId="4E8F7783" w14:textId="782DF4B4" w:rsidR="00C52F7B" w:rsidRDefault="001E27C8">
      <w:pPr>
        <w:pStyle w:val="ListParagraph"/>
        <w:numPr>
          <w:ilvl w:val="3"/>
          <w:numId w:val="112"/>
        </w:numPr>
        <w:divId w:val="2088334391"/>
        <w:rPr>
          <w:ins w:id="2658" w:author="Chantel Trivett" w:date="2021-09-24T17:49:00Z"/>
          <w:bCs/>
          <w:iCs/>
        </w:rPr>
        <w:pPrChange w:id="2659" w:author="Chantel Trivett" w:date="2021-09-24T18:02:00Z">
          <w:pPr>
            <w:pStyle w:val="ListParagraph"/>
            <w:numPr>
              <w:ilvl w:val="2"/>
              <w:numId w:val="112"/>
            </w:numPr>
            <w:ind w:left="2160" w:hanging="180"/>
            <w:divId w:val="2088334391"/>
          </w:pPr>
        </w:pPrChange>
      </w:pPr>
      <w:ins w:id="2660" w:author="Chantel Trivett" w:date="2021-09-24T17:45:00Z">
        <w:r>
          <w:rPr>
            <w:bCs/>
            <w:iCs/>
          </w:rPr>
          <w:t>Expand</w:t>
        </w:r>
      </w:ins>
      <w:ins w:id="2661" w:author="Chantel Trivett" w:date="2021-09-24T17:00:00Z">
        <w:r w:rsidR="00CE1AD7">
          <w:rPr>
            <w:bCs/>
            <w:iCs/>
          </w:rPr>
          <w:t xml:space="preserve"> </w:t>
        </w:r>
      </w:ins>
      <w:ins w:id="2662" w:author="Chantel Trivett" w:date="2021-09-24T18:19:00Z">
        <w:r w:rsidR="006A4C7B">
          <w:rPr>
            <w:bCs/>
            <w:iCs/>
          </w:rPr>
          <w:t xml:space="preserve">the row that lists </w:t>
        </w:r>
      </w:ins>
      <w:ins w:id="2663" w:author="Chantel Trivett" w:date="2021-09-24T17:00:00Z">
        <w:r w:rsidR="00CE1AD7">
          <w:rPr>
            <w:bCs/>
            <w:iCs/>
          </w:rPr>
          <w:t xml:space="preserve">the </w:t>
        </w:r>
        <w:r w:rsidR="00821CAA">
          <w:rPr>
            <w:bCs/>
            <w:iCs/>
          </w:rPr>
          <w:t>date that corresponds to the previously uploaded file</w:t>
        </w:r>
      </w:ins>
      <w:ins w:id="2664" w:author="Chantel Trivett" w:date="2021-09-24T17:49:00Z">
        <w:r w:rsidR="00474FD1">
          <w:rPr>
            <w:bCs/>
            <w:iCs/>
          </w:rPr>
          <w:t>.</w:t>
        </w:r>
      </w:ins>
    </w:p>
    <w:p w14:paraId="17DBB30A" w14:textId="5D936E90" w:rsidR="00474FD1" w:rsidRDefault="006537E4" w:rsidP="00D77926">
      <w:pPr>
        <w:divId w:val="2088334391"/>
        <w:rPr>
          <w:ins w:id="2665" w:author="Chantel Trivett" w:date="2021-09-24T18:07:00Z"/>
          <w:bCs/>
          <w:iCs/>
        </w:rPr>
      </w:pPr>
      <w:ins w:id="2666" w:author="Chantel Trivett" w:date="2021-09-24T17:52:00Z">
        <w:r>
          <w:rPr>
            <w:noProof/>
          </w:rPr>
          <w:drawing>
            <wp:inline distT="0" distB="0" distL="0" distR="0" wp14:anchorId="3F15E01F" wp14:editId="3929B4FF">
              <wp:extent cx="6016625" cy="1021715"/>
              <wp:effectExtent l="19050" t="19050" r="22225" b="26035"/>
              <wp:docPr id="133" name="Picture 133" descr="This image depicts the option to expand dated rows to expose the list of file uploads that correspond with a given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his image depicts the option to expand dated rows to expose the list of file uploads that correspond with a given date. "/>
                      <pic:cNvPicPr/>
                    </pic:nvPicPr>
                    <pic:blipFill>
                      <a:blip r:embed="rId71"/>
                      <a:stretch>
                        <a:fillRect/>
                      </a:stretch>
                    </pic:blipFill>
                    <pic:spPr>
                      <a:xfrm>
                        <a:off x="0" y="0"/>
                        <a:ext cx="6016625" cy="1021715"/>
                      </a:xfrm>
                      <a:prstGeom prst="rect">
                        <a:avLst/>
                      </a:prstGeom>
                      <a:ln>
                        <a:solidFill>
                          <a:schemeClr val="tx1"/>
                        </a:solidFill>
                      </a:ln>
                    </pic:spPr>
                  </pic:pic>
                </a:graphicData>
              </a:graphic>
            </wp:inline>
          </w:drawing>
        </w:r>
      </w:ins>
    </w:p>
    <w:p w14:paraId="49EDCB61" w14:textId="77777777" w:rsidR="00A1745F" w:rsidRDefault="00A1745F" w:rsidP="000166C8">
      <w:pPr>
        <w:divId w:val="2088334391"/>
        <w:rPr>
          <w:ins w:id="2667" w:author="Chantel Trivett" w:date="2021-09-29T15:14:00Z"/>
          <w:bCs/>
          <w:iCs/>
        </w:rPr>
      </w:pPr>
    </w:p>
    <w:p w14:paraId="164AB3CA" w14:textId="77777777" w:rsidR="00A1745F" w:rsidRDefault="00A1745F">
      <w:pPr>
        <w:rPr>
          <w:ins w:id="2668" w:author="Chantel Trivett" w:date="2021-09-29T15:14:00Z"/>
          <w:bCs/>
          <w:iCs/>
        </w:rPr>
      </w:pPr>
      <w:ins w:id="2669" w:author="Chantel Trivett" w:date="2021-09-29T15:14:00Z">
        <w:r>
          <w:rPr>
            <w:bCs/>
            <w:iCs/>
          </w:rPr>
          <w:br w:type="page"/>
        </w:r>
      </w:ins>
    </w:p>
    <w:p w14:paraId="72D4FA7D" w14:textId="42A02F7D" w:rsidR="000166C8" w:rsidRDefault="000166C8" w:rsidP="000166C8">
      <w:pPr>
        <w:divId w:val="2088334391"/>
        <w:rPr>
          <w:ins w:id="2670" w:author="Chantel Trivett" w:date="2021-09-24T18:08:00Z"/>
          <w:bCs/>
          <w:iCs/>
        </w:rPr>
      </w:pPr>
      <w:ins w:id="2671" w:author="Chantel Trivett" w:date="2021-09-24T18:08:00Z">
        <w:r>
          <w:rPr>
            <w:bCs/>
            <w:iCs/>
          </w:rPr>
          <w:t>The corresponding uploads will appear.</w:t>
        </w:r>
      </w:ins>
    </w:p>
    <w:p w14:paraId="7C056319" w14:textId="41BCC414" w:rsidR="00FB1759" w:rsidRDefault="000166C8" w:rsidP="00D77926">
      <w:pPr>
        <w:divId w:val="2088334391"/>
        <w:rPr>
          <w:ins w:id="2672" w:author="Chantel Trivett" w:date="2021-09-24T17:59:00Z"/>
          <w:bCs/>
          <w:iCs/>
        </w:rPr>
      </w:pPr>
      <w:ins w:id="2673" w:author="Chantel Trivett" w:date="2021-09-24T18:08:00Z">
        <w:r>
          <w:rPr>
            <w:noProof/>
          </w:rPr>
          <w:drawing>
            <wp:inline distT="0" distB="0" distL="0" distR="0" wp14:anchorId="2AD3D3AA" wp14:editId="5CF55F9B">
              <wp:extent cx="6016625" cy="1522095"/>
              <wp:effectExtent l="19050" t="19050" r="22225" b="20955"/>
              <wp:docPr id="139" name="Picture 139" descr="This image depicts uploads corresponding to the log date expanded by the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his image depicts uploads corresponding to the log date expanded by the user. "/>
                      <pic:cNvPicPr/>
                    </pic:nvPicPr>
                    <pic:blipFill>
                      <a:blip r:embed="rId72"/>
                      <a:stretch>
                        <a:fillRect/>
                      </a:stretch>
                    </pic:blipFill>
                    <pic:spPr>
                      <a:xfrm>
                        <a:off x="0" y="0"/>
                        <a:ext cx="6016625" cy="1522095"/>
                      </a:xfrm>
                      <a:prstGeom prst="rect">
                        <a:avLst/>
                      </a:prstGeom>
                      <a:ln>
                        <a:solidFill>
                          <a:schemeClr val="tx1"/>
                        </a:solidFill>
                      </a:ln>
                    </pic:spPr>
                  </pic:pic>
                </a:graphicData>
              </a:graphic>
            </wp:inline>
          </w:drawing>
        </w:r>
      </w:ins>
    </w:p>
    <w:p w14:paraId="5ED9E91B" w14:textId="16F8DDB0" w:rsidR="00BE1B1A" w:rsidRPr="000166C8" w:rsidRDefault="00BE1B1A" w:rsidP="00D77926">
      <w:pPr>
        <w:divId w:val="2088334391"/>
        <w:rPr>
          <w:ins w:id="2674" w:author="Chantel Trivett" w:date="2021-09-24T18:00:00Z"/>
          <w:b/>
          <w:iCs/>
          <w:rPrChange w:id="2675" w:author="Chantel Trivett" w:date="2021-09-24T18:08:00Z">
            <w:rPr>
              <w:ins w:id="2676" w:author="Chantel Trivett" w:date="2021-09-24T18:00:00Z"/>
              <w:bCs/>
              <w:iCs/>
            </w:rPr>
          </w:rPrChange>
        </w:rPr>
      </w:pPr>
      <w:ins w:id="2677" w:author="Chantel Trivett" w:date="2021-09-24T17:59:00Z">
        <w:r w:rsidRPr="000166C8">
          <w:rPr>
            <w:b/>
            <w:iCs/>
            <w:rPrChange w:id="2678" w:author="Chantel Trivett" w:date="2021-09-24T18:08:00Z">
              <w:rPr>
                <w:bCs/>
                <w:iCs/>
              </w:rPr>
            </w:rPrChange>
          </w:rPr>
          <w:t>OR</w:t>
        </w:r>
      </w:ins>
    </w:p>
    <w:p w14:paraId="645D5A2A" w14:textId="4C09209B" w:rsidR="00E777CF" w:rsidRDefault="00ED1593" w:rsidP="00D13CA3">
      <w:pPr>
        <w:pStyle w:val="ListParagraph"/>
        <w:numPr>
          <w:ilvl w:val="3"/>
          <w:numId w:val="112"/>
        </w:numPr>
        <w:divId w:val="2088334391"/>
        <w:rPr>
          <w:ins w:id="2679" w:author="Chantel Trivett" w:date="2021-09-24T18:04:00Z"/>
          <w:bCs/>
          <w:iCs/>
        </w:rPr>
      </w:pPr>
      <w:ins w:id="2680" w:author="Chantel Trivett" w:date="2021-09-24T18:03:00Z">
        <w:r>
          <w:rPr>
            <w:bCs/>
            <w:iCs/>
          </w:rPr>
          <w:t>Use the search fe</w:t>
        </w:r>
      </w:ins>
      <w:ins w:id="2681" w:author="Chantel Trivett" w:date="2021-09-24T18:04:00Z">
        <w:r>
          <w:rPr>
            <w:bCs/>
            <w:iCs/>
          </w:rPr>
          <w:t>ature to query folder names.</w:t>
        </w:r>
      </w:ins>
    </w:p>
    <w:p w14:paraId="0B784FA9" w14:textId="5F789608" w:rsidR="00ED1593" w:rsidRPr="00D13CA3" w:rsidRDefault="00872B9A">
      <w:pPr>
        <w:divId w:val="2088334391"/>
        <w:rPr>
          <w:ins w:id="2682" w:author="Chantel Trivett" w:date="2021-09-24T17:52:00Z"/>
        </w:rPr>
      </w:pPr>
      <w:ins w:id="2683" w:author="Chantel Trivett" w:date="2021-09-24T18:10:00Z">
        <w:r>
          <w:rPr>
            <w:noProof/>
          </w:rPr>
          <w:drawing>
            <wp:inline distT="0" distB="0" distL="0" distR="0" wp14:anchorId="3020996F" wp14:editId="2DE17702">
              <wp:extent cx="6016625" cy="688975"/>
              <wp:effectExtent l="19050" t="19050" r="22225" b="15875"/>
              <wp:docPr id="140" name="Picture 140" descr="This image depicts the Search Tests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his image depicts the Search Tests field. "/>
                      <pic:cNvPicPr/>
                    </pic:nvPicPr>
                    <pic:blipFill>
                      <a:blip r:embed="rId75"/>
                      <a:stretch>
                        <a:fillRect/>
                      </a:stretch>
                    </pic:blipFill>
                    <pic:spPr>
                      <a:xfrm>
                        <a:off x="0" y="0"/>
                        <a:ext cx="6016625" cy="688975"/>
                      </a:xfrm>
                      <a:prstGeom prst="rect">
                        <a:avLst/>
                      </a:prstGeom>
                      <a:ln>
                        <a:solidFill>
                          <a:schemeClr val="tx1"/>
                        </a:solidFill>
                      </a:ln>
                    </pic:spPr>
                  </pic:pic>
                </a:graphicData>
              </a:graphic>
            </wp:inline>
          </w:drawing>
        </w:r>
      </w:ins>
    </w:p>
    <w:p w14:paraId="7D0CF7D8" w14:textId="77777777" w:rsidR="00A1745F" w:rsidRDefault="00A1745F" w:rsidP="00D77926">
      <w:pPr>
        <w:divId w:val="2088334391"/>
        <w:rPr>
          <w:ins w:id="2684" w:author="Chantel Trivett" w:date="2021-09-29T15:14:00Z"/>
          <w:bCs/>
          <w:iCs/>
        </w:rPr>
      </w:pPr>
    </w:p>
    <w:p w14:paraId="236F03DC" w14:textId="01BAF9C7" w:rsidR="001D571E" w:rsidRDefault="00DD6486" w:rsidP="00D77926">
      <w:pPr>
        <w:divId w:val="2088334391"/>
        <w:rPr>
          <w:ins w:id="2685" w:author="Chantel Trivett" w:date="2021-09-24T18:06:00Z"/>
          <w:bCs/>
          <w:iCs/>
        </w:rPr>
      </w:pPr>
      <w:ins w:id="2686" w:author="Chantel Trivett" w:date="2021-09-24T17:55:00Z">
        <w:r>
          <w:rPr>
            <w:bCs/>
            <w:iCs/>
          </w:rPr>
          <w:t>The corresponding uploads will appear.</w:t>
        </w:r>
      </w:ins>
    </w:p>
    <w:p w14:paraId="0B85DB8B" w14:textId="758D0E48" w:rsidR="00265DF3" w:rsidRDefault="003B5724">
      <w:pPr>
        <w:divId w:val="2088334391"/>
        <w:rPr>
          <w:ins w:id="2687" w:author="Chantel Trivett" w:date="2021-09-29T15:14:00Z"/>
          <w:bCs/>
          <w:iCs/>
        </w:rPr>
      </w:pPr>
      <w:ins w:id="2688" w:author="Chantel Trivett" w:date="2021-09-24T18:06:00Z">
        <w:r>
          <w:rPr>
            <w:noProof/>
          </w:rPr>
          <w:drawing>
            <wp:inline distT="0" distB="0" distL="0" distR="0" wp14:anchorId="719AF345" wp14:editId="5C417579">
              <wp:extent cx="6016625" cy="3141345"/>
              <wp:effectExtent l="19050" t="19050" r="22225" b="20955"/>
              <wp:docPr id="137" name="Picture 137" descr="This image depicts search query results from the Search Tests feature on the Tests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his image depicts search query results from the Search Tests feature on the Tests page. "/>
                      <pic:cNvPicPr/>
                    </pic:nvPicPr>
                    <pic:blipFill>
                      <a:blip r:embed="rId76"/>
                      <a:stretch>
                        <a:fillRect/>
                      </a:stretch>
                    </pic:blipFill>
                    <pic:spPr>
                      <a:xfrm>
                        <a:off x="0" y="0"/>
                        <a:ext cx="6016625" cy="3141345"/>
                      </a:xfrm>
                      <a:prstGeom prst="rect">
                        <a:avLst/>
                      </a:prstGeom>
                      <a:ln>
                        <a:solidFill>
                          <a:schemeClr val="tx1"/>
                        </a:solidFill>
                      </a:ln>
                    </pic:spPr>
                  </pic:pic>
                </a:graphicData>
              </a:graphic>
            </wp:inline>
          </w:drawing>
        </w:r>
      </w:ins>
    </w:p>
    <w:p w14:paraId="3F69D7D1" w14:textId="77777777" w:rsidR="00A1745F" w:rsidRPr="008557BF" w:rsidRDefault="00A1745F">
      <w:pPr>
        <w:divId w:val="2088334391"/>
        <w:rPr>
          <w:bCs/>
          <w:iCs/>
        </w:rPr>
        <w:pPrChange w:id="2689" w:author="Chantel Trivett" w:date="2021-09-24T17:49:00Z">
          <w:pPr>
            <w:pStyle w:val="Heading3"/>
            <w:divId w:val="2088334391"/>
          </w:pPr>
        </w:pPrChange>
      </w:pPr>
    </w:p>
    <w:p w14:paraId="5589E1D1" w14:textId="16106EFE" w:rsidR="009635FE" w:rsidDel="002614CD" w:rsidRDefault="00C516EC">
      <w:pPr>
        <w:pStyle w:val="ListParagraph"/>
        <w:numPr>
          <w:ilvl w:val="0"/>
          <w:numId w:val="120"/>
        </w:numPr>
        <w:divId w:val="2088334391"/>
        <w:rPr>
          <w:del w:id="2690" w:author="Chantel Trivett" w:date="2021-09-24T18:14:00Z"/>
        </w:rPr>
        <w:pPrChange w:id="2691" w:author="Chantel Trivett" w:date="2021-09-24T18:53:00Z">
          <w:pPr>
            <w:pStyle w:val="ListParagraph"/>
            <w:divId w:val="2088334391"/>
          </w:pPr>
        </w:pPrChange>
      </w:pPr>
      <w:ins w:id="2692" w:author="Chantel Trivett" w:date="2021-09-24T18:49:00Z">
        <w:r>
          <w:t xml:space="preserve">ii) </w:t>
        </w:r>
      </w:ins>
      <w:ins w:id="2693" w:author="Chantel Trivett" w:date="2021-09-24T18:51:00Z">
        <w:r w:rsidR="000401FB">
          <w:t xml:space="preserve">Select the desired files. </w:t>
        </w:r>
      </w:ins>
      <w:del w:id="2694" w:author="Chantel Trivett" w:date="2021-09-24T18:14:00Z">
        <w:r w:rsidR="009635FE" w:rsidDel="00A3448B">
          <w:delText xml:space="preserve">For example, from </w:delText>
        </w:r>
        <w:r w:rsidR="009635FE" w:rsidRPr="00E127EC" w:rsidDel="00A3448B">
          <w:rPr>
            <w:rFonts w:ascii="Arial" w:eastAsia="Arial" w:hAnsi="Arial" w:cs="Arial"/>
            <w:b/>
          </w:rPr>
          <w:delText>Tests</w:delText>
        </w:r>
        <w:r w:rsidR="009635FE" w:rsidDel="00A3448B">
          <w:delText xml:space="preserve"> select the row with the date </w:delText>
        </w:r>
        <w:r w:rsidR="009635FE" w:rsidRPr="00E127EC" w:rsidDel="00A3448B">
          <w:rPr>
            <w:rFonts w:ascii="Arial" w:eastAsia="Arial" w:hAnsi="Arial" w:cs="Arial"/>
            <w:b/>
          </w:rPr>
          <w:delText>01/12/2021</w:delText>
        </w:r>
        <w:r w:rsidR="009635FE" w:rsidDel="00A3448B">
          <w:delText>:</w:delText>
        </w:r>
      </w:del>
    </w:p>
    <w:p w14:paraId="34424CCF" w14:textId="77F06E58" w:rsidR="002614CD" w:rsidRDefault="002614CD">
      <w:pPr>
        <w:pStyle w:val="ListParagraph"/>
        <w:divId w:val="2088334391"/>
        <w:rPr>
          <w:ins w:id="2695" w:author="Chantel Trivett" w:date="2021-09-24T18:52:00Z"/>
          <w:rStyle w:val="Strong"/>
          <w:rFonts w:eastAsiaTheme="majorEastAsia"/>
          <w:b w:val="0"/>
          <w:bCs w:val="0"/>
        </w:rPr>
        <w:pPrChange w:id="2696" w:author="Chantel Trivett" w:date="2021-09-24T18:53:00Z">
          <w:pPr>
            <w:pStyle w:val="ListParagraph"/>
            <w:numPr>
              <w:ilvl w:val="2"/>
              <w:numId w:val="110"/>
            </w:numPr>
            <w:ind w:left="2160" w:hanging="180"/>
            <w:divId w:val="2088334391"/>
          </w:pPr>
        </w:pPrChange>
      </w:pPr>
    </w:p>
    <w:p w14:paraId="6E8974F7" w14:textId="77777777" w:rsidR="002614CD" w:rsidRDefault="002614CD" w:rsidP="002614CD">
      <w:pPr>
        <w:divId w:val="2088334391"/>
        <w:rPr>
          <w:ins w:id="2697" w:author="Chantel Trivett" w:date="2021-09-24T18:52:00Z"/>
          <w:rStyle w:val="Strong"/>
          <w:rFonts w:eastAsiaTheme="majorEastAsia"/>
          <w:b w:val="0"/>
          <w:bCs w:val="0"/>
        </w:rPr>
      </w:pPr>
      <w:ins w:id="2698" w:author="Chantel Trivett" w:date="2021-09-24T18:52:00Z">
        <w:r>
          <w:rPr>
            <w:noProof/>
          </w:rPr>
          <w:drawing>
            <wp:inline distT="0" distB="0" distL="0" distR="0" wp14:anchorId="3D17F23E" wp14:editId="5AB50CDD">
              <wp:extent cx="6016625" cy="1588770"/>
              <wp:effectExtent l="19050" t="19050" r="22225" b="11430"/>
              <wp:docPr id="158" name="Picture 158" descr="This image depicts how to selected the desired test files for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his image depicts how to selected the desired test files for prediction. "/>
                      <pic:cNvPicPr/>
                    </pic:nvPicPr>
                    <pic:blipFill>
                      <a:blip r:embed="rId73"/>
                      <a:stretch>
                        <a:fillRect/>
                      </a:stretch>
                    </pic:blipFill>
                    <pic:spPr>
                      <a:xfrm>
                        <a:off x="0" y="0"/>
                        <a:ext cx="6016625" cy="1588770"/>
                      </a:xfrm>
                      <a:prstGeom prst="rect">
                        <a:avLst/>
                      </a:prstGeom>
                      <a:ln>
                        <a:solidFill>
                          <a:schemeClr val="tx1"/>
                        </a:solidFill>
                      </a:ln>
                    </pic:spPr>
                  </pic:pic>
                </a:graphicData>
              </a:graphic>
            </wp:inline>
          </w:drawing>
        </w:r>
      </w:ins>
    </w:p>
    <w:p w14:paraId="35FEDAAF" w14:textId="77777777" w:rsidR="009B264D" w:rsidRDefault="009B264D" w:rsidP="002614CD">
      <w:pPr>
        <w:divId w:val="2088334391"/>
        <w:rPr>
          <w:ins w:id="2699" w:author="Chantel Trivett" w:date="2021-09-29T15:14:00Z"/>
          <w:rStyle w:val="Strong"/>
          <w:rFonts w:eastAsiaTheme="majorEastAsia"/>
          <w:b w:val="0"/>
          <w:bCs w:val="0"/>
        </w:rPr>
      </w:pPr>
    </w:p>
    <w:p w14:paraId="76E3E869" w14:textId="77777777" w:rsidR="009B264D" w:rsidRDefault="009B264D">
      <w:pPr>
        <w:rPr>
          <w:ins w:id="2700" w:author="Chantel Trivett" w:date="2021-09-29T15:14:00Z"/>
          <w:rStyle w:val="Strong"/>
          <w:rFonts w:eastAsiaTheme="majorEastAsia"/>
          <w:b w:val="0"/>
          <w:bCs w:val="0"/>
        </w:rPr>
      </w:pPr>
      <w:ins w:id="2701" w:author="Chantel Trivett" w:date="2021-09-29T15:14:00Z">
        <w:r>
          <w:rPr>
            <w:rStyle w:val="Strong"/>
            <w:rFonts w:eastAsiaTheme="majorEastAsia"/>
            <w:b w:val="0"/>
            <w:bCs w:val="0"/>
          </w:rPr>
          <w:br w:type="page"/>
        </w:r>
      </w:ins>
    </w:p>
    <w:p w14:paraId="2A592AC8" w14:textId="0D18438B" w:rsidR="002614CD" w:rsidRDefault="002614CD" w:rsidP="002614CD">
      <w:pPr>
        <w:divId w:val="2088334391"/>
        <w:rPr>
          <w:ins w:id="2702" w:author="Chantel Trivett" w:date="2021-09-24T18:52:00Z"/>
          <w:rStyle w:val="Strong"/>
          <w:rFonts w:eastAsiaTheme="majorEastAsia"/>
          <w:b w:val="0"/>
          <w:bCs w:val="0"/>
        </w:rPr>
      </w:pPr>
      <w:ins w:id="2703" w:author="Chantel Trivett" w:date="2021-09-24T18:52:00Z">
        <w:r>
          <w:rPr>
            <w:rStyle w:val="Strong"/>
            <w:rFonts w:eastAsiaTheme="majorEastAsia"/>
            <w:b w:val="0"/>
            <w:bCs w:val="0"/>
          </w:rPr>
          <w:t>The option to Select Models for prediction will appear at the bottom of the page.</w:t>
        </w:r>
      </w:ins>
    </w:p>
    <w:p w14:paraId="1FA999D3" w14:textId="35D957E6" w:rsidR="002614CD" w:rsidRPr="00E127EC" w:rsidRDefault="002614CD">
      <w:pPr>
        <w:divId w:val="2088334391"/>
        <w:rPr>
          <w:ins w:id="2704" w:author="Chantel Trivett" w:date="2021-09-24T18:52:00Z"/>
          <w:rFonts w:eastAsiaTheme="majorEastAsia"/>
          <w:rPrChange w:id="2705" w:author="Chantel Trivett" w:date="2021-09-24T18:53:00Z">
            <w:rPr>
              <w:ins w:id="2706" w:author="Chantel Trivett" w:date="2021-09-24T18:52:00Z"/>
            </w:rPr>
          </w:rPrChange>
        </w:rPr>
        <w:pPrChange w:id="2707" w:author="Chantel Trivett" w:date="2021-09-24T18:53:00Z">
          <w:pPr>
            <w:pStyle w:val="ListParagraph"/>
            <w:numPr>
              <w:numId w:val="57"/>
            </w:numPr>
            <w:tabs>
              <w:tab w:val="num" w:pos="720"/>
            </w:tabs>
            <w:spacing w:after="240"/>
            <w:ind w:hanging="360"/>
            <w:divId w:val="2088334391"/>
          </w:pPr>
        </w:pPrChange>
      </w:pPr>
      <w:ins w:id="2708" w:author="Chantel Trivett" w:date="2021-09-24T18:52:00Z">
        <w:r>
          <w:rPr>
            <w:noProof/>
          </w:rPr>
          <w:drawing>
            <wp:inline distT="0" distB="0" distL="0" distR="0" wp14:anchorId="6EBB5A0A" wp14:editId="247A3715">
              <wp:extent cx="1730237" cy="437244"/>
              <wp:effectExtent l="19050" t="19050" r="22860" b="20320"/>
              <wp:docPr id="176" name="Picture 176" descr="This image depicts the Select Models button hat appears at the bottom of the Tests page after the user has completed Test Files Sel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his image depicts the Select Models button hat appears at the bottom of the Tests page after the user has completed Test Files Selection. "/>
                      <pic:cNvPicPr/>
                    </pic:nvPicPr>
                    <pic:blipFill>
                      <a:blip r:embed="rId74"/>
                      <a:stretch>
                        <a:fillRect/>
                      </a:stretch>
                    </pic:blipFill>
                    <pic:spPr>
                      <a:xfrm>
                        <a:off x="0" y="0"/>
                        <a:ext cx="1749738" cy="442172"/>
                      </a:xfrm>
                      <a:prstGeom prst="rect">
                        <a:avLst/>
                      </a:prstGeom>
                      <a:ln>
                        <a:solidFill>
                          <a:schemeClr val="tx1"/>
                        </a:solidFill>
                      </a:ln>
                    </pic:spPr>
                  </pic:pic>
                </a:graphicData>
              </a:graphic>
            </wp:inline>
          </w:drawing>
        </w:r>
      </w:ins>
    </w:p>
    <w:p w14:paraId="25A8ED56" w14:textId="64B3DB45" w:rsidR="009635FE" w:rsidDel="00A3448B" w:rsidRDefault="007B0B88">
      <w:pPr>
        <w:pStyle w:val="ListParagraph"/>
        <w:divId w:val="2088334391"/>
        <w:rPr>
          <w:del w:id="2709" w:author="Chantel Trivett" w:date="2021-09-24T18:14:00Z"/>
        </w:rPr>
        <w:pPrChange w:id="2710" w:author="Chantel Trivett" w:date="2021-09-24T18:49:00Z">
          <w:pPr>
            <w:divId w:val="2088334391"/>
          </w:pPr>
        </w:pPrChange>
      </w:pPr>
      <w:del w:id="2711" w:author="Chantel Trivett" w:date="2021-09-24T18:14:00Z">
        <w:r w:rsidDel="00A3448B">
          <w:rPr>
            <w:noProof/>
          </w:rPr>
          <w:drawing>
            <wp:inline distT="0" distB="0" distL="0" distR="0" wp14:anchorId="6BF3590C" wp14:editId="075CDC1D">
              <wp:extent cx="6016625" cy="1764030"/>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1764030"/>
                      </a:xfrm>
                      <a:prstGeom prst="rect">
                        <a:avLst/>
                      </a:prstGeom>
                    </pic:spPr>
                  </pic:pic>
                </a:graphicData>
              </a:graphic>
            </wp:inline>
          </w:drawing>
        </w:r>
      </w:del>
    </w:p>
    <w:p w14:paraId="5CA5D0FC" w14:textId="62EFD08A" w:rsidR="009635FE" w:rsidDel="00A3448B" w:rsidRDefault="009635FE">
      <w:pPr>
        <w:pStyle w:val="ListParagraph"/>
        <w:divId w:val="2088334391"/>
        <w:rPr>
          <w:del w:id="2712" w:author="Chantel Trivett" w:date="2021-09-24T18:14:00Z"/>
        </w:rPr>
        <w:pPrChange w:id="2713" w:author="Chantel Trivett" w:date="2021-09-24T18:49:00Z">
          <w:pPr>
            <w:divId w:val="2088334391"/>
          </w:pPr>
        </w:pPrChange>
      </w:pPr>
    </w:p>
    <w:p w14:paraId="604F3E18" w14:textId="70B2C80F" w:rsidR="009635FE" w:rsidDel="00A3448B" w:rsidRDefault="009635FE">
      <w:pPr>
        <w:pStyle w:val="ListParagraph"/>
        <w:divId w:val="2088334391"/>
        <w:rPr>
          <w:del w:id="2714" w:author="Chantel Trivett" w:date="2021-09-24T18:14:00Z"/>
        </w:rPr>
        <w:pPrChange w:id="2715" w:author="Chantel Trivett" w:date="2021-09-24T18:49:00Z">
          <w:pPr>
            <w:pStyle w:val="ListParagraph"/>
            <w:numPr>
              <w:numId w:val="80"/>
            </w:numPr>
            <w:tabs>
              <w:tab w:val="num" w:pos="720"/>
            </w:tabs>
            <w:spacing w:after="240"/>
            <w:ind w:hanging="360"/>
            <w:divId w:val="2088334391"/>
          </w:pPr>
        </w:pPrChange>
      </w:pPr>
      <w:del w:id="2716" w:author="Chantel Trivett" w:date="2021-09-24T18:14:00Z">
        <w:r w:rsidDel="00A3448B">
          <w:delText>There are 4 test execution folders, each with several individual files:</w:delText>
        </w:r>
      </w:del>
    </w:p>
    <w:p w14:paraId="5B0E03CC" w14:textId="7CA31395" w:rsidR="009635FE" w:rsidDel="00A3448B" w:rsidRDefault="009635FE">
      <w:pPr>
        <w:pStyle w:val="ListParagraph"/>
        <w:divId w:val="2088334391"/>
        <w:rPr>
          <w:del w:id="2717" w:author="Chantel Trivett" w:date="2021-09-24T18:14:00Z"/>
        </w:rPr>
        <w:pPrChange w:id="2718" w:author="Chantel Trivett" w:date="2021-09-24T18:49:00Z">
          <w:pPr>
            <w:divId w:val="2088334391"/>
          </w:pPr>
        </w:pPrChange>
      </w:pPr>
      <w:del w:id="2719" w:author="Chantel Trivett" w:date="2021-09-24T18:14:00Z">
        <w:r w:rsidDel="00A3448B">
          <w:rPr>
            <w:noProof/>
          </w:rPr>
          <w:drawing>
            <wp:inline distT="0" distB="0" distL="0" distR="0" wp14:anchorId="03BA255F" wp14:editId="4E47AF92">
              <wp:extent cx="6120002" cy="1304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6120002" cy="1304423"/>
                      </a:xfrm>
                      <a:prstGeom prst="rect">
                        <a:avLst/>
                      </a:prstGeom>
                    </pic:spPr>
                  </pic:pic>
                </a:graphicData>
              </a:graphic>
            </wp:inline>
          </w:drawing>
        </w:r>
      </w:del>
    </w:p>
    <w:p w14:paraId="43B48439" w14:textId="2015E8BC" w:rsidR="009635FE" w:rsidDel="00A3448B" w:rsidRDefault="009635FE">
      <w:pPr>
        <w:pStyle w:val="ListParagraph"/>
        <w:divId w:val="2088334391"/>
        <w:rPr>
          <w:del w:id="2720" w:author="Chantel Trivett" w:date="2021-09-24T18:14:00Z"/>
        </w:rPr>
        <w:pPrChange w:id="2721" w:author="Chantel Trivett" w:date="2021-09-24T18:49:00Z">
          <w:pPr>
            <w:divId w:val="2088334391"/>
          </w:pPr>
        </w:pPrChange>
      </w:pPr>
    </w:p>
    <w:p w14:paraId="7F4153BF" w14:textId="7AB9BF29" w:rsidR="009635FE" w:rsidDel="00A3448B" w:rsidRDefault="009635FE">
      <w:pPr>
        <w:pStyle w:val="ListParagraph"/>
        <w:divId w:val="2088334391"/>
        <w:rPr>
          <w:del w:id="2722" w:author="Chantel Trivett" w:date="2021-09-24T18:14:00Z"/>
        </w:rPr>
        <w:pPrChange w:id="2723" w:author="Chantel Trivett" w:date="2021-09-24T18:49:00Z">
          <w:pPr>
            <w:pStyle w:val="ListParagraph"/>
            <w:numPr>
              <w:numId w:val="80"/>
            </w:numPr>
            <w:tabs>
              <w:tab w:val="num" w:pos="720"/>
            </w:tabs>
            <w:ind w:hanging="360"/>
            <w:divId w:val="2088334391"/>
          </w:pPr>
        </w:pPrChange>
      </w:pPr>
      <w:del w:id="2724" w:author="Chantel Trivett" w:date="2021-09-24T18:14:00Z">
        <w:r w:rsidDel="00A3448B">
          <w:delText xml:space="preserve">You can use either of the folders with the prefix VoIP. If you cannot find the date, you can use the search capability and look for folder names </w:delText>
        </w:r>
        <w:r w:rsidRPr="00FE1052" w:rsidDel="00A3448B">
          <w:rPr>
            <w:rFonts w:ascii="Arial" w:eastAsia="Arial" w:hAnsi="Arial" w:cs="Arial"/>
            <w:b/>
          </w:rPr>
          <w:delText xml:space="preserve">VoIP-tests1-wemp </w:delText>
        </w:r>
        <w:r w:rsidRPr="00FE1052" w:rsidDel="00A3448B">
          <w:rPr>
            <w:rFonts w:ascii="Arial" w:eastAsia="Arial" w:hAnsi="Arial" w:cs="Arial"/>
            <w:bCs/>
          </w:rPr>
          <w:delText>and</w:delText>
        </w:r>
        <w:r w:rsidRPr="00FE1052" w:rsidDel="00A3448B">
          <w:rPr>
            <w:rFonts w:ascii="Arial" w:eastAsia="Arial" w:hAnsi="Arial" w:cs="Arial"/>
            <w:b/>
          </w:rPr>
          <w:delText xml:space="preserve"> VoIP-tests2-wemp</w:delText>
        </w:r>
        <w:r w:rsidDel="00A3448B">
          <w:delText>.</w:delText>
        </w:r>
      </w:del>
    </w:p>
    <w:p w14:paraId="0836CCD0" w14:textId="42E792D0" w:rsidR="009635FE" w:rsidDel="00A3448B" w:rsidRDefault="009635FE">
      <w:pPr>
        <w:pStyle w:val="ListParagraph"/>
        <w:divId w:val="2088334391"/>
        <w:rPr>
          <w:del w:id="2725" w:author="Chantel Trivett" w:date="2021-09-24T18:14:00Z"/>
        </w:rPr>
        <w:pPrChange w:id="2726" w:author="Chantel Trivett" w:date="2021-09-24T18:49:00Z">
          <w:pPr>
            <w:divId w:val="2088334391"/>
          </w:pPr>
        </w:pPrChange>
      </w:pPr>
    </w:p>
    <w:p w14:paraId="395BF5F2" w14:textId="33AAE87B" w:rsidR="009635FE" w:rsidDel="00A3448B" w:rsidRDefault="00332E67">
      <w:pPr>
        <w:pStyle w:val="ListParagraph"/>
        <w:divId w:val="2088334391"/>
        <w:rPr>
          <w:del w:id="2727" w:author="Chantel Trivett" w:date="2021-09-24T18:14:00Z"/>
        </w:rPr>
        <w:pPrChange w:id="2728" w:author="Chantel Trivett" w:date="2021-09-24T18:49:00Z">
          <w:pPr>
            <w:divId w:val="2088334391"/>
          </w:pPr>
        </w:pPrChange>
      </w:pPr>
      <w:del w:id="2729" w:author="Chantel Trivett" w:date="2021-09-24T18:14:00Z">
        <w:r w:rsidDel="00A3448B">
          <w:rPr>
            <w:noProof/>
          </w:rPr>
          <w:drawing>
            <wp:inline distT="0" distB="0" distL="0" distR="0" wp14:anchorId="60633660" wp14:editId="2842D431">
              <wp:extent cx="6016625" cy="5791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1969"/>
                      <a:stretch/>
                    </pic:blipFill>
                    <pic:spPr bwMode="auto">
                      <a:xfrm>
                        <a:off x="0" y="0"/>
                        <a:ext cx="6016625" cy="579120"/>
                      </a:xfrm>
                      <a:prstGeom prst="rect">
                        <a:avLst/>
                      </a:prstGeom>
                      <a:ln>
                        <a:noFill/>
                      </a:ln>
                      <a:extLst>
                        <a:ext uri="{53640926-AAD7-44D8-BBD7-CCE9431645EC}">
                          <a14:shadowObscured xmlns:a14="http://schemas.microsoft.com/office/drawing/2010/main"/>
                        </a:ext>
                      </a:extLst>
                    </pic:spPr>
                  </pic:pic>
                </a:graphicData>
              </a:graphic>
            </wp:inline>
          </w:drawing>
        </w:r>
      </w:del>
    </w:p>
    <w:p w14:paraId="17F7091A" w14:textId="3EA576F9" w:rsidR="009635FE" w:rsidRDefault="009635FE">
      <w:pPr>
        <w:pStyle w:val="ListParagraph"/>
        <w:divId w:val="2088334391"/>
        <w:pPrChange w:id="2730" w:author="Chantel Trivett" w:date="2021-09-24T18:49:00Z">
          <w:pPr>
            <w:divId w:val="2088334391"/>
          </w:pPr>
        </w:pPrChange>
      </w:pPr>
      <w:del w:id="2731" w:author="Chantel Trivett" w:date="2021-09-24T18:14:00Z">
        <w:r w:rsidDel="00A3448B">
          <w:delText xml:space="preserve"> </w:delText>
        </w:r>
      </w:del>
    </w:p>
    <w:p w14:paraId="7B24E928" w14:textId="0EF802AF" w:rsidR="009635FE" w:rsidRDefault="00F63ED7" w:rsidP="00894805">
      <w:pPr>
        <w:pStyle w:val="ListParagraph"/>
        <w:numPr>
          <w:ilvl w:val="0"/>
          <w:numId w:val="7"/>
        </w:numPr>
        <w:spacing w:after="240"/>
        <w:divId w:val="2088334391"/>
        <w:rPr>
          <w:ins w:id="2732" w:author="Chantel Trivett" w:date="2021-09-24T18:53:00Z"/>
        </w:rPr>
      </w:pPr>
      <w:ins w:id="2733" w:author="Chantel Trivett" w:date="2021-09-24T18:53:00Z">
        <w:r>
          <w:t>S</w:t>
        </w:r>
      </w:ins>
      <w:ins w:id="2734" w:author="Chantel Trivett" w:date="2021-09-24T18:43:00Z">
        <w:r w:rsidR="00004BD6">
          <w:t xml:space="preserve">elect </w:t>
        </w:r>
      </w:ins>
      <w:ins w:id="2735" w:author="Chantel Trivett" w:date="2021-09-27T09:21:00Z">
        <w:r w:rsidR="00B52D3F">
          <w:t xml:space="preserve">the </w:t>
        </w:r>
      </w:ins>
      <w:ins w:id="2736" w:author="Chantel Trivett" w:date="2021-09-24T18:43:00Z">
        <w:r w:rsidR="00004BD6" w:rsidRPr="00004BD6">
          <w:rPr>
            <w:b/>
            <w:bCs/>
            <w:rPrChange w:id="2737" w:author="Chantel Trivett" w:date="2021-09-24T18:43:00Z">
              <w:rPr/>
            </w:rPrChange>
          </w:rPr>
          <w:t>Select Models</w:t>
        </w:r>
      </w:ins>
      <w:ins w:id="2738" w:author="Chantel Trivett" w:date="2021-09-27T09:21:00Z">
        <w:r w:rsidR="00B52D3F">
          <w:rPr>
            <w:b/>
            <w:bCs/>
          </w:rPr>
          <w:t xml:space="preserve"> </w:t>
        </w:r>
        <w:r w:rsidR="00B52D3F" w:rsidRPr="00B52D3F">
          <w:rPr>
            <w:rPrChange w:id="2739" w:author="Chantel Trivett" w:date="2021-09-27T09:22:00Z">
              <w:rPr>
                <w:b/>
                <w:bCs/>
              </w:rPr>
            </w:rPrChange>
          </w:rPr>
          <w:t>b</w:t>
        </w:r>
      </w:ins>
      <w:ins w:id="2740" w:author="Chantel Trivett" w:date="2021-09-27T09:22:00Z">
        <w:r w:rsidR="00B52D3F" w:rsidRPr="00B52D3F">
          <w:rPr>
            <w:rPrChange w:id="2741" w:author="Chantel Trivett" w:date="2021-09-27T09:22:00Z">
              <w:rPr>
                <w:b/>
                <w:bCs/>
              </w:rPr>
            </w:rPrChange>
          </w:rPr>
          <w:t>utton</w:t>
        </w:r>
      </w:ins>
      <w:ins w:id="2742" w:author="Chantel Trivett" w:date="2021-09-24T18:43:00Z">
        <w:r w:rsidR="00004BD6">
          <w:t>.</w:t>
        </w:r>
      </w:ins>
      <w:del w:id="2743" w:author="Chantel Trivett" w:date="2021-09-24T18:43:00Z">
        <w:r w:rsidR="009635FE" w:rsidDel="00F842A2">
          <w:delText>Sele</w:delText>
        </w:r>
      </w:del>
      <w:del w:id="2744" w:author="Chantel Trivett" w:date="2021-09-24T18:42:00Z">
        <w:r w:rsidR="009635FE" w:rsidDel="00F842A2">
          <w:delText xml:space="preserve">ct the files and then click </w:delText>
        </w:r>
        <w:r w:rsidR="009635FE" w:rsidRPr="00894805" w:rsidDel="00F842A2">
          <w:rPr>
            <w:rFonts w:ascii="Arial" w:eastAsia="Arial" w:hAnsi="Arial" w:cs="Arial"/>
            <w:b/>
          </w:rPr>
          <w:delText>SELECT MODELS</w:delText>
        </w:r>
        <w:r w:rsidR="009635FE" w:rsidDel="00F842A2">
          <w:delText>:</w:delText>
        </w:r>
      </w:del>
    </w:p>
    <w:p w14:paraId="4649B86C" w14:textId="77777777" w:rsidR="00F63ED7" w:rsidRDefault="00F63ED7">
      <w:pPr>
        <w:pStyle w:val="ListParagraph"/>
        <w:spacing w:after="240"/>
        <w:divId w:val="2088334391"/>
        <w:rPr>
          <w:ins w:id="2745" w:author="Chantel Trivett" w:date="2021-09-24T18:45:00Z"/>
        </w:rPr>
        <w:pPrChange w:id="2746" w:author="Chantel Trivett" w:date="2021-09-24T18:53:00Z">
          <w:pPr>
            <w:pStyle w:val="ListParagraph"/>
            <w:numPr>
              <w:numId w:val="7"/>
            </w:numPr>
            <w:tabs>
              <w:tab w:val="num" w:pos="720"/>
            </w:tabs>
            <w:spacing w:after="240"/>
            <w:ind w:hanging="360"/>
            <w:divId w:val="2088334391"/>
          </w:pPr>
        </w:pPrChange>
      </w:pPr>
    </w:p>
    <w:p w14:paraId="57D719FB" w14:textId="3608BE47" w:rsidR="00430040" w:rsidRDefault="00430040" w:rsidP="00AE2C22">
      <w:pPr>
        <w:pStyle w:val="ListParagraph"/>
        <w:divId w:val="2088334391"/>
        <w:rPr>
          <w:ins w:id="2747" w:author="Chantel Trivett" w:date="2021-09-27T09:45:00Z"/>
        </w:rPr>
      </w:pPr>
      <w:ins w:id="2748" w:author="Chantel Trivett" w:date="2021-09-24T18:45:00Z">
        <w:r>
          <w:rPr>
            <w:noProof/>
          </w:rPr>
          <w:drawing>
            <wp:inline distT="0" distB="0" distL="0" distR="0" wp14:anchorId="08786AAF" wp14:editId="27F9F30A">
              <wp:extent cx="6016625" cy="6657975"/>
              <wp:effectExtent l="19050" t="19050" r="22225" b="28575"/>
              <wp:docPr id="145" name="Picture 1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website&#10;&#10;Description automatically generated"/>
                      <pic:cNvPicPr/>
                    </pic:nvPicPr>
                    <pic:blipFill>
                      <a:blip r:embed="rId80"/>
                      <a:stretch>
                        <a:fillRect/>
                      </a:stretch>
                    </pic:blipFill>
                    <pic:spPr>
                      <a:xfrm>
                        <a:off x="0" y="0"/>
                        <a:ext cx="6016625" cy="6657975"/>
                      </a:xfrm>
                      <a:prstGeom prst="rect">
                        <a:avLst/>
                      </a:prstGeom>
                      <a:ln>
                        <a:solidFill>
                          <a:schemeClr val="tx1"/>
                        </a:solidFill>
                      </a:ln>
                    </pic:spPr>
                  </pic:pic>
                </a:graphicData>
              </a:graphic>
            </wp:inline>
          </w:drawing>
        </w:r>
      </w:ins>
    </w:p>
    <w:p w14:paraId="7ADA43FC" w14:textId="77777777" w:rsidR="00B2492C" w:rsidRDefault="00B2492C">
      <w:pPr>
        <w:rPr>
          <w:ins w:id="2749" w:author="Chantel Trivett" w:date="2021-09-29T15:15:00Z"/>
        </w:rPr>
      </w:pPr>
      <w:ins w:id="2750" w:author="Chantel Trivett" w:date="2021-09-29T15:15:00Z">
        <w:r>
          <w:br w:type="page"/>
        </w:r>
      </w:ins>
    </w:p>
    <w:p w14:paraId="6320F062" w14:textId="708A0B23" w:rsidR="00833A14" w:rsidRDefault="00833A14" w:rsidP="00AE2C22">
      <w:pPr>
        <w:pStyle w:val="ListParagraph"/>
        <w:divId w:val="2088334391"/>
        <w:rPr>
          <w:ins w:id="2751" w:author="Chantel Trivett" w:date="2021-09-27T09:47:00Z"/>
          <w:b/>
          <w:bCs/>
        </w:rPr>
      </w:pPr>
      <w:ins w:id="2752" w:author="Chantel Trivett" w:date="2021-09-27T09:45:00Z">
        <w:r>
          <w:t xml:space="preserve">The </w:t>
        </w:r>
        <w:r w:rsidR="002943DD" w:rsidRPr="002943DD">
          <w:rPr>
            <w:b/>
            <w:bCs/>
            <w:rPrChange w:id="2753" w:author="Chantel Trivett" w:date="2021-09-27T09:46:00Z">
              <w:rPr/>
            </w:rPrChange>
          </w:rPr>
          <w:t xml:space="preserve">Select the </w:t>
        </w:r>
      </w:ins>
      <w:ins w:id="2754" w:author="Chantel Trivett" w:date="2021-09-27T09:46:00Z">
        <w:r w:rsidR="002943DD" w:rsidRPr="002943DD">
          <w:rPr>
            <w:b/>
            <w:bCs/>
            <w:rPrChange w:id="2755" w:author="Chantel Trivett" w:date="2021-09-27T09:46:00Z">
              <w:rPr/>
            </w:rPrChange>
          </w:rPr>
          <w:t>ML Models</w:t>
        </w:r>
        <w:r w:rsidR="002943DD">
          <w:rPr>
            <w:b/>
            <w:bCs/>
          </w:rPr>
          <w:t xml:space="preserve"> </w:t>
        </w:r>
        <w:r w:rsidR="0033041A">
          <w:rPr>
            <w:b/>
            <w:bCs/>
          </w:rPr>
          <w:t xml:space="preserve">list </w:t>
        </w:r>
        <w:r w:rsidR="0033041A" w:rsidRPr="00C165C9">
          <w:rPr>
            <w:rPrChange w:id="2756" w:author="Chantel Trivett" w:date="2021-09-27T09:47:00Z">
              <w:rPr>
                <w:b/>
                <w:bCs/>
              </w:rPr>
            </w:rPrChange>
          </w:rPr>
          <w:t>will open</w:t>
        </w:r>
        <w:r w:rsidR="00C165C9">
          <w:rPr>
            <w:b/>
            <w:bCs/>
          </w:rPr>
          <w:t xml:space="preserve">. </w:t>
        </w:r>
      </w:ins>
    </w:p>
    <w:p w14:paraId="5BCC3E68" w14:textId="0B05DF74" w:rsidR="0058417C" w:rsidRDefault="0058417C" w:rsidP="00AE2C22">
      <w:pPr>
        <w:pStyle w:val="ListParagraph"/>
        <w:divId w:val="2088334391"/>
        <w:rPr>
          <w:ins w:id="2757" w:author="Chantel Trivett" w:date="2021-09-27T10:09:00Z"/>
        </w:rPr>
      </w:pPr>
      <w:ins w:id="2758" w:author="Chantel Trivett" w:date="2021-09-27T09:47:00Z">
        <w:r>
          <w:rPr>
            <w:noProof/>
          </w:rPr>
          <w:drawing>
            <wp:inline distT="0" distB="0" distL="0" distR="0" wp14:anchorId="7B5A1CBC" wp14:editId="1C210AAE">
              <wp:extent cx="4449635" cy="2246478"/>
              <wp:effectExtent l="19050" t="19050" r="27305" b="20955"/>
              <wp:docPr id="50" name="Picture 50" descr="This image depicts the &quot;Select the ML Models&quot; portion of the three step prediction process accessed via the &quot;Tests&quo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is image depicts the &quot;Select the ML Models&quot; portion of the three step prediction process accessed via the &quot;Tests&quot; tab. "/>
                      <pic:cNvPicPr/>
                    </pic:nvPicPr>
                    <pic:blipFill>
                      <a:blip r:embed="rId81"/>
                      <a:stretch>
                        <a:fillRect/>
                      </a:stretch>
                    </pic:blipFill>
                    <pic:spPr>
                      <a:xfrm>
                        <a:off x="0" y="0"/>
                        <a:ext cx="4471041" cy="2257285"/>
                      </a:xfrm>
                      <a:prstGeom prst="rect">
                        <a:avLst/>
                      </a:prstGeom>
                      <a:ln>
                        <a:solidFill>
                          <a:schemeClr val="tx1"/>
                        </a:solidFill>
                      </a:ln>
                    </pic:spPr>
                  </pic:pic>
                </a:graphicData>
              </a:graphic>
            </wp:inline>
          </w:drawing>
        </w:r>
      </w:ins>
    </w:p>
    <w:p w14:paraId="751B0E72" w14:textId="77777777" w:rsidR="00795271" w:rsidRDefault="00795271">
      <w:pPr>
        <w:pStyle w:val="ListParagraph"/>
        <w:divId w:val="2088334391"/>
        <w:rPr>
          <w:ins w:id="2759" w:author="Chantel Trivett" w:date="2021-09-27T09:20:00Z"/>
        </w:rPr>
        <w:pPrChange w:id="2760" w:author="Chantel Trivett" w:date="2021-09-27T09:33:00Z">
          <w:pPr>
            <w:divId w:val="2088334391"/>
          </w:pPr>
        </w:pPrChange>
      </w:pPr>
    </w:p>
    <w:p w14:paraId="3BF348E2" w14:textId="0733D2DE" w:rsidR="002060A8" w:rsidRDefault="009262AE" w:rsidP="00EB60DC">
      <w:pPr>
        <w:pStyle w:val="ListParagraph"/>
        <w:numPr>
          <w:ilvl w:val="0"/>
          <w:numId w:val="7"/>
        </w:numPr>
        <w:divId w:val="2088334391"/>
        <w:rPr>
          <w:ins w:id="2761" w:author="Chantel Trivett" w:date="2021-09-27T09:33:00Z"/>
        </w:rPr>
      </w:pPr>
      <w:ins w:id="2762" w:author="Chantel Trivett" w:date="2021-09-27T09:20:00Z">
        <w:r>
          <w:t xml:space="preserve">Select the desired </w:t>
        </w:r>
        <w:r w:rsidR="002442E7">
          <w:t xml:space="preserve">model </w:t>
        </w:r>
      </w:ins>
      <w:ins w:id="2763" w:author="Chantel Trivett" w:date="2021-09-27T09:21:00Z">
        <w:r w:rsidR="002442E7">
          <w:t>or models from the ML Models list</w:t>
        </w:r>
      </w:ins>
      <w:ins w:id="2764" w:author="Chantel Trivett" w:date="2021-09-27T09:27:00Z">
        <w:r w:rsidR="00DE6FC6">
          <w:t xml:space="preserve">. </w:t>
        </w:r>
      </w:ins>
      <w:ins w:id="2765" w:author="Chantel Trivett" w:date="2021-09-27T09:31:00Z">
        <w:r w:rsidR="00E50D4C">
          <w:t>You can se</w:t>
        </w:r>
      </w:ins>
      <w:ins w:id="2766" w:author="Chantel Trivett" w:date="2021-09-27T09:32:00Z">
        <w:r w:rsidR="00E50D4C">
          <w:t>lect more tha</w:t>
        </w:r>
      </w:ins>
      <w:ins w:id="2767" w:author="Chantel Trivett" w:date="2021-09-27T09:45:00Z">
        <w:r w:rsidR="00833A14">
          <w:t>n</w:t>
        </w:r>
      </w:ins>
      <w:ins w:id="2768" w:author="Chantel Trivett" w:date="2021-09-27T09:32:00Z">
        <w:r w:rsidR="00E50D4C">
          <w:t xml:space="preserve"> one ML Model at once.</w:t>
        </w:r>
      </w:ins>
    </w:p>
    <w:p w14:paraId="0D1DAFD4" w14:textId="77777777" w:rsidR="00EB60DC" w:rsidRDefault="00EB60DC">
      <w:pPr>
        <w:divId w:val="2088334391"/>
        <w:rPr>
          <w:ins w:id="2769" w:author="Chantel Trivett" w:date="2021-09-27T09:32:00Z"/>
        </w:rPr>
        <w:pPrChange w:id="2770" w:author="Chantel Trivett" w:date="2021-09-27T09:33:00Z">
          <w:pPr>
            <w:pStyle w:val="ListParagraph"/>
            <w:divId w:val="2088334391"/>
          </w:pPr>
        </w:pPrChange>
      </w:pPr>
    </w:p>
    <w:p w14:paraId="3B583802" w14:textId="28513A5E" w:rsidR="00114109" w:rsidRDefault="00A03209" w:rsidP="00795271">
      <w:pPr>
        <w:pStyle w:val="ListParagraph"/>
        <w:divId w:val="2088334391"/>
        <w:rPr>
          <w:ins w:id="2771" w:author="Chantel Trivett" w:date="2021-09-27T10:12:00Z"/>
        </w:rPr>
      </w:pPr>
      <w:ins w:id="2772" w:author="Chantel Trivett" w:date="2021-09-27T10:08:00Z">
        <w:r>
          <w:rPr>
            <w:noProof/>
          </w:rPr>
          <w:drawing>
            <wp:inline distT="0" distB="0" distL="0" distR="0" wp14:anchorId="4F38FF24" wp14:editId="02D6C83F">
              <wp:extent cx="4471063" cy="2257296"/>
              <wp:effectExtent l="19050" t="19050" r="24765" b="10160"/>
              <wp:docPr id="51" name="Picture 51" descr="This image depicts the &quot;Select the ML Models&quot; portion of the three step prediction process accessed via the &quot;Tests&quo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his image depicts the &quot;Select the ML Models&quot; portion of the three step prediction process accessed via the &quot;Tests&quot; tab. "/>
                      <pic:cNvPicPr/>
                    </pic:nvPicPr>
                    <pic:blipFill>
                      <a:blip r:embed="rId81"/>
                      <a:stretch>
                        <a:fillRect/>
                      </a:stretch>
                    </pic:blipFill>
                    <pic:spPr>
                      <a:xfrm>
                        <a:off x="0" y="0"/>
                        <a:ext cx="4504301" cy="2274077"/>
                      </a:xfrm>
                      <a:prstGeom prst="rect">
                        <a:avLst/>
                      </a:prstGeom>
                      <a:ln>
                        <a:solidFill>
                          <a:schemeClr val="tx1"/>
                        </a:solidFill>
                      </a:ln>
                    </pic:spPr>
                  </pic:pic>
                </a:graphicData>
              </a:graphic>
            </wp:inline>
          </w:drawing>
        </w:r>
      </w:ins>
    </w:p>
    <w:p w14:paraId="572521A7" w14:textId="77777777" w:rsidR="00D51CF4" w:rsidRDefault="00D51CF4">
      <w:pPr>
        <w:rPr>
          <w:ins w:id="2773" w:author="Chantel Trivett" w:date="2021-09-29T15:18:00Z"/>
        </w:rPr>
      </w:pPr>
      <w:ins w:id="2774" w:author="Chantel Trivett" w:date="2021-09-29T15:18:00Z">
        <w:r>
          <w:br w:type="page"/>
        </w:r>
      </w:ins>
    </w:p>
    <w:p w14:paraId="71A177A3" w14:textId="11CBEBE3" w:rsidR="00C11D04" w:rsidRDefault="00C11D04">
      <w:pPr>
        <w:pStyle w:val="ListParagraph"/>
        <w:divId w:val="2088334391"/>
        <w:pPrChange w:id="2775" w:author="Chantel Trivett" w:date="2021-09-27T10:09:00Z">
          <w:pPr>
            <w:pStyle w:val="ListParagraph"/>
            <w:numPr>
              <w:numId w:val="81"/>
            </w:numPr>
            <w:tabs>
              <w:tab w:val="num" w:pos="720"/>
            </w:tabs>
            <w:spacing w:after="240"/>
            <w:ind w:hanging="360"/>
            <w:divId w:val="2088334391"/>
          </w:pPr>
        </w:pPrChange>
      </w:pPr>
      <w:ins w:id="2776" w:author="Chantel Trivett" w:date="2021-09-27T10:12:00Z">
        <w:r>
          <w:t xml:space="preserve">The </w:t>
        </w:r>
        <w:r w:rsidRPr="00125085">
          <w:rPr>
            <w:b/>
            <w:bCs/>
            <w:rPrChange w:id="2777" w:author="Chantel Trivett" w:date="2021-09-27T10:13:00Z">
              <w:rPr/>
            </w:rPrChange>
          </w:rPr>
          <w:t>Select Emai</w:t>
        </w:r>
        <w:r w:rsidR="00740F10" w:rsidRPr="00125085">
          <w:rPr>
            <w:b/>
            <w:bCs/>
            <w:rPrChange w:id="2778" w:author="Chantel Trivett" w:date="2021-09-27T10:13:00Z">
              <w:rPr/>
            </w:rPrChange>
          </w:rPr>
          <w:t>l List</w:t>
        </w:r>
        <w:r w:rsidR="00740F10">
          <w:t xml:space="preserve"> button will </w:t>
        </w:r>
      </w:ins>
      <w:ins w:id="2779" w:author="Chantel Trivett" w:date="2021-09-27T10:13:00Z">
        <w:r w:rsidR="000156A6">
          <w:t>be enabled.</w:t>
        </w:r>
      </w:ins>
    </w:p>
    <w:p w14:paraId="5211A502" w14:textId="318F4343" w:rsidR="009635FE" w:rsidRDefault="00385C16" w:rsidP="00546ED9">
      <w:pPr>
        <w:pStyle w:val="ListParagraph"/>
        <w:divId w:val="2088334391"/>
        <w:rPr>
          <w:ins w:id="2780" w:author="Chantel Trivett" w:date="2021-09-27T10:22:00Z"/>
        </w:rPr>
      </w:pPr>
      <w:ins w:id="2781" w:author="Chantel Trivett" w:date="2021-09-27T10:28:00Z">
        <w:r>
          <w:rPr>
            <w:noProof/>
          </w:rPr>
          <w:drawing>
            <wp:inline distT="0" distB="0" distL="0" distR="0" wp14:anchorId="60143F86" wp14:editId="3CCCC00C">
              <wp:extent cx="4414202" cy="2560377"/>
              <wp:effectExtent l="19050" t="19050" r="24765" b="11430"/>
              <wp:docPr id="78" name="Picture 78" descr="This image depicts the enabled &quot;Select Email List&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his image depicts the enabled &quot;Select Email List&quot; button."/>
                      <pic:cNvPicPr/>
                    </pic:nvPicPr>
                    <pic:blipFill>
                      <a:blip r:embed="rId82"/>
                      <a:stretch>
                        <a:fillRect/>
                      </a:stretch>
                    </pic:blipFill>
                    <pic:spPr>
                      <a:xfrm>
                        <a:off x="0" y="0"/>
                        <a:ext cx="4423537" cy="2565791"/>
                      </a:xfrm>
                      <a:prstGeom prst="rect">
                        <a:avLst/>
                      </a:prstGeom>
                      <a:ln>
                        <a:solidFill>
                          <a:schemeClr val="tx1"/>
                        </a:solidFill>
                      </a:ln>
                    </pic:spPr>
                  </pic:pic>
                </a:graphicData>
              </a:graphic>
            </wp:inline>
          </w:drawing>
        </w:r>
      </w:ins>
      <w:del w:id="2782" w:author="Chantel Trivett" w:date="2021-09-24T18:45:00Z">
        <w:r w:rsidR="009635FE" w:rsidDel="00265DF3">
          <w:rPr>
            <w:noProof/>
          </w:rPr>
          <w:drawing>
            <wp:inline distT="0" distB="0" distL="0" distR="0" wp14:anchorId="75D30E2E" wp14:editId="6D6A7B10">
              <wp:extent cx="6131472" cy="1692000"/>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rotWithShape="1">
                      <a:blip r:embed="rId83">
                        <a:extLst>
                          <a:ext uri="{28A0092B-C50C-407E-A947-70E740481C1C}">
                            <a14:useLocalDpi xmlns:a14="http://schemas.microsoft.com/office/drawing/2010/main" val="0"/>
                          </a:ext>
                        </a:extLst>
                      </a:blip>
                      <a:srcRect l="14325" t="30362" r="1153"/>
                      <a:stretch/>
                    </pic:blipFill>
                    <pic:spPr bwMode="auto">
                      <a:xfrm>
                        <a:off x="0" y="0"/>
                        <a:ext cx="6131472" cy="1692000"/>
                      </a:xfrm>
                      <a:prstGeom prst="rect">
                        <a:avLst/>
                      </a:prstGeom>
                      <a:ln>
                        <a:noFill/>
                      </a:ln>
                      <a:extLst>
                        <a:ext uri="{53640926-AAD7-44D8-BBD7-CCE9431645EC}">
                          <a14:shadowObscured xmlns:a14="http://schemas.microsoft.com/office/drawing/2010/main"/>
                        </a:ext>
                      </a:extLst>
                    </pic:spPr>
                  </pic:pic>
                </a:graphicData>
              </a:graphic>
            </wp:inline>
          </w:drawing>
        </w:r>
      </w:del>
    </w:p>
    <w:p w14:paraId="44676203" w14:textId="77777777" w:rsidR="00AA7C1A" w:rsidRDefault="00AA7C1A" w:rsidP="00546ED9">
      <w:pPr>
        <w:pStyle w:val="ListParagraph"/>
        <w:divId w:val="2088334391"/>
        <w:rPr>
          <w:ins w:id="2783" w:author="Chantel Trivett" w:date="2021-09-27T10:22:00Z"/>
        </w:rPr>
      </w:pPr>
    </w:p>
    <w:p w14:paraId="0F712306" w14:textId="343635D3" w:rsidR="00AA7C1A" w:rsidRDefault="00AA7C1A">
      <w:pPr>
        <w:pStyle w:val="ListParagraph"/>
        <w:numPr>
          <w:ilvl w:val="0"/>
          <w:numId w:val="7"/>
        </w:numPr>
        <w:divId w:val="2088334391"/>
        <w:rPr>
          <w:ins w:id="2784" w:author="Chantel Trivett" w:date="2021-09-27T10:18:00Z"/>
        </w:rPr>
        <w:pPrChange w:id="2785" w:author="Chantel Trivett" w:date="2021-09-27T10:22:00Z">
          <w:pPr>
            <w:pStyle w:val="ListParagraph"/>
            <w:divId w:val="2088334391"/>
          </w:pPr>
        </w:pPrChange>
      </w:pPr>
      <w:ins w:id="2786" w:author="Chantel Trivett" w:date="2021-09-27T10:22:00Z">
        <w:r>
          <w:t xml:space="preserve">Select the </w:t>
        </w:r>
        <w:r w:rsidRPr="00AA7C1A">
          <w:rPr>
            <w:b/>
            <w:bCs/>
            <w:rPrChange w:id="2787" w:author="Chantel Trivett" w:date="2021-09-27T10:22:00Z">
              <w:rPr/>
            </w:rPrChange>
          </w:rPr>
          <w:t>Select Email List</w:t>
        </w:r>
      </w:ins>
      <w:ins w:id="2788" w:author="Chantel Trivett" w:date="2021-09-27T10:25:00Z">
        <w:r w:rsidR="00871674">
          <w:rPr>
            <w:b/>
            <w:bCs/>
          </w:rPr>
          <w:t xml:space="preserve"> </w:t>
        </w:r>
        <w:r w:rsidR="00871674" w:rsidRPr="00871674">
          <w:rPr>
            <w:rPrChange w:id="2789" w:author="Chantel Trivett" w:date="2021-09-27T10:25:00Z">
              <w:rPr>
                <w:b/>
                <w:bCs/>
              </w:rPr>
            </w:rPrChange>
          </w:rPr>
          <w:t>button</w:t>
        </w:r>
        <w:r w:rsidR="00871674">
          <w:t>.</w:t>
        </w:r>
      </w:ins>
    </w:p>
    <w:p w14:paraId="5B65A83F" w14:textId="77777777" w:rsidR="00546ED9" w:rsidRDefault="00546ED9" w:rsidP="00546ED9">
      <w:pPr>
        <w:pStyle w:val="ListParagraph"/>
        <w:divId w:val="2088334391"/>
        <w:rPr>
          <w:ins w:id="2790" w:author="Chantel Trivett" w:date="2021-09-27T10:18:00Z"/>
        </w:rPr>
      </w:pPr>
    </w:p>
    <w:p w14:paraId="6DA8669B" w14:textId="47527D07" w:rsidR="00546ED9" w:rsidRDefault="00871674" w:rsidP="00546ED9">
      <w:pPr>
        <w:pStyle w:val="ListParagraph"/>
        <w:divId w:val="2088334391"/>
        <w:rPr>
          <w:ins w:id="2791" w:author="Chantel Trivett" w:date="2021-09-27T10:30:00Z"/>
        </w:rPr>
      </w:pPr>
      <w:ins w:id="2792" w:author="Chantel Trivett" w:date="2021-09-27T10:25:00Z">
        <w:r>
          <w:rPr>
            <w:noProof/>
          </w:rPr>
          <w:drawing>
            <wp:inline distT="0" distB="0" distL="0" distR="0" wp14:anchorId="42933F33" wp14:editId="3D73D4B8">
              <wp:extent cx="4402437" cy="2553553"/>
              <wp:effectExtent l="19050" t="19050" r="17780" b="18415"/>
              <wp:docPr id="70" name="Picture 70" descr="This image depicts the enabled Select Email Li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his image depicts the enabled Select Email List button."/>
                      <pic:cNvPicPr/>
                    </pic:nvPicPr>
                    <pic:blipFill>
                      <a:blip r:embed="rId84"/>
                      <a:stretch>
                        <a:fillRect/>
                      </a:stretch>
                    </pic:blipFill>
                    <pic:spPr>
                      <a:xfrm>
                        <a:off x="0" y="0"/>
                        <a:ext cx="4423644" cy="2565854"/>
                      </a:xfrm>
                      <a:prstGeom prst="rect">
                        <a:avLst/>
                      </a:prstGeom>
                      <a:ln>
                        <a:solidFill>
                          <a:schemeClr val="tx1"/>
                        </a:solidFill>
                      </a:ln>
                    </pic:spPr>
                  </pic:pic>
                </a:graphicData>
              </a:graphic>
            </wp:inline>
          </w:drawing>
        </w:r>
      </w:ins>
    </w:p>
    <w:p w14:paraId="47054E2B" w14:textId="1FB4734F" w:rsidR="002B673D" w:rsidRDefault="002B673D" w:rsidP="00546ED9">
      <w:pPr>
        <w:pStyle w:val="ListParagraph"/>
        <w:divId w:val="2088334391"/>
        <w:rPr>
          <w:ins w:id="2793" w:author="Chantel Trivett" w:date="2021-09-29T15:19:00Z"/>
        </w:rPr>
      </w:pPr>
      <w:ins w:id="2794" w:author="Chantel Trivett" w:date="2021-09-27T10:30:00Z">
        <w:r>
          <w:t xml:space="preserve">The </w:t>
        </w:r>
        <w:r w:rsidR="00DA1B39" w:rsidRPr="00DA1B39">
          <w:rPr>
            <w:b/>
            <w:bCs/>
            <w:rPrChange w:id="2795" w:author="Chantel Trivett" w:date="2021-09-27T10:30:00Z">
              <w:rPr/>
            </w:rPrChange>
          </w:rPr>
          <w:t>Email Notifications</w:t>
        </w:r>
        <w:r w:rsidR="00DA1B39">
          <w:t xml:space="preserve"> page will open.</w:t>
        </w:r>
      </w:ins>
    </w:p>
    <w:p w14:paraId="3F2BE9E7" w14:textId="1D171624" w:rsidR="00D51CF4" w:rsidRDefault="00C33409">
      <w:pPr>
        <w:rPr>
          <w:ins w:id="2796" w:author="Chantel Trivett" w:date="2021-09-27T10:30:00Z"/>
        </w:rPr>
        <w:pPrChange w:id="2797" w:author="Chantel Trivett" w:date="2021-09-29T15:19:00Z">
          <w:pPr>
            <w:pStyle w:val="ListParagraph"/>
          </w:pPr>
        </w:pPrChange>
      </w:pPr>
      <w:ins w:id="2798" w:author="Chantel Trivett" w:date="2021-09-29T15:19:00Z">
        <w:r>
          <w:br w:type="page"/>
        </w:r>
      </w:ins>
    </w:p>
    <w:p w14:paraId="13ED0D0F" w14:textId="00297BEF" w:rsidR="00DA1B39" w:rsidRDefault="00884A4F" w:rsidP="0001323F">
      <w:pPr>
        <w:pStyle w:val="ListParagraph"/>
        <w:numPr>
          <w:ilvl w:val="0"/>
          <w:numId w:val="7"/>
        </w:numPr>
        <w:divId w:val="2088334391"/>
        <w:rPr>
          <w:ins w:id="2799" w:author="Chantel Trivett" w:date="2021-09-27T10:32:00Z"/>
        </w:rPr>
      </w:pPr>
      <w:ins w:id="2800" w:author="Chantel Trivett" w:date="2021-09-27T10:32:00Z">
        <w:r>
          <w:t>Input your desired notification settings:</w:t>
        </w:r>
      </w:ins>
    </w:p>
    <w:p w14:paraId="34914412" w14:textId="142AEF47" w:rsidR="00884A4F" w:rsidRDefault="00A86580" w:rsidP="00E20FC3">
      <w:pPr>
        <w:pStyle w:val="ListParagraph"/>
        <w:numPr>
          <w:ilvl w:val="1"/>
          <w:numId w:val="7"/>
        </w:numPr>
        <w:divId w:val="2088334391"/>
        <w:rPr>
          <w:ins w:id="2801" w:author="Chantel Trivett" w:date="2021-09-27T10:43:00Z"/>
        </w:rPr>
      </w:pPr>
      <w:ins w:id="2802" w:author="Chantel Trivett" w:date="2021-09-27T10:34:00Z">
        <w:r>
          <w:t xml:space="preserve">Toggle the </w:t>
        </w:r>
        <w:r w:rsidRPr="00B33DAA">
          <w:rPr>
            <w:b/>
            <w:bCs/>
            <w:rPrChange w:id="2803" w:author="Chantel Trivett" w:date="2021-09-27T10:36:00Z">
              <w:rPr/>
            </w:rPrChange>
          </w:rPr>
          <w:t>Receive</w:t>
        </w:r>
        <w:r w:rsidR="004A082D" w:rsidRPr="00B33DAA">
          <w:rPr>
            <w:b/>
            <w:bCs/>
            <w:rPrChange w:id="2804" w:author="Chantel Trivett" w:date="2021-09-27T10:36:00Z">
              <w:rPr/>
            </w:rPrChange>
          </w:rPr>
          <w:t xml:space="preserve"> Update Notifications</w:t>
        </w:r>
      </w:ins>
      <w:ins w:id="2805" w:author="Chantel Trivett" w:date="2021-09-27T10:35:00Z">
        <w:r w:rsidR="004A082D">
          <w:t xml:space="preserve"> slider to the right </w:t>
        </w:r>
        <w:r w:rsidR="00461DCB">
          <w:t xml:space="preserve">if you would like to receive prediction results notifications. </w:t>
        </w:r>
      </w:ins>
    </w:p>
    <w:p w14:paraId="1CF7087D" w14:textId="3887DFF5" w:rsidR="00671FCF" w:rsidRDefault="00671FCF" w:rsidP="00671FCF">
      <w:pPr>
        <w:pStyle w:val="ListParagraph"/>
        <w:divId w:val="2088334391"/>
        <w:rPr>
          <w:ins w:id="2806" w:author="Chantel Trivett" w:date="2021-09-27T10:50:00Z"/>
        </w:rPr>
      </w:pPr>
      <w:ins w:id="2807" w:author="Chantel Trivett" w:date="2021-09-27T10:43:00Z">
        <w:r>
          <w:rPr>
            <w:noProof/>
          </w:rPr>
          <w:drawing>
            <wp:inline distT="0" distB="0" distL="0" distR="0" wp14:anchorId="4FA78F0C" wp14:editId="7F0250B8">
              <wp:extent cx="3502072" cy="1709072"/>
              <wp:effectExtent l="19050" t="19050" r="22225" b="24765"/>
              <wp:docPr id="80" name="Picture 80" descr="This image depicts the &quot;Receive Update Notifications&quot; toggle 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his image depicts the &quot;Receive Update Notifications&quot; toggle bar. "/>
                      <pic:cNvPicPr/>
                    </pic:nvPicPr>
                    <pic:blipFill>
                      <a:blip r:embed="rId85"/>
                      <a:stretch>
                        <a:fillRect/>
                      </a:stretch>
                    </pic:blipFill>
                    <pic:spPr>
                      <a:xfrm>
                        <a:off x="0" y="0"/>
                        <a:ext cx="3524964" cy="1720244"/>
                      </a:xfrm>
                      <a:prstGeom prst="rect">
                        <a:avLst/>
                      </a:prstGeom>
                      <a:ln>
                        <a:solidFill>
                          <a:schemeClr val="tx1"/>
                        </a:solidFill>
                      </a:ln>
                    </pic:spPr>
                  </pic:pic>
                </a:graphicData>
              </a:graphic>
            </wp:inline>
          </w:drawing>
        </w:r>
      </w:ins>
    </w:p>
    <w:p w14:paraId="34986936" w14:textId="62EBC2F4" w:rsidR="005F0F35" w:rsidRDefault="005F0F35" w:rsidP="00671FCF">
      <w:pPr>
        <w:pStyle w:val="ListParagraph"/>
        <w:divId w:val="2088334391"/>
        <w:rPr>
          <w:ins w:id="2808" w:author="Chantel Trivett" w:date="2021-09-29T15:19:00Z"/>
        </w:rPr>
      </w:pPr>
      <w:ins w:id="2809" w:author="Chantel Trivett" w:date="2021-09-27T10:50:00Z">
        <w:r>
          <w:t xml:space="preserve">The </w:t>
        </w:r>
        <w:r w:rsidRPr="005F0F35">
          <w:rPr>
            <w:b/>
            <w:bCs/>
            <w:rPrChange w:id="2810" w:author="Chantel Trivett" w:date="2021-09-27T10:51:00Z">
              <w:rPr/>
            </w:rPrChange>
          </w:rPr>
          <w:t>Email List</w:t>
        </w:r>
      </w:ins>
      <w:ins w:id="2811" w:author="Chantel Trivett" w:date="2021-09-27T10:51:00Z">
        <w:r>
          <w:rPr>
            <w:b/>
            <w:bCs/>
          </w:rPr>
          <w:t xml:space="preserve"> </w:t>
        </w:r>
      </w:ins>
      <w:ins w:id="2812" w:author="Chantel Trivett" w:date="2021-09-27T10:52:00Z">
        <w:r w:rsidR="00A00790" w:rsidRPr="00A00790">
          <w:rPr>
            <w:rPrChange w:id="2813" w:author="Chantel Trivett" w:date="2021-09-27T10:52:00Z">
              <w:rPr>
                <w:b/>
                <w:bCs/>
              </w:rPr>
            </w:rPrChange>
          </w:rPr>
          <w:t>input</w:t>
        </w:r>
        <w:r w:rsidR="00A00790">
          <w:rPr>
            <w:b/>
            <w:bCs/>
          </w:rPr>
          <w:t xml:space="preserve"> </w:t>
        </w:r>
        <w:r w:rsidR="00A00790" w:rsidRPr="00A00790">
          <w:rPr>
            <w:rPrChange w:id="2814" w:author="Chantel Trivett" w:date="2021-09-27T10:52:00Z">
              <w:rPr>
                <w:b/>
                <w:bCs/>
              </w:rPr>
            </w:rPrChange>
          </w:rPr>
          <w:t>field will be enabled.</w:t>
        </w:r>
      </w:ins>
    </w:p>
    <w:p w14:paraId="09A2EDD9" w14:textId="77777777" w:rsidR="00712566" w:rsidRPr="00A00790" w:rsidRDefault="00712566" w:rsidP="00671FCF">
      <w:pPr>
        <w:pStyle w:val="ListParagraph"/>
        <w:divId w:val="2088334391"/>
        <w:rPr>
          <w:ins w:id="2815" w:author="Chantel Trivett" w:date="2021-09-27T10:47:00Z"/>
        </w:rPr>
      </w:pPr>
    </w:p>
    <w:p w14:paraId="159DCA6E" w14:textId="40C5DC54" w:rsidR="00A34057" w:rsidRDefault="001614E8">
      <w:pPr>
        <w:pStyle w:val="ListParagraph"/>
        <w:numPr>
          <w:ilvl w:val="1"/>
          <w:numId w:val="7"/>
        </w:numPr>
        <w:divId w:val="2088334391"/>
        <w:rPr>
          <w:ins w:id="2816" w:author="Chantel Trivett" w:date="2021-09-27T11:42:00Z"/>
        </w:rPr>
      </w:pPr>
      <w:ins w:id="2817" w:author="Chantel Trivett" w:date="2021-09-27T11:00:00Z">
        <w:r>
          <w:t>Type in</w:t>
        </w:r>
      </w:ins>
      <w:ins w:id="2818" w:author="Chantel Trivett" w:date="2021-09-27T10:48:00Z">
        <w:r w:rsidR="001E6F21">
          <w:t xml:space="preserve"> the email address(es) </w:t>
        </w:r>
      </w:ins>
      <w:ins w:id="2819" w:author="Chantel Trivett" w:date="2021-09-27T10:49:00Z">
        <w:r w:rsidR="001E6F21">
          <w:t xml:space="preserve">that you would like to </w:t>
        </w:r>
        <w:r w:rsidR="00B64211">
          <w:t xml:space="preserve">be notified when the </w:t>
        </w:r>
        <w:r w:rsidR="00761546">
          <w:t xml:space="preserve">prediction results are </w:t>
        </w:r>
      </w:ins>
      <w:ins w:id="2820" w:author="Chantel Trivett" w:date="2021-09-27T10:50:00Z">
        <w:r w:rsidR="009E63C0">
          <w:t xml:space="preserve">complete. </w:t>
        </w:r>
      </w:ins>
      <w:ins w:id="2821" w:author="Chantel Trivett" w:date="2021-09-27T11:00:00Z">
        <w:r>
          <w:t xml:space="preserve">Select </w:t>
        </w:r>
        <w:r w:rsidRPr="00584275">
          <w:rPr>
            <w:b/>
            <w:bCs/>
            <w:rPrChange w:id="2822" w:author="Chantel Trivett" w:date="2021-09-27T11:01:00Z">
              <w:rPr/>
            </w:rPrChange>
          </w:rPr>
          <w:t>Enter</w:t>
        </w:r>
        <w:r>
          <w:t xml:space="preserve"> </w:t>
        </w:r>
      </w:ins>
      <w:ins w:id="2823" w:author="Chantel Trivett" w:date="2021-09-27T11:01:00Z">
        <w:r w:rsidR="00584275">
          <w:t xml:space="preserve">after </w:t>
        </w:r>
      </w:ins>
      <w:ins w:id="2824" w:author="Chantel Trivett" w:date="2021-09-27T11:02:00Z">
        <w:r w:rsidR="00562FA3">
          <w:t>inputting</w:t>
        </w:r>
      </w:ins>
      <w:ins w:id="2825" w:author="Chantel Trivett" w:date="2021-09-27T11:06:00Z">
        <w:r w:rsidR="005739E8">
          <w:t xml:space="preserve"> </w:t>
        </w:r>
      </w:ins>
      <w:ins w:id="2826" w:author="Chantel Trivett" w:date="2021-09-27T11:01:00Z">
        <w:r w:rsidR="00584275">
          <w:t>each email address</w:t>
        </w:r>
      </w:ins>
      <w:ins w:id="2827" w:author="Chantel Trivett" w:date="2021-09-27T11:06:00Z">
        <w:r w:rsidR="00EF1E7B">
          <w:t>.</w:t>
        </w:r>
      </w:ins>
    </w:p>
    <w:p w14:paraId="01A24C06" w14:textId="282258B4" w:rsidR="007A618D" w:rsidRDefault="007A618D" w:rsidP="007A618D">
      <w:pPr>
        <w:pStyle w:val="ListParagraph"/>
        <w:divId w:val="2088334391"/>
        <w:rPr>
          <w:ins w:id="2828" w:author="Chantel Trivett" w:date="2021-09-27T11:48:00Z"/>
        </w:rPr>
      </w:pPr>
      <w:ins w:id="2829" w:author="Chantel Trivett" w:date="2021-09-27T11:42:00Z">
        <w:r>
          <w:rPr>
            <w:noProof/>
          </w:rPr>
          <w:drawing>
            <wp:inline distT="0" distB="0" distL="0" distR="0" wp14:anchorId="03921B10" wp14:editId="4293BEDF">
              <wp:extent cx="4927940" cy="1768806"/>
              <wp:effectExtent l="19050" t="19050" r="25400" b="2222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86"/>
                      <a:stretch>
                        <a:fillRect/>
                      </a:stretch>
                    </pic:blipFill>
                    <pic:spPr>
                      <a:xfrm>
                        <a:off x="0" y="0"/>
                        <a:ext cx="4941758" cy="1773766"/>
                      </a:xfrm>
                      <a:prstGeom prst="rect">
                        <a:avLst/>
                      </a:prstGeom>
                      <a:ln>
                        <a:solidFill>
                          <a:schemeClr val="tx1"/>
                        </a:solidFill>
                      </a:ln>
                    </pic:spPr>
                  </pic:pic>
                </a:graphicData>
              </a:graphic>
            </wp:inline>
          </w:drawing>
        </w:r>
      </w:ins>
    </w:p>
    <w:p w14:paraId="1B04059E" w14:textId="77777777" w:rsidR="00327245" w:rsidRDefault="00327245" w:rsidP="007A618D">
      <w:pPr>
        <w:pStyle w:val="ListParagraph"/>
        <w:divId w:val="2088334391"/>
        <w:rPr>
          <w:ins w:id="2830" w:author="Chantel Trivett" w:date="2021-09-29T15:20:00Z"/>
        </w:rPr>
      </w:pPr>
    </w:p>
    <w:p w14:paraId="48B1C948" w14:textId="185549FC" w:rsidR="00FA7EC2" w:rsidRDefault="00FA7EC2" w:rsidP="007A618D">
      <w:pPr>
        <w:pStyle w:val="ListParagraph"/>
        <w:divId w:val="2088334391"/>
        <w:rPr>
          <w:ins w:id="2831" w:author="Chantel Trivett" w:date="2021-09-27T11:48:00Z"/>
        </w:rPr>
      </w:pPr>
      <w:ins w:id="2832" w:author="Chantel Trivett" w:date="2021-09-27T11:48:00Z">
        <w:r>
          <w:t xml:space="preserve">The </w:t>
        </w:r>
        <w:r w:rsidRPr="00525677">
          <w:rPr>
            <w:b/>
            <w:bCs/>
            <w:rPrChange w:id="2833" w:author="Chantel Trivett" w:date="2021-09-27T11:48:00Z">
              <w:rPr/>
            </w:rPrChange>
          </w:rPr>
          <w:t>Predict</w:t>
        </w:r>
        <w:r w:rsidR="00525677">
          <w:t xml:space="preserve"> button will be enabled. </w:t>
        </w:r>
      </w:ins>
    </w:p>
    <w:p w14:paraId="632EDBA9" w14:textId="213FF1AC" w:rsidR="00327245" w:rsidRDefault="00831E1B" w:rsidP="007A618D">
      <w:pPr>
        <w:pStyle w:val="ListParagraph"/>
        <w:divId w:val="2088334391"/>
        <w:rPr>
          <w:ins w:id="2834" w:author="Chantel Trivett" w:date="2021-09-29T15:20:00Z"/>
        </w:rPr>
      </w:pPr>
      <w:ins w:id="2835" w:author="Chantel Trivett" w:date="2021-09-27T11:57:00Z">
        <w:r>
          <w:rPr>
            <w:noProof/>
          </w:rPr>
          <w:drawing>
            <wp:inline distT="0" distB="0" distL="0" distR="0" wp14:anchorId="5073043C" wp14:editId="554F0816">
              <wp:extent cx="4927600" cy="3119154"/>
              <wp:effectExtent l="19050" t="19050" r="25400" b="24130"/>
              <wp:docPr id="97" name="Picture 97" descr="This image depicts the enabled &quot;Predict&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his image depicts the enabled &quot;Predict&quot; button."/>
                      <pic:cNvPicPr/>
                    </pic:nvPicPr>
                    <pic:blipFill>
                      <a:blip r:embed="rId87"/>
                      <a:stretch>
                        <a:fillRect/>
                      </a:stretch>
                    </pic:blipFill>
                    <pic:spPr>
                      <a:xfrm>
                        <a:off x="0" y="0"/>
                        <a:ext cx="4935140" cy="3123927"/>
                      </a:xfrm>
                      <a:prstGeom prst="rect">
                        <a:avLst/>
                      </a:prstGeom>
                      <a:ln>
                        <a:solidFill>
                          <a:schemeClr val="tx1"/>
                        </a:solidFill>
                      </a:ln>
                    </pic:spPr>
                  </pic:pic>
                </a:graphicData>
              </a:graphic>
            </wp:inline>
          </w:drawing>
        </w:r>
      </w:ins>
    </w:p>
    <w:p w14:paraId="2D2728D4" w14:textId="77777777" w:rsidR="00327245" w:rsidRDefault="00327245">
      <w:pPr>
        <w:rPr>
          <w:ins w:id="2836" w:author="Chantel Trivett" w:date="2021-09-29T15:20:00Z"/>
        </w:rPr>
      </w:pPr>
      <w:ins w:id="2837" w:author="Chantel Trivett" w:date="2021-09-29T15:20:00Z">
        <w:r>
          <w:br w:type="page"/>
        </w:r>
      </w:ins>
    </w:p>
    <w:p w14:paraId="46B4CD97" w14:textId="77777777" w:rsidR="00525677" w:rsidRDefault="00525677" w:rsidP="007A618D">
      <w:pPr>
        <w:pStyle w:val="ListParagraph"/>
        <w:divId w:val="2088334391"/>
        <w:rPr>
          <w:ins w:id="2838" w:author="Chantel Trivett" w:date="2021-09-27T11:55:00Z"/>
        </w:rPr>
      </w:pPr>
    </w:p>
    <w:p w14:paraId="618EE017" w14:textId="1CE8A70C" w:rsidR="00E257BF" w:rsidRDefault="00E257BF" w:rsidP="00E257BF">
      <w:pPr>
        <w:pStyle w:val="ListParagraph"/>
        <w:numPr>
          <w:ilvl w:val="0"/>
          <w:numId w:val="7"/>
        </w:numPr>
        <w:divId w:val="2088334391"/>
        <w:rPr>
          <w:ins w:id="2839" w:author="Chantel Trivett" w:date="2021-09-27T11:55:00Z"/>
        </w:rPr>
      </w:pPr>
      <w:ins w:id="2840" w:author="Chantel Trivett" w:date="2021-09-27T11:55:00Z">
        <w:r>
          <w:t xml:space="preserve">Select </w:t>
        </w:r>
        <w:r w:rsidRPr="00E257BF">
          <w:rPr>
            <w:b/>
            <w:bCs/>
            <w:rPrChange w:id="2841" w:author="Chantel Trivett" w:date="2021-09-27T11:55:00Z">
              <w:rPr/>
            </w:rPrChange>
          </w:rPr>
          <w:t>Predict</w:t>
        </w:r>
        <w:r>
          <w:t>.</w:t>
        </w:r>
      </w:ins>
    </w:p>
    <w:p w14:paraId="245D3FE4" w14:textId="03146AC1" w:rsidR="00E257BF" w:rsidRPr="00546ED9" w:rsidRDefault="00325D38">
      <w:pPr>
        <w:pStyle w:val="ListParagraph"/>
        <w:divId w:val="2088334391"/>
        <w:pPrChange w:id="2842" w:author="Chantel Trivett" w:date="2021-09-27T11:55:00Z">
          <w:pPr>
            <w:divId w:val="2088334391"/>
          </w:pPr>
        </w:pPrChange>
      </w:pPr>
      <w:ins w:id="2843" w:author="Chantel Trivett" w:date="2021-09-27T11:56:00Z">
        <w:r>
          <w:rPr>
            <w:noProof/>
          </w:rPr>
          <w:drawing>
            <wp:inline distT="0" distB="0" distL="0" distR="0" wp14:anchorId="415023FD" wp14:editId="6C6FF07B">
              <wp:extent cx="4812257" cy="3046142"/>
              <wp:effectExtent l="19050" t="19050" r="26670" b="20955"/>
              <wp:docPr id="86" name="Picture 86" descr="This image depicts the enabled &quot;Predict&quo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his image depicts the enabled &quot;Predict&quot; button. "/>
                      <pic:cNvPicPr/>
                    </pic:nvPicPr>
                    <pic:blipFill>
                      <a:blip r:embed="rId88"/>
                      <a:stretch>
                        <a:fillRect/>
                      </a:stretch>
                    </pic:blipFill>
                    <pic:spPr>
                      <a:xfrm>
                        <a:off x="0" y="0"/>
                        <a:ext cx="4823659" cy="3053359"/>
                      </a:xfrm>
                      <a:prstGeom prst="rect">
                        <a:avLst/>
                      </a:prstGeom>
                      <a:ln>
                        <a:solidFill>
                          <a:schemeClr val="tx1"/>
                        </a:solidFill>
                      </a:ln>
                    </pic:spPr>
                  </pic:pic>
                </a:graphicData>
              </a:graphic>
            </wp:inline>
          </w:drawing>
        </w:r>
      </w:ins>
    </w:p>
    <w:p w14:paraId="09F412C6" w14:textId="733F23F7" w:rsidR="009635FE" w:rsidRDefault="009635FE">
      <w:pPr>
        <w:pStyle w:val="ListParagraph"/>
        <w:spacing w:before="240" w:after="240"/>
        <w:divId w:val="2088334391"/>
        <w:pPrChange w:id="2844" w:author="Chantel Trivett" w:date="2021-09-29T15:20:00Z">
          <w:pPr>
            <w:pStyle w:val="ListParagraph"/>
            <w:numPr>
              <w:numId w:val="81"/>
            </w:numPr>
            <w:tabs>
              <w:tab w:val="num" w:pos="720"/>
            </w:tabs>
            <w:spacing w:before="240" w:after="240"/>
            <w:ind w:hanging="360"/>
            <w:divId w:val="2088334391"/>
          </w:pPr>
        </w:pPrChange>
      </w:pPr>
      <w:del w:id="2845" w:author="Chantel Trivett" w:date="2021-09-27T12:00:00Z">
        <w:r w:rsidDel="00BD7F85">
          <w:delText>For VoIP select V</w:delText>
        </w:r>
        <w:r w:rsidR="00FE693A" w:rsidDel="00BD7F85">
          <w:delText>o</w:delText>
        </w:r>
        <w:r w:rsidDel="00BD7F85">
          <w:delText xml:space="preserve">IP SIP FLOW(v2) or (v3) and then click </w:delText>
        </w:r>
        <w:r w:rsidRPr="00A04E16" w:rsidDel="00BD7F85">
          <w:rPr>
            <w:rFonts w:ascii="Arial" w:eastAsia="Arial" w:hAnsi="Arial" w:cs="Arial"/>
            <w:b/>
          </w:rPr>
          <w:delText>PREDICT</w:delText>
        </w:r>
        <w:r w:rsidDel="00BD7F85">
          <w:delText>:</w:delText>
        </w:r>
      </w:del>
    </w:p>
    <w:p w14:paraId="7380EF9F" w14:textId="595C3075" w:rsidR="009635FE" w:rsidDel="00327245" w:rsidRDefault="00F65465" w:rsidP="009635FE">
      <w:pPr>
        <w:divId w:val="2088334391"/>
        <w:rPr>
          <w:del w:id="2846" w:author="Chantel Trivett" w:date="2021-09-29T15:20:00Z"/>
        </w:rPr>
      </w:pPr>
      <w:del w:id="2847" w:author="Chantel Trivett" w:date="2021-09-27T12:00:00Z">
        <w:r w:rsidDel="00BD7F85">
          <w:rPr>
            <w:noProof/>
          </w:rPr>
          <w:drawing>
            <wp:inline distT="0" distB="0" distL="0" distR="0" wp14:anchorId="587CCACD" wp14:editId="1AD62703">
              <wp:extent cx="6016625" cy="26885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2688590"/>
                      </a:xfrm>
                      <a:prstGeom prst="rect">
                        <a:avLst/>
                      </a:prstGeom>
                    </pic:spPr>
                  </pic:pic>
                </a:graphicData>
              </a:graphic>
            </wp:inline>
          </w:drawing>
        </w:r>
      </w:del>
      <w:del w:id="2848" w:author="Chantel Trivett" w:date="2021-09-29T15:20:00Z">
        <w:r w:rsidR="009635FE" w:rsidDel="00327245">
          <w:br/>
        </w:r>
      </w:del>
    </w:p>
    <w:p w14:paraId="15EE1704" w14:textId="40BBDC15" w:rsidR="00896A93" w:rsidRDefault="009635FE">
      <w:pPr>
        <w:divId w:val="2088334391"/>
        <w:pPrChange w:id="2849" w:author="Chantel Trivett" w:date="2021-09-27T12:00:00Z">
          <w:pPr>
            <w:pStyle w:val="ListParagraph"/>
            <w:numPr>
              <w:numId w:val="81"/>
            </w:numPr>
            <w:tabs>
              <w:tab w:val="num" w:pos="720"/>
            </w:tabs>
            <w:spacing w:after="240"/>
            <w:ind w:hanging="360"/>
            <w:divId w:val="2088334391"/>
          </w:pPr>
        </w:pPrChange>
      </w:pPr>
      <w:r>
        <w:t>A prompt message will appear</w:t>
      </w:r>
      <w:ins w:id="2850" w:author="Chantel Trivett" w:date="2021-09-27T12:00:00Z">
        <w:r w:rsidR="00845E96">
          <w:t>.</w:t>
        </w:r>
      </w:ins>
      <w:del w:id="2851" w:author="Chantel Trivett" w:date="2021-09-27T12:00:00Z">
        <w:r w:rsidDel="00845E96">
          <w:delText>:</w:delText>
        </w:r>
      </w:del>
      <w:del w:id="2852" w:author="Chantel Trivett" w:date="2021-09-29T15:20:00Z">
        <w:r w:rsidR="00896A93" w:rsidDel="00327245">
          <w:br/>
        </w:r>
      </w:del>
    </w:p>
    <w:p w14:paraId="3475A1B8" w14:textId="614D404F" w:rsidR="009635FE" w:rsidRDefault="009635FE">
      <w:pPr>
        <w:pStyle w:val="Images"/>
        <w:divId w:val="2088334391"/>
        <w:pPrChange w:id="2853" w:author="Chantel Trivett" w:date="2021-09-29T15:20:00Z">
          <w:pPr>
            <w:pStyle w:val="ListParagraph"/>
            <w:spacing w:before="240" w:after="240"/>
            <w:ind w:left="360"/>
            <w:divId w:val="2088334391"/>
          </w:pPr>
        </w:pPrChange>
      </w:pPr>
      <w:r>
        <w:t xml:space="preserve"> </w:t>
      </w:r>
      <w:del w:id="2854" w:author="Chantel Trivett" w:date="2021-09-27T12:01:00Z">
        <w:r w:rsidDel="00151D99">
          <w:rPr>
            <w:noProof/>
          </w:rPr>
          <w:drawing>
            <wp:inline distT="0" distB="0" distL="0" distR="0" wp14:anchorId="01E76F75" wp14:editId="54E578B3">
              <wp:extent cx="2749425" cy="1080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0">
                        <a:extLst>
                          <a:ext uri="{28A0092B-C50C-407E-A947-70E740481C1C}">
                            <a14:useLocalDpi xmlns:a14="http://schemas.microsoft.com/office/drawing/2010/main" val="0"/>
                          </a:ext>
                        </a:extLst>
                      </a:blip>
                      <a:stretch>
                        <a:fillRect/>
                      </a:stretch>
                    </pic:blipFill>
                    <pic:spPr>
                      <a:xfrm>
                        <a:off x="0" y="0"/>
                        <a:ext cx="2749425" cy="1080000"/>
                      </a:xfrm>
                      <a:prstGeom prst="rect">
                        <a:avLst/>
                      </a:prstGeom>
                    </pic:spPr>
                  </pic:pic>
                </a:graphicData>
              </a:graphic>
            </wp:inline>
          </w:drawing>
        </w:r>
      </w:del>
      <w:ins w:id="2855" w:author="Chantel Trivett" w:date="2021-09-27T12:01:00Z">
        <w:r w:rsidR="00151D99">
          <w:rPr>
            <w:noProof/>
          </w:rPr>
          <w:drawing>
            <wp:inline distT="0" distB="0" distL="0" distR="0" wp14:anchorId="1EC05C83" wp14:editId="433ACF7C">
              <wp:extent cx="3693142" cy="1153099"/>
              <wp:effectExtent l="19050" t="19050" r="22225" b="28575"/>
              <wp:docPr id="101" name="Picture 101" descr="This image depicts the prompt message that appears after a user sends file(s) for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his image depicts the prompt message that appears after a user sends file(s) for prediction."/>
                      <pic:cNvPicPr/>
                    </pic:nvPicPr>
                    <pic:blipFill>
                      <a:blip r:embed="rId91"/>
                      <a:stretch>
                        <a:fillRect/>
                      </a:stretch>
                    </pic:blipFill>
                    <pic:spPr>
                      <a:xfrm>
                        <a:off x="0" y="0"/>
                        <a:ext cx="3708078" cy="1157762"/>
                      </a:xfrm>
                      <a:prstGeom prst="rect">
                        <a:avLst/>
                      </a:prstGeom>
                      <a:ln>
                        <a:solidFill>
                          <a:schemeClr val="tx1"/>
                        </a:solidFill>
                      </a:ln>
                    </pic:spPr>
                  </pic:pic>
                </a:graphicData>
              </a:graphic>
            </wp:inline>
          </w:drawing>
        </w:r>
      </w:ins>
      <w:del w:id="2856" w:author="Chantel Trivett" w:date="2021-09-29T15:21:00Z">
        <w:r w:rsidDel="00BC0935">
          <w:br/>
        </w:r>
      </w:del>
    </w:p>
    <w:p w14:paraId="1FC9EC88" w14:textId="3ACB5227" w:rsidR="009635FE" w:rsidRDefault="009635FE">
      <w:pPr>
        <w:pStyle w:val="ListParagraph"/>
        <w:numPr>
          <w:ilvl w:val="0"/>
          <w:numId w:val="7"/>
        </w:numPr>
        <w:spacing w:before="240" w:after="240"/>
        <w:divId w:val="2088334391"/>
        <w:pPrChange w:id="2857" w:author="Chantel Trivett" w:date="2021-09-24T18:42:00Z">
          <w:pPr>
            <w:pStyle w:val="ListParagraph"/>
            <w:numPr>
              <w:numId w:val="81"/>
            </w:numPr>
            <w:tabs>
              <w:tab w:val="num" w:pos="720"/>
            </w:tabs>
            <w:spacing w:before="240" w:after="240"/>
            <w:ind w:hanging="360"/>
            <w:divId w:val="2088334391"/>
          </w:pPr>
        </w:pPrChange>
      </w:pPr>
      <w:del w:id="2858" w:author="Chantel Trivett" w:date="2021-09-27T12:02:00Z">
        <w:r w:rsidDel="001730D8">
          <w:delText>You can s</w:delText>
        </w:r>
      </w:del>
      <w:ins w:id="2859" w:author="Chantel Trivett" w:date="2021-09-27T12:02:00Z">
        <w:r w:rsidR="001730D8">
          <w:t>S</w:t>
        </w:r>
      </w:ins>
      <w:r>
        <w:t xml:space="preserve">elect </w:t>
      </w:r>
      <w:ins w:id="2860" w:author="Chantel Trivett" w:date="2021-09-27T12:02:00Z">
        <w:r w:rsidR="001730D8">
          <w:t>the desired</w:t>
        </w:r>
      </w:ins>
      <w:del w:id="2861" w:author="Chantel Trivett" w:date="2021-09-27T12:02:00Z">
        <w:r w:rsidDel="001730D8">
          <w:delText>either</w:delText>
        </w:r>
      </w:del>
      <w:r>
        <w:t xml:space="preserve"> option</w:t>
      </w:r>
      <w:ins w:id="2862" w:author="Chantel Trivett" w:date="2021-09-27T12:02:00Z">
        <w:r w:rsidR="001A5D30">
          <w:t>.</w:t>
        </w:r>
      </w:ins>
      <w:del w:id="2863" w:author="Chantel Trivett" w:date="2021-09-27T12:02:00Z">
        <w:r w:rsidDel="001A5D30">
          <w:delText>:</w:delText>
        </w:r>
      </w:del>
      <w:r>
        <w:br/>
      </w:r>
    </w:p>
    <w:p w14:paraId="2083EB55" w14:textId="6BA8FA80" w:rsidR="009635FE" w:rsidRDefault="00414FB0" w:rsidP="009635FE">
      <w:pPr>
        <w:pStyle w:val="ListParagraph"/>
        <w:numPr>
          <w:ilvl w:val="1"/>
          <w:numId w:val="36"/>
        </w:numPr>
        <w:ind w:left="1418" w:hanging="218"/>
        <w:divId w:val="2088334391"/>
      </w:pPr>
      <w:ins w:id="2864" w:author="Chantel Trivett" w:date="2021-09-27T12:06:00Z">
        <w:r w:rsidRPr="00414FB0">
          <w:rPr>
            <w:rPrChange w:id="2865" w:author="Chantel Trivett" w:date="2021-09-27T12:06:00Z">
              <w:rPr>
                <w:b/>
                <w:bCs/>
              </w:rPr>
            </w:rPrChange>
          </w:rPr>
          <w:t xml:space="preserve">Select </w:t>
        </w:r>
      </w:ins>
      <w:r w:rsidR="009635FE" w:rsidRPr="001C729F">
        <w:rPr>
          <w:b/>
          <w:bCs/>
        </w:rPr>
        <w:t>Go to sessions</w:t>
      </w:r>
      <w:ins w:id="2866" w:author="Chantel Trivett" w:date="2021-09-29T15:21:00Z">
        <w:r w:rsidR="00BC0935">
          <w:rPr>
            <w:b/>
            <w:bCs/>
          </w:rPr>
          <w:t xml:space="preserve"> </w:t>
        </w:r>
      </w:ins>
      <w:del w:id="2867" w:author="Chantel Trivett" w:date="2021-09-27T12:06:00Z">
        <w:r w:rsidR="009635FE" w:rsidDel="00E57E7E">
          <w:delText>: T</w:delText>
        </w:r>
      </w:del>
      <w:ins w:id="2868" w:author="Chantel Trivett" w:date="2021-09-27T12:06:00Z">
        <w:r w:rsidR="00E57E7E">
          <w:t>t</w:t>
        </w:r>
      </w:ins>
      <w:r w:rsidR="009635FE">
        <w:t xml:space="preserve">o track the status of the prediction process. </w:t>
      </w:r>
      <w:r w:rsidR="009635FE" w:rsidRPr="006668BB">
        <w:t>Once your prediction session is ready, you will receive a notification.</w:t>
      </w:r>
    </w:p>
    <w:p w14:paraId="7FE7F21E" w14:textId="0FBE25B8" w:rsidR="009635FE" w:rsidRDefault="00F5564A" w:rsidP="009635FE">
      <w:pPr>
        <w:pStyle w:val="ListParagraph"/>
        <w:numPr>
          <w:ilvl w:val="1"/>
          <w:numId w:val="36"/>
        </w:numPr>
        <w:divId w:val="2088334391"/>
      </w:pPr>
      <w:ins w:id="2869" w:author="Chantel Trivett" w:date="2021-09-27T13:12:00Z">
        <w:r w:rsidRPr="004C2B1F">
          <w:rPr>
            <w:rPrChange w:id="2870" w:author="Chantel Trivett" w:date="2021-09-27T13:12:00Z">
              <w:rPr>
                <w:b/>
                <w:bCs/>
              </w:rPr>
            </w:rPrChange>
          </w:rPr>
          <w:t>Select</w:t>
        </w:r>
        <w:r w:rsidR="004C2B1F" w:rsidRPr="004C2B1F">
          <w:rPr>
            <w:rPrChange w:id="2871" w:author="Chantel Trivett" w:date="2021-09-27T13:12:00Z">
              <w:rPr>
                <w:b/>
                <w:bCs/>
              </w:rPr>
            </w:rPrChange>
          </w:rPr>
          <w:t xml:space="preserve"> </w:t>
        </w:r>
      </w:ins>
      <w:r w:rsidR="009635FE" w:rsidRPr="001C729F">
        <w:rPr>
          <w:b/>
          <w:bCs/>
        </w:rPr>
        <w:t xml:space="preserve">Run another </w:t>
      </w:r>
      <w:ins w:id="2872" w:author="Chantel Trivett" w:date="2021-09-27T13:16:00Z">
        <w:r w:rsidR="002C1222">
          <w:rPr>
            <w:b/>
            <w:bCs/>
          </w:rPr>
          <w:t>T</w:t>
        </w:r>
      </w:ins>
      <w:del w:id="2873" w:author="Chantel Trivett" w:date="2021-09-27T13:16:00Z">
        <w:r w:rsidR="009635FE" w:rsidRPr="001C729F" w:rsidDel="002C1222">
          <w:rPr>
            <w:b/>
            <w:bCs/>
          </w:rPr>
          <w:delText>t</w:delText>
        </w:r>
      </w:del>
      <w:r w:rsidR="009635FE" w:rsidRPr="001C729F">
        <w:rPr>
          <w:b/>
          <w:bCs/>
        </w:rPr>
        <w:t>est</w:t>
      </w:r>
      <w:ins w:id="2874" w:author="Chantel Trivett" w:date="2021-09-27T13:16:00Z">
        <w:r w:rsidR="002C1222">
          <w:rPr>
            <w:b/>
            <w:bCs/>
          </w:rPr>
          <w:t xml:space="preserve"> </w:t>
        </w:r>
        <w:r w:rsidR="002C1222">
          <w:t>t</w:t>
        </w:r>
      </w:ins>
      <w:del w:id="2875" w:author="Chantel Trivett" w:date="2021-09-27T13:16:00Z">
        <w:r w:rsidR="009635FE" w:rsidDel="002C1222">
          <w:delText xml:space="preserve">: </w:delText>
        </w:r>
        <w:r w:rsidR="009635FE" w:rsidDel="00845B2F">
          <w:delText>T</w:delText>
        </w:r>
      </w:del>
      <w:r w:rsidR="009635FE">
        <w:t xml:space="preserve">o </w:t>
      </w:r>
      <w:r w:rsidR="008B1BC4">
        <w:t>r</w:t>
      </w:r>
      <w:r w:rsidR="008B6024" w:rsidRPr="008B6024">
        <w:t>un another test</w:t>
      </w:r>
      <w:r w:rsidR="00320649">
        <w:t xml:space="preserve"> (</w:t>
      </w:r>
      <w:ins w:id="2876" w:author="Chantel Trivett" w:date="2021-09-29T15:22:00Z">
        <w:r w:rsidR="00CE1580">
          <w:t xml:space="preserve">using </w:t>
        </w:r>
      </w:ins>
      <w:r w:rsidR="00320649">
        <w:t xml:space="preserve">steps 1 </w:t>
      </w:r>
      <w:ins w:id="2877" w:author="Chantel Trivett" w:date="2021-09-29T15:22:00Z">
        <w:r w:rsidR="00CE1580">
          <w:t>– 7 listed</w:t>
        </w:r>
      </w:ins>
      <w:del w:id="2878" w:author="Chantel Trivett" w:date="2021-09-29T15:22:00Z">
        <w:r w:rsidR="00320649" w:rsidDel="00CE1580">
          <w:delText>to 6</w:delText>
        </w:r>
      </w:del>
      <w:r w:rsidR="00320649">
        <w:t xml:space="preserve"> </w:t>
      </w:r>
      <w:r w:rsidR="009B5E81">
        <w:t>above).</w:t>
      </w:r>
    </w:p>
    <w:p w14:paraId="00406BBA" w14:textId="71E48443" w:rsidR="009635FE" w:rsidRDefault="009635FE" w:rsidP="009635FE">
      <w:pPr>
        <w:pStyle w:val="NormalWeb"/>
        <w:divId w:val="2088334391"/>
        <w:rPr>
          <w:rStyle w:val="Strong"/>
        </w:rPr>
      </w:pPr>
      <w:r w:rsidRPr="005F7202">
        <w:rPr>
          <w:b/>
          <w:bCs/>
        </w:rPr>
        <w:t>Note</w:t>
      </w:r>
      <w:r>
        <w:t>: If the file size exceeds 20 MB the upload and parsing procedure may exceed 5 minutes.</w:t>
      </w:r>
      <w:del w:id="2879" w:author="Chantel Trivett" w:date="2021-09-29T15:22:00Z">
        <w:r w:rsidDel="00CE1580">
          <w:rPr>
            <w:rStyle w:val="Strong"/>
          </w:rPr>
          <w:delText> </w:delText>
        </w:r>
      </w:del>
    </w:p>
    <w:p w14:paraId="15EF6C2A" w14:textId="38AB2C89" w:rsidR="00E558F0" w:rsidRDefault="00145B29" w:rsidP="00FB2C16">
      <w:pPr>
        <w:pStyle w:val="Heading1"/>
        <w:divId w:val="2088334391"/>
        <w:rPr>
          <w:ins w:id="2880" w:author="Chantel Trivett" w:date="2021-09-24T12:32:00Z"/>
          <w:rStyle w:val="Strong"/>
          <w:b/>
          <w:bCs w:val="0"/>
        </w:rPr>
      </w:pPr>
      <w:bookmarkStart w:id="2881" w:name="_Toc83903621"/>
      <w:r w:rsidRPr="000568D6">
        <w:rPr>
          <w:rStyle w:val="Strong"/>
          <w:b/>
          <w:bCs w:val="0"/>
        </w:rPr>
        <w:t>Sessions Monitoring</w:t>
      </w:r>
      <w:bookmarkEnd w:id="2881"/>
    </w:p>
    <w:p w14:paraId="0C4169CB" w14:textId="5B2C3F7C" w:rsidR="00050AFB" w:rsidRPr="00FB2C16" w:rsidDel="00E218B3" w:rsidRDefault="009F4C9C">
      <w:pPr>
        <w:divId w:val="2088334391"/>
        <w:rPr>
          <w:del w:id="2882" w:author="Chantel Trivett" w:date="2021-09-24T13:03:00Z"/>
        </w:rPr>
        <w:pPrChange w:id="2883" w:author="Chantel Trivett" w:date="2021-09-24T12:40:00Z">
          <w:pPr>
            <w:pStyle w:val="Heading1"/>
            <w:divId w:val="2088334391"/>
          </w:pPr>
        </w:pPrChange>
      </w:pPr>
      <w:ins w:id="2884" w:author="Chantel Trivett" w:date="2021-09-24T12:32:00Z">
        <w:r>
          <w:t xml:space="preserve">The </w:t>
        </w:r>
      </w:ins>
      <w:ins w:id="2885" w:author="Chantel Trivett" w:date="2021-09-24T12:33:00Z">
        <w:r w:rsidRPr="002F6361">
          <w:t>Sessions</w:t>
        </w:r>
        <w:r>
          <w:t xml:space="preserve"> page </w:t>
        </w:r>
      </w:ins>
      <w:ins w:id="2886" w:author="Chantel Trivett" w:date="2021-09-24T13:06:00Z">
        <w:r w:rsidR="00D04BFE">
          <w:t>displays</w:t>
        </w:r>
      </w:ins>
      <w:ins w:id="2887" w:author="Chantel Trivett" w:date="2021-09-24T12:33:00Z">
        <w:r>
          <w:t xml:space="preserve"> </w:t>
        </w:r>
        <w:r w:rsidR="009E263E">
          <w:t>the current user</w:t>
        </w:r>
      </w:ins>
      <w:ins w:id="2888" w:author="Chantel Trivett" w:date="2021-09-27T15:09:00Z">
        <w:r w:rsidR="0067709B">
          <w:t>'</w:t>
        </w:r>
      </w:ins>
      <w:ins w:id="2889" w:author="Chantel Trivett" w:date="2021-09-24T12:33:00Z">
        <w:r w:rsidR="009E263E">
          <w:t>s Ag</w:t>
        </w:r>
      </w:ins>
      <w:ins w:id="2890" w:author="Chantel Trivett" w:date="2021-09-24T12:34:00Z">
        <w:r w:rsidR="009E263E">
          <w:t xml:space="preserve">ility </w:t>
        </w:r>
      </w:ins>
      <w:ins w:id="2891" w:author="Chantel Trivett" w:date="2021-09-24T13:03:00Z">
        <w:r w:rsidR="00833C26">
          <w:t>S</w:t>
        </w:r>
      </w:ins>
      <w:ins w:id="2892" w:author="Chantel Trivett" w:date="2021-09-24T12:34:00Z">
        <w:r w:rsidR="009E263E">
          <w:t xml:space="preserve">essions </w:t>
        </w:r>
      </w:ins>
      <w:ins w:id="2893" w:author="Chantel Trivett" w:date="2021-09-24T13:03:00Z">
        <w:r w:rsidR="00833C26">
          <w:t>L</w:t>
        </w:r>
      </w:ins>
      <w:ins w:id="2894" w:author="Chantel Trivett" w:date="2021-09-24T12:34:00Z">
        <w:r w:rsidR="009E263E">
          <w:t>ist</w:t>
        </w:r>
      </w:ins>
      <w:ins w:id="2895" w:author="Chantel Trivett" w:date="2021-09-24T13:03:00Z">
        <w:r w:rsidR="00E218B3">
          <w:t xml:space="preserve"> </w:t>
        </w:r>
      </w:ins>
      <w:ins w:id="2896" w:author="Chantel Trivett" w:date="2021-09-24T13:04:00Z">
        <w:r w:rsidR="000C4879">
          <w:t>which</w:t>
        </w:r>
      </w:ins>
      <w:ins w:id="2897" w:author="Chantel Trivett" w:date="2021-09-24T13:06:00Z">
        <w:r w:rsidR="00F91B11">
          <w:t xml:space="preserve"> provides</w:t>
        </w:r>
      </w:ins>
      <w:ins w:id="2898" w:author="Chantel Trivett" w:date="2021-09-24T13:04:00Z">
        <w:r w:rsidR="000C4879">
          <w:t xml:space="preserve"> </w:t>
        </w:r>
      </w:ins>
    </w:p>
    <w:p w14:paraId="77AF6771" w14:textId="6E8FCF09" w:rsidR="00BC36F9" w:rsidRDefault="009635FE" w:rsidP="00CC41DE">
      <w:pPr>
        <w:divId w:val="2088334391"/>
        <w:rPr>
          <w:ins w:id="2899" w:author="Chantel Trivett" w:date="2021-09-24T13:07:00Z"/>
        </w:rPr>
      </w:pPr>
      <w:bookmarkStart w:id="2900" w:name="session"/>
      <w:bookmarkEnd w:id="2900"/>
      <w:del w:id="2901" w:author="Chantel Trivett" w:date="2021-09-24T13:03:00Z">
        <w:r w:rsidDel="00E218B3">
          <w:delText xml:space="preserve">When </w:delText>
        </w:r>
        <w:r w:rsidR="00F75FA4" w:rsidDel="00E218B3">
          <w:delText>you select</w:delText>
        </w:r>
        <w:r w:rsidDel="00E218B3">
          <w:delText xml:space="preserve"> </w:delText>
        </w:r>
        <w:r w:rsidRPr="00FE1052" w:rsidDel="00E218B3">
          <w:rPr>
            <w:b/>
            <w:bCs/>
          </w:rPr>
          <w:delText>GO TO SESSIONS</w:delText>
        </w:r>
        <w:r w:rsidDel="00E218B3">
          <w:delText xml:space="preserve"> you will be directed to a new page where you will be able to </w:delText>
        </w:r>
      </w:del>
      <w:del w:id="2902" w:author="Chantel Trivett" w:date="2021-09-24T13:06:00Z">
        <w:r w:rsidDel="00F91B11">
          <w:delText xml:space="preserve">track the </w:delText>
        </w:r>
      </w:del>
      <w:r>
        <w:t>status</w:t>
      </w:r>
      <w:ins w:id="2903" w:author="Chantel Trivett" w:date="2021-09-24T13:06:00Z">
        <w:r w:rsidR="00812B1B">
          <w:t xml:space="preserve"> and tracking details </w:t>
        </w:r>
      </w:ins>
      <w:ins w:id="2904" w:author="Chantel Trivett" w:date="2021-09-24T15:02:00Z">
        <w:r w:rsidR="00021CA3">
          <w:t xml:space="preserve">pertaining parsing and prediction </w:t>
        </w:r>
      </w:ins>
      <w:ins w:id="2905" w:author="Chantel Trivett" w:date="2021-09-24T13:06:00Z">
        <w:r w:rsidR="00812B1B">
          <w:t xml:space="preserve">for </w:t>
        </w:r>
      </w:ins>
      <w:del w:id="2906" w:author="Chantel Trivett" w:date="2021-09-24T13:06:00Z">
        <w:r w:rsidDel="00812B1B">
          <w:delText xml:space="preserve"> of </w:delText>
        </w:r>
      </w:del>
      <w:r>
        <w:t xml:space="preserve">the </w:t>
      </w:r>
      <w:ins w:id="2907" w:author="Chantel Trivett" w:date="2021-09-24T15:02:00Z">
        <w:r w:rsidR="00021CA3">
          <w:t>sessions</w:t>
        </w:r>
      </w:ins>
      <w:del w:id="2908" w:author="Chantel Trivett" w:date="2021-09-24T15:02:00Z">
        <w:r w:rsidDel="00021CA3">
          <w:delText>session</w:delText>
        </w:r>
      </w:del>
      <w:ins w:id="2909" w:author="Chantel Trivett" w:date="2021-09-24T13:07:00Z">
        <w:r w:rsidR="00CB4A42">
          <w:t xml:space="preserve"> </w:t>
        </w:r>
      </w:ins>
      <w:del w:id="2910" w:author="Chantel Trivett" w:date="2021-09-24T13:07:00Z">
        <w:r w:rsidDel="00CB4A42">
          <w:delText xml:space="preserve"> you have </w:delText>
        </w:r>
      </w:del>
      <w:r>
        <w:t xml:space="preserve">run. </w:t>
      </w:r>
    </w:p>
    <w:p w14:paraId="0B7CDB39" w14:textId="408413F7" w:rsidR="00C06829" w:rsidRDefault="009E2A99">
      <w:pPr>
        <w:rPr>
          <w:ins w:id="2911" w:author="Chantel Trivett" w:date="2021-09-24T13:07:00Z"/>
        </w:rPr>
      </w:pPr>
      <w:ins w:id="2912" w:author="Chantel Trivett" w:date="2021-09-29T15:24:00Z">
        <w:r>
          <w:br w:type="page"/>
        </w:r>
      </w:ins>
    </w:p>
    <w:p w14:paraId="341E342C" w14:textId="31314C9A" w:rsidR="00C06829" w:rsidRDefault="00C06829" w:rsidP="00CC41DE">
      <w:pPr>
        <w:divId w:val="2088334391"/>
        <w:rPr>
          <w:ins w:id="2913" w:author="Chantel Trivett" w:date="2021-09-24T13:07:00Z"/>
        </w:rPr>
      </w:pPr>
      <w:ins w:id="2914" w:author="Chantel Trivett" w:date="2021-09-24T13:07:00Z">
        <w:r>
          <w:t xml:space="preserve">To view the </w:t>
        </w:r>
        <w:r w:rsidRPr="002F6361">
          <w:t>Sessions p</w:t>
        </w:r>
        <w:r>
          <w:t xml:space="preserve">age: </w:t>
        </w:r>
      </w:ins>
    </w:p>
    <w:p w14:paraId="4B548151" w14:textId="0B471ACE" w:rsidR="00C06829" w:rsidRDefault="00C06829">
      <w:pPr>
        <w:pStyle w:val="NumberedListLvl1"/>
        <w:numPr>
          <w:ilvl w:val="0"/>
          <w:numId w:val="138"/>
        </w:numPr>
        <w:divId w:val="2088334391"/>
        <w:rPr>
          <w:ins w:id="2915" w:author="Chantel Trivett" w:date="2021-09-24T13:09:00Z"/>
        </w:rPr>
        <w:pPrChange w:id="2916" w:author="Chantel Trivett" w:date="2021-09-29T15:23:00Z">
          <w:pPr>
            <w:pStyle w:val="ListParagraph"/>
            <w:numPr>
              <w:numId w:val="109"/>
            </w:numPr>
            <w:ind w:hanging="360"/>
            <w:divId w:val="2088334391"/>
          </w:pPr>
        </w:pPrChange>
      </w:pPr>
      <w:ins w:id="2917" w:author="Chantel Trivett" w:date="2021-09-24T13:08:00Z">
        <w:r>
          <w:t xml:space="preserve">Select </w:t>
        </w:r>
        <w:r w:rsidRPr="005E5217">
          <w:rPr>
            <w:b/>
            <w:bCs/>
            <w:rPrChange w:id="2918" w:author="Chantel Trivett" w:date="2021-09-29T15:23:00Z">
              <w:rPr/>
            </w:rPrChange>
          </w:rPr>
          <w:t>Sessions</w:t>
        </w:r>
        <w:r>
          <w:t xml:space="preserve"> from the side navigation </w:t>
        </w:r>
        <w:r w:rsidR="00B4787F">
          <w:t xml:space="preserve">panel. </w:t>
        </w:r>
      </w:ins>
    </w:p>
    <w:p w14:paraId="41DC1792" w14:textId="77316D29" w:rsidR="00445200" w:rsidRDefault="00445200" w:rsidP="009E2A99">
      <w:pPr>
        <w:pStyle w:val="Images"/>
        <w:divId w:val="2088334391"/>
        <w:rPr>
          <w:ins w:id="2919" w:author="Chantel Trivett" w:date="2021-09-29T15:24:00Z"/>
        </w:rPr>
      </w:pPr>
      <w:ins w:id="2920" w:author="Chantel Trivett" w:date="2021-09-24T13:09:00Z">
        <w:r>
          <w:rPr>
            <w:noProof/>
          </w:rPr>
          <w:drawing>
            <wp:inline distT="0" distB="0" distL="0" distR="0" wp14:anchorId="28C08426" wp14:editId="02F0E447">
              <wp:extent cx="1676190" cy="1714286"/>
              <wp:effectExtent l="19050" t="19050" r="19685" b="19685"/>
              <wp:docPr id="56" name="Picture 56" descr="This image depicts the &quot;Sessions&quot; tab located on the side navig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his image depicts the &quot;Sessions&quot; tab located on the side navigation panel."/>
                      <pic:cNvPicPr/>
                    </pic:nvPicPr>
                    <pic:blipFill>
                      <a:blip r:embed="rId92"/>
                      <a:stretch>
                        <a:fillRect/>
                      </a:stretch>
                    </pic:blipFill>
                    <pic:spPr>
                      <a:xfrm>
                        <a:off x="0" y="0"/>
                        <a:ext cx="1676190" cy="1714286"/>
                      </a:xfrm>
                      <a:prstGeom prst="rect">
                        <a:avLst/>
                      </a:prstGeom>
                      <a:ln>
                        <a:solidFill>
                          <a:schemeClr val="tx1"/>
                        </a:solidFill>
                      </a:ln>
                    </pic:spPr>
                  </pic:pic>
                </a:graphicData>
              </a:graphic>
            </wp:inline>
          </w:drawing>
        </w:r>
      </w:ins>
    </w:p>
    <w:p w14:paraId="3E35C0F2" w14:textId="77777777" w:rsidR="009E2A99" w:rsidRDefault="009E2A99">
      <w:pPr>
        <w:pStyle w:val="Images"/>
        <w:divId w:val="2088334391"/>
        <w:rPr>
          <w:ins w:id="2921" w:author="Chantel Trivett" w:date="2021-09-24T12:40:00Z"/>
        </w:rPr>
        <w:pPrChange w:id="2922" w:author="Chantel Trivett" w:date="2021-09-29T15:23:00Z">
          <w:pPr>
            <w:pStyle w:val="ListParagraph"/>
            <w:numPr>
              <w:numId w:val="82"/>
            </w:numPr>
            <w:tabs>
              <w:tab w:val="num" w:pos="720"/>
            </w:tabs>
            <w:ind w:hanging="360"/>
            <w:divId w:val="2088334391"/>
          </w:pPr>
        </w:pPrChange>
      </w:pPr>
    </w:p>
    <w:p w14:paraId="47547DA6" w14:textId="1BF6568B" w:rsidR="000E6F9C" w:rsidRDefault="008603F6" w:rsidP="00BD6737">
      <w:pPr>
        <w:spacing w:after="240"/>
        <w:divId w:val="2088334391"/>
        <w:rPr>
          <w:ins w:id="2923" w:author="Chantel Trivett" w:date="2021-09-24T12:40:00Z"/>
          <w:rFonts w:eastAsia="Times New Roman"/>
        </w:rPr>
      </w:pPr>
      <w:ins w:id="2924" w:author="Chantel Trivett" w:date="2021-09-24T13:09:00Z">
        <w:r>
          <w:rPr>
            <w:rFonts w:eastAsia="Times New Roman"/>
          </w:rPr>
          <w:t>The Sessions page</w:t>
        </w:r>
      </w:ins>
      <w:ins w:id="2925" w:author="Chantel Trivett" w:date="2021-09-24T13:10:00Z">
        <w:r>
          <w:rPr>
            <w:rFonts w:eastAsia="Times New Roman"/>
          </w:rPr>
          <w:t xml:space="preserve"> will open</w:t>
        </w:r>
      </w:ins>
      <w:ins w:id="2926" w:author="Chantel Trivett" w:date="2021-09-24T15:05:00Z">
        <w:r w:rsidR="00CC08E9">
          <w:rPr>
            <w:rFonts w:eastAsia="Times New Roman"/>
          </w:rPr>
          <w:t xml:space="preserve"> </w:t>
        </w:r>
      </w:ins>
      <w:ins w:id="2927" w:author="Chantel Trivett" w:date="2021-09-29T15:26:00Z">
        <w:r w:rsidR="00A61422">
          <w:rPr>
            <w:rFonts w:eastAsia="Times New Roman"/>
          </w:rPr>
          <w:t>and display</w:t>
        </w:r>
      </w:ins>
      <w:ins w:id="2928" w:author="Chantel Trivett" w:date="2021-09-24T15:05:00Z">
        <w:r w:rsidR="00CC08E9">
          <w:rPr>
            <w:rFonts w:eastAsia="Times New Roman"/>
          </w:rPr>
          <w:t xml:space="preserve"> the</w:t>
        </w:r>
      </w:ins>
      <w:ins w:id="2929" w:author="Chantel Trivett" w:date="2021-09-24T15:04:00Z">
        <w:r w:rsidR="00F773FF">
          <w:rPr>
            <w:rFonts w:eastAsia="Times New Roman"/>
          </w:rPr>
          <w:t xml:space="preserve"> Sessions List:</w:t>
        </w:r>
      </w:ins>
      <w:ins w:id="2930" w:author="Chantel Trivett" w:date="2021-09-24T13:11:00Z">
        <w:r w:rsidR="00635A4B">
          <w:rPr>
            <w:noProof/>
          </w:rPr>
          <w:drawing>
            <wp:inline distT="0" distB="0" distL="0" distR="0" wp14:anchorId="3BB06C69" wp14:editId="156620DF">
              <wp:extent cx="6016625" cy="2322195"/>
              <wp:effectExtent l="19050" t="19050" r="22225" b="20955"/>
              <wp:docPr id="59" name="Picture 59" descr="This image depicts the &quot;Sessions&quot;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his image depicts the &quot;Sessions&quot; page. "/>
                      <pic:cNvPicPr/>
                    </pic:nvPicPr>
                    <pic:blipFill>
                      <a:blip r:embed="rId93"/>
                      <a:stretch>
                        <a:fillRect/>
                      </a:stretch>
                    </pic:blipFill>
                    <pic:spPr>
                      <a:xfrm>
                        <a:off x="0" y="0"/>
                        <a:ext cx="6016625" cy="2322195"/>
                      </a:xfrm>
                      <a:prstGeom prst="rect">
                        <a:avLst/>
                      </a:prstGeom>
                      <a:ln>
                        <a:solidFill>
                          <a:schemeClr val="tx1"/>
                        </a:solidFill>
                      </a:ln>
                    </pic:spPr>
                  </pic:pic>
                </a:graphicData>
              </a:graphic>
            </wp:inline>
          </w:drawing>
        </w:r>
      </w:ins>
    </w:p>
    <w:p w14:paraId="7CD5B31F" w14:textId="04D5F2D3" w:rsidR="00B46E77" w:rsidRDefault="00542861">
      <w:pPr>
        <w:pStyle w:val="Heading2"/>
        <w:divId w:val="2088334391"/>
        <w:rPr>
          <w:ins w:id="2931" w:author="Chantel Trivett" w:date="2021-09-24T13:13:00Z"/>
        </w:rPr>
        <w:pPrChange w:id="2932" w:author="Chantel Trivett" w:date="2021-09-24T13:15:00Z">
          <w:pPr>
            <w:divId w:val="2088334391"/>
          </w:pPr>
        </w:pPrChange>
      </w:pPr>
      <w:bookmarkStart w:id="2933" w:name="_Toc83903622"/>
      <w:ins w:id="2934" w:author="Chantel Trivett" w:date="2021-09-24T13:13:00Z">
        <w:r>
          <w:t>Change the Session Owner</w:t>
        </w:r>
        <w:bookmarkEnd w:id="2933"/>
        <w:r>
          <w:t xml:space="preserve"> </w:t>
        </w:r>
      </w:ins>
    </w:p>
    <w:p w14:paraId="7FD42BBD" w14:textId="1F7C40FB" w:rsidR="00BC36F9" w:rsidRDefault="00BC36F9" w:rsidP="00BC36F9">
      <w:pPr>
        <w:divId w:val="2088334391"/>
        <w:rPr>
          <w:ins w:id="2935" w:author="Chantel Trivett" w:date="2021-09-24T12:40:00Z"/>
        </w:rPr>
      </w:pPr>
      <w:ins w:id="2936" w:author="Chantel Trivett" w:date="2021-09-24T12:40:00Z">
        <w:r>
          <w:t>To view prediction session results categorized under a different Session Owner:</w:t>
        </w:r>
      </w:ins>
    </w:p>
    <w:p w14:paraId="099EE1FB" w14:textId="77777777" w:rsidR="00BC36F9" w:rsidRDefault="00BC36F9">
      <w:pPr>
        <w:pStyle w:val="NumberedListLvl1"/>
        <w:numPr>
          <w:ilvl w:val="0"/>
          <w:numId w:val="139"/>
        </w:numPr>
        <w:divId w:val="2088334391"/>
        <w:rPr>
          <w:ins w:id="2937" w:author="Chantel Trivett" w:date="2021-09-24T12:40:00Z"/>
        </w:rPr>
        <w:pPrChange w:id="2938" w:author="Chantel Trivett" w:date="2021-09-29T15:26:00Z">
          <w:pPr>
            <w:pStyle w:val="ListParagraph"/>
            <w:numPr>
              <w:numId w:val="93"/>
            </w:numPr>
            <w:ind w:hanging="360"/>
            <w:divId w:val="2088334391"/>
          </w:pPr>
        </w:pPrChange>
      </w:pPr>
      <w:ins w:id="2939" w:author="Chantel Trivett" w:date="2021-09-24T12:40:00Z">
        <w:r>
          <w:t xml:space="preserve">Expand the </w:t>
        </w:r>
        <w:r w:rsidRPr="00BD6737">
          <w:rPr>
            <w:b/>
            <w:bCs/>
          </w:rPr>
          <w:t>Session Owner</w:t>
        </w:r>
        <w:r>
          <w:t xml:space="preserve"> drop-down. </w:t>
        </w:r>
      </w:ins>
    </w:p>
    <w:p w14:paraId="2F501873" w14:textId="72A055FA" w:rsidR="00BC36F9" w:rsidRDefault="00FD67BE">
      <w:pPr>
        <w:pStyle w:val="Images"/>
        <w:divId w:val="2088334391"/>
        <w:rPr>
          <w:ins w:id="2940" w:author="Chantel Trivett" w:date="2021-09-24T13:20:00Z"/>
          <w:noProof/>
        </w:rPr>
        <w:pPrChange w:id="2941" w:author="Chantel Trivett" w:date="2021-09-29T15:26:00Z">
          <w:pPr>
            <w:divId w:val="2088334391"/>
          </w:pPr>
        </w:pPrChange>
      </w:pPr>
      <w:ins w:id="2942" w:author="Chantel Trivett" w:date="2021-09-24T13:18:00Z">
        <w:r w:rsidRPr="00FD67BE">
          <w:rPr>
            <w:noProof/>
          </w:rPr>
          <w:t xml:space="preserve"> </w:t>
        </w:r>
        <w:r>
          <w:rPr>
            <w:noProof/>
          </w:rPr>
          <w:drawing>
            <wp:inline distT="0" distB="0" distL="0" distR="0" wp14:anchorId="294157AE" wp14:editId="06C1DF62">
              <wp:extent cx="1674621" cy="1698431"/>
              <wp:effectExtent l="19050" t="19050" r="20955" b="16510"/>
              <wp:docPr id="68" name="Picture 68" descr="This image depicts the &quot;Session Owner&quot; drop-dow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his image depicts the &quot;Session Owner&quot; drop-down on the sessions page."/>
                      <pic:cNvPicPr/>
                    </pic:nvPicPr>
                    <pic:blipFill>
                      <a:blip r:embed="rId94"/>
                      <a:stretch>
                        <a:fillRect/>
                      </a:stretch>
                    </pic:blipFill>
                    <pic:spPr>
                      <a:xfrm>
                        <a:off x="0" y="0"/>
                        <a:ext cx="1684426" cy="1708376"/>
                      </a:xfrm>
                      <a:prstGeom prst="rect">
                        <a:avLst/>
                      </a:prstGeom>
                      <a:ln>
                        <a:solidFill>
                          <a:schemeClr val="tx1"/>
                        </a:solidFill>
                      </a:ln>
                    </pic:spPr>
                  </pic:pic>
                </a:graphicData>
              </a:graphic>
            </wp:inline>
          </w:drawing>
        </w:r>
      </w:ins>
    </w:p>
    <w:p w14:paraId="0C0F5361" w14:textId="77777777" w:rsidR="00CB4E03" w:rsidRDefault="00CB4E03" w:rsidP="00BC36F9">
      <w:pPr>
        <w:divId w:val="2088334391"/>
        <w:rPr>
          <w:ins w:id="2943" w:author="Chantel Trivett" w:date="2021-09-24T12:40:00Z"/>
        </w:rPr>
      </w:pPr>
    </w:p>
    <w:p w14:paraId="56A1A519" w14:textId="5EA81E54" w:rsidR="00BC36F9" w:rsidRDefault="00BC36F9">
      <w:pPr>
        <w:pStyle w:val="NumberedListLvl1"/>
        <w:divId w:val="2088334391"/>
        <w:rPr>
          <w:ins w:id="2944" w:author="Chantel Trivett" w:date="2021-09-24T12:40:00Z"/>
        </w:rPr>
        <w:pPrChange w:id="2945" w:author="Chantel Trivett" w:date="2021-09-29T15:26:00Z">
          <w:pPr>
            <w:divId w:val="2088334391"/>
          </w:pPr>
        </w:pPrChange>
      </w:pPr>
      <w:ins w:id="2946" w:author="Chantel Trivett" w:date="2021-09-24T12:40:00Z">
        <w:r>
          <w:t xml:space="preserve">Select the desired Session Owner. </w:t>
        </w:r>
      </w:ins>
    </w:p>
    <w:p w14:paraId="24EA522A" w14:textId="1E30AC39" w:rsidR="00BA165D" w:rsidRDefault="005609BC">
      <w:pPr>
        <w:rPr>
          <w:ins w:id="2947" w:author="Chantel Trivett" w:date="2021-09-24T12:40:00Z"/>
          <w:rFonts w:eastAsia="Times New Roman"/>
        </w:rPr>
      </w:pPr>
      <w:ins w:id="2948" w:author="Chantel Trivett" w:date="2021-09-29T15:27:00Z">
        <w:r>
          <w:rPr>
            <w:rFonts w:eastAsia="Times New Roman"/>
          </w:rPr>
          <w:br w:type="page"/>
        </w:r>
      </w:ins>
    </w:p>
    <w:p w14:paraId="5FE458FD" w14:textId="77777777" w:rsidR="00BC36F9" w:rsidRDefault="00BC36F9" w:rsidP="00BC36F9">
      <w:pPr>
        <w:divId w:val="2088334391"/>
        <w:rPr>
          <w:ins w:id="2949" w:author="Chantel Trivett" w:date="2021-09-24T12:40:00Z"/>
          <w:rFonts w:eastAsia="Times New Roman"/>
        </w:rPr>
      </w:pPr>
      <w:ins w:id="2950" w:author="Chantel Trivett" w:date="2021-09-24T12:40:00Z">
        <w:r>
          <w:rPr>
            <w:rFonts w:eastAsia="Times New Roman"/>
          </w:rPr>
          <w:t>An overview of the selected user's prediction session results will appear.</w:t>
        </w:r>
      </w:ins>
    </w:p>
    <w:p w14:paraId="5636C3FE" w14:textId="1C719A9F" w:rsidR="00BC36F9" w:rsidRDefault="005450E4" w:rsidP="00BC36F9">
      <w:pPr>
        <w:divId w:val="2088334391"/>
        <w:rPr>
          <w:ins w:id="2951" w:author="Chantel Trivett" w:date="2021-09-24T12:40:00Z"/>
        </w:rPr>
      </w:pPr>
      <w:ins w:id="2952" w:author="Chantel Trivett" w:date="2021-09-24T13:26:00Z">
        <w:r>
          <w:rPr>
            <w:noProof/>
          </w:rPr>
          <w:drawing>
            <wp:inline distT="0" distB="0" distL="0" distR="0" wp14:anchorId="4D457EA2" wp14:editId="57643781">
              <wp:extent cx="6016625" cy="1925320"/>
              <wp:effectExtent l="19050" t="19050" r="22225" b="1778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5"/>
                      <a:stretch>
                        <a:fillRect/>
                      </a:stretch>
                    </pic:blipFill>
                    <pic:spPr>
                      <a:xfrm>
                        <a:off x="0" y="0"/>
                        <a:ext cx="6016625" cy="1925320"/>
                      </a:xfrm>
                      <a:prstGeom prst="rect">
                        <a:avLst/>
                      </a:prstGeom>
                      <a:ln>
                        <a:solidFill>
                          <a:schemeClr val="tx1"/>
                        </a:solidFill>
                      </a:ln>
                    </pic:spPr>
                  </pic:pic>
                </a:graphicData>
              </a:graphic>
            </wp:inline>
          </w:drawing>
        </w:r>
      </w:ins>
    </w:p>
    <w:p w14:paraId="3D398B0A" w14:textId="74582A28" w:rsidR="00BC36F9" w:rsidRDefault="001F0427">
      <w:pPr>
        <w:pStyle w:val="Heading2"/>
        <w:divId w:val="2088334391"/>
        <w:rPr>
          <w:ins w:id="2953" w:author="Chantel Trivett" w:date="2021-09-24T12:40:00Z"/>
        </w:rPr>
        <w:pPrChange w:id="2954" w:author="Chantel Trivett" w:date="2021-09-24T12:40:00Z">
          <w:pPr>
            <w:pStyle w:val="ListParagraph"/>
            <w:numPr>
              <w:numId w:val="82"/>
            </w:numPr>
            <w:tabs>
              <w:tab w:val="num" w:pos="720"/>
            </w:tabs>
            <w:ind w:hanging="360"/>
            <w:divId w:val="2088334391"/>
          </w:pPr>
        </w:pPrChange>
      </w:pPr>
      <w:bookmarkStart w:id="2955" w:name="_Toc83903623"/>
      <w:ins w:id="2956" w:author="Chantel Trivett" w:date="2021-09-24T12:40:00Z">
        <w:r>
          <w:t xml:space="preserve">Sessions Page </w:t>
        </w:r>
      </w:ins>
      <w:ins w:id="2957" w:author="Chantel Trivett" w:date="2021-09-24T13:26:00Z">
        <w:r w:rsidR="00BE5742">
          <w:t xml:space="preserve">Features </w:t>
        </w:r>
      </w:ins>
      <w:ins w:id="2958" w:author="Chantel Trivett" w:date="2021-09-24T12:40:00Z">
        <w:r>
          <w:t>Overview</w:t>
        </w:r>
        <w:bookmarkEnd w:id="2955"/>
      </w:ins>
    </w:p>
    <w:p w14:paraId="51F7A68A" w14:textId="77777777" w:rsidR="00F95211" w:rsidRDefault="00CE4D3F" w:rsidP="00CE4D3F">
      <w:pPr>
        <w:divId w:val="2088334391"/>
        <w:rPr>
          <w:ins w:id="2959" w:author="Chantel Trivett" w:date="2021-09-24T14:20:00Z"/>
        </w:rPr>
      </w:pPr>
      <w:ins w:id="2960" w:author="Chantel Trivett" w:date="2021-09-24T13:36:00Z">
        <w:r>
          <w:t xml:space="preserve">This section outlines the features available on the </w:t>
        </w:r>
      </w:ins>
      <w:ins w:id="2961" w:author="Chantel Trivett" w:date="2021-09-24T13:37:00Z">
        <w:r w:rsidR="00F44736">
          <w:t>Sessions</w:t>
        </w:r>
      </w:ins>
      <w:ins w:id="2962" w:author="Chantel Trivett" w:date="2021-09-24T13:36:00Z">
        <w:r>
          <w:t xml:space="preserve"> page. The </w:t>
        </w:r>
        <w:r w:rsidRPr="00CC5A21">
          <w:rPr>
            <w:b/>
          </w:rPr>
          <w:t>AGILITY</w:t>
        </w:r>
        <w:r>
          <w:t xml:space="preserve"> </w:t>
        </w:r>
      </w:ins>
      <w:ins w:id="2963" w:author="Chantel Trivett" w:date="2021-09-24T13:38:00Z">
        <w:r w:rsidR="00F44736">
          <w:t>Sessions</w:t>
        </w:r>
      </w:ins>
      <w:ins w:id="2964" w:author="Chantel Trivett" w:date="2021-09-24T13:36:00Z">
        <w:r>
          <w:t xml:space="preserve"> page provides a</w:t>
        </w:r>
      </w:ins>
      <w:ins w:id="2965" w:author="Chantel Trivett" w:date="2021-09-24T13:38:00Z">
        <w:r w:rsidR="00504F63">
          <w:t xml:space="preserve"> Sessions List</w:t>
        </w:r>
      </w:ins>
      <w:ins w:id="2966" w:author="Chantel Trivett" w:date="2021-09-24T13:36:00Z">
        <w:r>
          <w:t xml:space="preserve"> overview</w:t>
        </w:r>
      </w:ins>
      <w:ins w:id="2967" w:author="Chantel Trivett" w:date="2021-09-24T13:53:00Z">
        <w:r w:rsidR="000C776E">
          <w:t xml:space="preserve"> divided into 7 columns</w:t>
        </w:r>
      </w:ins>
      <w:ins w:id="2968" w:author="Chantel Trivett" w:date="2021-09-24T14:20:00Z">
        <w:r w:rsidR="00F95211">
          <w:t>:</w:t>
        </w:r>
      </w:ins>
    </w:p>
    <w:p w14:paraId="5D79BB8B" w14:textId="29CBC2E4" w:rsidR="00FB1EBC" w:rsidRDefault="00FB1EBC" w:rsidP="00CE4D3F">
      <w:pPr>
        <w:divId w:val="2088334391"/>
        <w:rPr>
          <w:ins w:id="2969" w:author="Chantel Trivett" w:date="2021-09-24T14:20:00Z"/>
        </w:rPr>
      </w:pPr>
      <w:ins w:id="2970" w:author="Chantel Trivett" w:date="2021-09-24T14:21:00Z">
        <w:r>
          <w:rPr>
            <w:noProof/>
          </w:rPr>
          <w:drawing>
            <wp:inline distT="0" distB="0" distL="0" distR="0" wp14:anchorId="09007F32" wp14:editId="00F4E05D">
              <wp:extent cx="6016625" cy="655320"/>
              <wp:effectExtent l="19050" t="19050" r="22225" b="11430"/>
              <wp:docPr id="82" name="Picture 82" descr="This image depicts the columns of the Sess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his image depicts the columns of the Sessions List."/>
                      <pic:cNvPicPr/>
                    </pic:nvPicPr>
                    <pic:blipFill>
                      <a:blip r:embed="rId96"/>
                      <a:stretch>
                        <a:fillRect/>
                      </a:stretch>
                    </pic:blipFill>
                    <pic:spPr>
                      <a:xfrm>
                        <a:off x="0" y="0"/>
                        <a:ext cx="6016625" cy="655320"/>
                      </a:xfrm>
                      <a:prstGeom prst="rect">
                        <a:avLst/>
                      </a:prstGeom>
                      <a:ln>
                        <a:solidFill>
                          <a:schemeClr val="tx1"/>
                        </a:solidFill>
                      </a:ln>
                    </pic:spPr>
                  </pic:pic>
                </a:graphicData>
              </a:graphic>
            </wp:inline>
          </w:drawing>
        </w:r>
      </w:ins>
    </w:p>
    <w:p w14:paraId="2BDCA351" w14:textId="4C8B5ABA" w:rsidR="00CE4D3F" w:rsidRDefault="00CE4D3F" w:rsidP="00CE4D3F">
      <w:pPr>
        <w:divId w:val="2088334391"/>
        <w:rPr>
          <w:ins w:id="2971" w:author="Chantel Trivett" w:date="2021-09-24T14:19:00Z"/>
        </w:rPr>
      </w:pPr>
    </w:p>
    <w:p w14:paraId="5ED47370" w14:textId="1175F94D" w:rsidR="00FC2ED0" w:rsidRDefault="00FE61DA" w:rsidP="00CE4D3F">
      <w:pPr>
        <w:divId w:val="2088334391"/>
        <w:rPr>
          <w:ins w:id="2972" w:author="Chantel Trivett" w:date="2021-09-24T13:36:00Z"/>
        </w:rPr>
      </w:pPr>
      <w:ins w:id="2973" w:author="Chantel Trivett" w:date="2021-09-24T14:23:00Z">
        <w:r>
          <w:t xml:space="preserve">The </w:t>
        </w:r>
      </w:ins>
      <w:ins w:id="2974" w:author="Chantel Trivett" w:date="2021-09-29T15:30:00Z">
        <w:r w:rsidR="007D52A8">
          <w:t>content</w:t>
        </w:r>
      </w:ins>
      <w:ins w:id="2975" w:author="Chantel Trivett" w:date="2021-09-24T14:23:00Z">
        <w:r>
          <w:t xml:space="preserve"> of each column is explained below</w:t>
        </w:r>
        <w:r w:rsidR="00970A3F">
          <w:t>.</w:t>
        </w:r>
      </w:ins>
    </w:p>
    <w:p w14:paraId="4A72232E" w14:textId="24275828" w:rsidR="00CE4D3F" w:rsidRDefault="007148D0" w:rsidP="00CE4D3F">
      <w:pPr>
        <w:pStyle w:val="ListParagraph"/>
        <w:numPr>
          <w:ilvl w:val="0"/>
          <w:numId w:val="85"/>
        </w:numPr>
        <w:divId w:val="2088334391"/>
        <w:rPr>
          <w:ins w:id="2976" w:author="Chantel Trivett" w:date="2021-09-24T14:18:00Z"/>
        </w:rPr>
      </w:pPr>
      <w:ins w:id="2977" w:author="Chantel Trivett" w:date="2021-09-24T13:39:00Z">
        <w:r>
          <w:rPr>
            <w:b/>
            <w:bCs/>
          </w:rPr>
          <w:t>Started</w:t>
        </w:r>
        <w:r w:rsidR="00584A61">
          <w:rPr>
            <w:b/>
            <w:bCs/>
          </w:rPr>
          <w:t xml:space="preserve"> On</w:t>
        </w:r>
      </w:ins>
      <w:ins w:id="2978" w:author="Chantel Trivett" w:date="2021-09-24T13:36:00Z">
        <w:r w:rsidR="00CE4D3F">
          <w:t>:</w:t>
        </w:r>
      </w:ins>
      <w:ins w:id="2979" w:author="Chantel Trivett" w:date="2021-09-24T13:40:00Z">
        <w:r w:rsidR="00BC16F4">
          <w:t xml:space="preserve"> The </w:t>
        </w:r>
      </w:ins>
      <w:ins w:id="2980" w:author="Chantel Trivett" w:date="2021-09-29T15:30:00Z">
        <w:r w:rsidR="007D52A8">
          <w:t>timestamp</w:t>
        </w:r>
      </w:ins>
      <w:ins w:id="2981" w:author="Chantel Trivett" w:date="2021-09-24T13:40:00Z">
        <w:r w:rsidR="00BC16F4">
          <w:t xml:space="preserve"> for initiation of the</w:t>
        </w:r>
      </w:ins>
      <w:ins w:id="2982" w:author="Chantel Trivett" w:date="2021-09-24T13:41:00Z">
        <w:r w:rsidR="008F395F">
          <w:t xml:space="preserve"> internal parsing process (does not include preprocessing yet).</w:t>
        </w:r>
      </w:ins>
    </w:p>
    <w:p w14:paraId="0267326F" w14:textId="20ABAEF1" w:rsidR="009E4958" w:rsidRDefault="00403611">
      <w:pPr>
        <w:jc w:val="center"/>
        <w:divId w:val="2088334391"/>
        <w:rPr>
          <w:ins w:id="2983" w:author="Chantel Trivett" w:date="2021-09-24T13:36:00Z"/>
        </w:rPr>
        <w:pPrChange w:id="2984" w:author="Chantel Trivett" w:date="2021-09-24T14:19:00Z">
          <w:pPr>
            <w:pStyle w:val="ListParagraph"/>
            <w:numPr>
              <w:numId w:val="85"/>
            </w:numPr>
            <w:ind w:left="767" w:hanging="360"/>
            <w:divId w:val="2088334391"/>
          </w:pPr>
        </w:pPrChange>
      </w:pPr>
      <w:ins w:id="2985" w:author="Chantel Trivett" w:date="2021-09-24T15:20:00Z">
        <w:r>
          <w:rPr>
            <w:noProof/>
          </w:rPr>
          <w:drawing>
            <wp:inline distT="0" distB="0" distL="0" distR="0" wp14:anchorId="75631496" wp14:editId="66DD4B87">
              <wp:extent cx="997693" cy="1415332"/>
              <wp:effectExtent l="19050" t="19050" r="12065" b="13970"/>
              <wp:docPr id="124" name="Picture 124" descr="This image depicts the Started On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his image depicts the Started On column on the Sessions page."/>
                      <pic:cNvPicPr/>
                    </pic:nvPicPr>
                    <pic:blipFill>
                      <a:blip r:embed="rId97"/>
                      <a:stretch>
                        <a:fillRect/>
                      </a:stretch>
                    </pic:blipFill>
                    <pic:spPr>
                      <a:xfrm>
                        <a:off x="0" y="0"/>
                        <a:ext cx="1010700" cy="1433783"/>
                      </a:xfrm>
                      <a:prstGeom prst="rect">
                        <a:avLst/>
                      </a:prstGeom>
                      <a:ln>
                        <a:solidFill>
                          <a:schemeClr val="tx1"/>
                        </a:solidFill>
                      </a:ln>
                    </pic:spPr>
                  </pic:pic>
                </a:graphicData>
              </a:graphic>
            </wp:inline>
          </w:drawing>
        </w:r>
      </w:ins>
    </w:p>
    <w:p w14:paraId="17BC83DD" w14:textId="7B874346" w:rsidR="00CE4D3F" w:rsidRDefault="00AA0171" w:rsidP="00CE4D3F">
      <w:pPr>
        <w:pStyle w:val="ListParagraph"/>
        <w:numPr>
          <w:ilvl w:val="0"/>
          <w:numId w:val="85"/>
        </w:numPr>
        <w:divId w:val="2088334391"/>
        <w:rPr>
          <w:ins w:id="2986" w:author="Chantel Trivett" w:date="2021-09-24T14:24:00Z"/>
        </w:rPr>
      </w:pPr>
      <w:ins w:id="2987" w:author="Chantel Trivett" w:date="2021-09-24T13:42:00Z">
        <w:r>
          <w:rPr>
            <w:b/>
            <w:bCs/>
          </w:rPr>
          <w:t xml:space="preserve">Created </w:t>
        </w:r>
      </w:ins>
      <w:ins w:id="2988" w:author="Chantel Trivett" w:date="2021-09-24T14:46:00Z">
        <w:r w:rsidR="0029179A">
          <w:rPr>
            <w:b/>
            <w:bCs/>
          </w:rPr>
          <w:t>B</w:t>
        </w:r>
      </w:ins>
      <w:ins w:id="2989" w:author="Chantel Trivett" w:date="2021-09-24T13:42:00Z">
        <w:r>
          <w:rPr>
            <w:b/>
            <w:bCs/>
          </w:rPr>
          <w:t>y</w:t>
        </w:r>
      </w:ins>
      <w:ins w:id="2990" w:author="Chantel Trivett" w:date="2021-09-24T13:36:00Z">
        <w:r w:rsidR="00CE4D3F" w:rsidRPr="0009215E">
          <w:rPr>
            <w:b/>
            <w:bCs/>
          </w:rPr>
          <w:t>:</w:t>
        </w:r>
        <w:r w:rsidR="00CE4D3F">
          <w:t xml:space="preserve"> The n</w:t>
        </w:r>
      </w:ins>
      <w:ins w:id="2991" w:author="Chantel Trivett" w:date="2021-09-24T13:42:00Z">
        <w:r w:rsidR="0030727F">
          <w:t xml:space="preserve">ame of the user who </w:t>
        </w:r>
      </w:ins>
      <w:ins w:id="2992" w:author="Chantel Trivett" w:date="2021-09-24T13:43:00Z">
        <w:r w:rsidR="0030727F">
          <w:t>ran</w:t>
        </w:r>
      </w:ins>
      <w:ins w:id="2993" w:author="Chantel Trivett" w:date="2021-09-24T13:50:00Z">
        <w:r w:rsidR="00CB0C8F">
          <w:t xml:space="preserve"> the test</w:t>
        </w:r>
      </w:ins>
      <w:ins w:id="2994" w:author="Chantel Trivett" w:date="2021-09-24T13:51:00Z">
        <w:r w:rsidR="00C84C05">
          <w:t>. (</w:t>
        </w:r>
        <w:r w:rsidR="00904AF8">
          <w:t>The default user for a</w:t>
        </w:r>
        <w:r w:rsidR="00C84C05">
          <w:t>utomated tests</w:t>
        </w:r>
        <w:r w:rsidR="00904AF8">
          <w:t xml:space="preserve"> is Agility Test E</w:t>
        </w:r>
      </w:ins>
      <w:ins w:id="2995" w:author="Chantel Trivett" w:date="2021-09-24T13:52:00Z">
        <w:r w:rsidR="00904AF8">
          <w:t>ngineer.)</w:t>
        </w:r>
      </w:ins>
    </w:p>
    <w:p w14:paraId="40376B3D" w14:textId="47BB488E" w:rsidR="006479E3" w:rsidRDefault="00C72B55">
      <w:pPr>
        <w:jc w:val="center"/>
        <w:divId w:val="2088334391"/>
        <w:rPr>
          <w:ins w:id="2996" w:author="Chantel Trivett" w:date="2021-09-24T13:36:00Z"/>
        </w:rPr>
        <w:pPrChange w:id="2997" w:author="Chantel Trivett" w:date="2021-09-24T14:44:00Z">
          <w:pPr>
            <w:pStyle w:val="ListParagraph"/>
            <w:numPr>
              <w:numId w:val="85"/>
            </w:numPr>
            <w:ind w:left="767" w:hanging="360"/>
            <w:divId w:val="2088334391"/>
          </w:pPr>
        </w:pPrChange>
      </w:pPr>
      <w:ins w:id="2998" w:author="Chantel Trivett" w:date="2021-09-24T15:23:00Z">
        <w:r>
          <w:rPr>
            <w:noProof/>
          </w:rPr>
          <w:drawing>
            <wp:inline distT="0" distB="0" distL="0" distR="0" wp14:anchorId="08F730AA" wp14:editId="26488330">
              <wp:extent cx="890546" cy="1619761"/>
              <wp:effectExtent l="19050" t="19050" r="24130" b="19050"/>
              <wp:docPr id="125" name="Picture 125" descr="This image depicts the Created By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his image depicts the Created By column on the Sessions page."/>
                      <pic:cNvPicPr/>
                    </pic:nvPicPr>
                    <pic:blipFill>
                      <a:blip r:embed="rId98"/>
                      <a:stretch>
                        <a:fillRect/>
                      </a:stretch>
                    </pic:blipFill>
                    <pic:spPr>
                      <a:xfrm>
                        <a:off x="0" y="0"/>
                        <a:ext cx="897388" cy="1632205"/>
                      </a:xfrm>
                      <a:prstGeom prst="rect">
                        <a:avLst/>
                      </a:prstGeom>
                      <a:ln>
                        <a:solidFill>
                          <a:schemeClr val="tx1"/>
                        </a:solidFill>
                      </a:ln>
                    </pic:spPr>
                  </pic:pic>
                </a:graphicData>
              </a:graphic>
            </wp:inline>
          </w:drawing>
        </w:r>
      </w:ins>
    </w:p>
    <w:p w14:paraId="2A06805C" w14:textId="77777777" w:rsidR="002B0D63" w:rsidRDefault="00B60612" w:rsidP="00CE4D3F">
      <w:pPr>
        <w:pStyle w:val="ListParagraph"/>
        <w:numPr>
          <w:ilvl w:val="0"/>
          <w:numId w:val="85"/>
        </w:numPr>
        <w:divId w:val="2088334391"/>
        <w:rPr>
          <w:ins w:id="2999" w:author="Chantel Trivett" w:date="2021-09-24T13:56:00Z"/>
        </w:rPr>
      </w:pPr>
      <w:ins w:id="3000" w:author="Chantel Trivett" w:date="2021-09-24T13:53:00Z">
        <w:r w:rsidRPr="00B60612">
          <w:rPr>
            <w:b/>
            <w:bCs/>
            <w:rPrChange w:id="3001" w:author="Chantel Trivett" w:date="2021-09-24T13:53:00Z">
              <w:rPr/>
            </w:rPrChange>
          </w:rPr>
          <w:t>Status</w:t>
        </w:r>
      </w:ins>
      <w:ins w:id="3002" w:author="Chantel Trivett" w:date="2021-09-24T13:36:00Z">
        <w:r w:rsidR="00CE4D3F">
          <w:t>:</w:t>
        </w:r>
      </w:ins>
    </w:p>
    <w:p w14:paraId="0895D898" w14:textId="0FD2EB02" w:rsidR="002B0D63" w:rsidRPr="002B0D63" w:rsidRDefault="002B0D63" w:rsidP="002B0D63">
      <w:pPr>
        <w:pStyle w:val="ListParagraph"/>
        <w:numPr>
          <w:ilvl w:val="1"/>
          <w:numId w:val="85"/>
        </w:numPr>
        <w:divId w:val="2088334391"/>
        <w:rPr>
          <w:ins w:id="3003" w:author="Chantel Trivett" w:date="2021-09-24T13:57:00Z"/>
          <w:rPrChange w:id="3004" w:author="Chantel Trivett" w:date="2021-09-24T13:57:00Z">
            <w:rPr>
              <w:ins w:id="3005" w:author="Chantel Trivett" w:date="2021-09-24T13:57:00Z"/>
              <w:b/>
              <w:bCs/>
            </w:rPr>
          </w:rPrChange>
        </w:rPr>
      </w:pPr>
      <w:ins w:id="3006" w:author="Chantel Trivett" w:date="2021-09-24T13:56:00Z">
        <w:r>
          <w:rPr>
            <w:b/>
            <w:bCs/>
          </w:rPr>
          <w:t>Started</w:t>
        </w:r>
      </w:ins>
      <w:ins w:id="3007" w:author="Chantel Trivett" w:date="2021-09-24T13:57:00Z">
        <w:r>
          <w:rPr>
            <w:b/>
            <w:bCs/>
          </w:rPr>
          <w:t>:</w:t>
        </w:r>
      </w:ins>
      <w:ins w:id="3008" w:author="Chantel Trivett" w:date="2021-09-24T14:05:00Z">
        <w:r w:rsidR="000B76CB">
          <w:rPr>
            <w:b/>
            <w:bCs/>
          </w:rPr>
          <w:t xml:space="preserve"> </w:t>
        </w:r>
        <w:r w:rsidR="000B76CB" w:rsidRPr="00C90814">
          <w:rPr>
            <w:rPrChange w:id="3009" w:author="Chantel Trivett" w:date="2021-09-24T14:06:00Z">
              <w:rPr>
                <w:b/>
                <w:bCs/>
              </w:rPr>
            </w:rPrChange>
          </w:rPr>
          <w:t>The process</w:t>
        </w:r>
      </w:ins>
      <w:ins w:id="3010" w:author="Chantel Trivett" w:date="2021-09-24T14:06:00Z">
        <w:r w:rsidR="00C90814" w:rsidRPr="00C90814">
          <w:rPr>
            <w:rPrChange w:id="3011" w:author="Chantel Trivett" w:date="2021-09-24T14:06:00Z">
              <w:rPr>
                <w:b/>
                <w:bCs/>
              </w:rPr>
            </w:rPrChange>
          </w:rPr>
          <w:t xml:space="preserve"> is still running</w:t>
        </w:r>
      </w:ins>
    </w:p>
    <w:p w14:paraId="6019003A" w14:textId="7AA10237" w:rsidR="002B0D63" w:rsidRPr="002B0D63" w:rsidRDefault="002B0D63" w:rsidP="002B0D63">
      <w:pPr>
        <w:pStyle w:val="ListParagraph"/>
        <w:numPr>
          <w:ilvl w:val="1"/>
          <w:numId w:val="85"/>
        </w:numPr>
        <w:divId w:val="2088334391"/>
        <w:rPr>
          <w:ins w:id="3012" w:author="Chantel Trivett" w:date="2021-09-24T13:57:00Z"/>
          <w:rPrChange w:id="3013" w:author="Chantel Trivett" w:date="2021-09-24T13:57:00Z">
            <w:rPr>
              <w:ins w:id="3014" w:author="Chantel Trivett" w:date="2021-09-24T13:57:00Z"/>
              <w:b/>
              <w:bCs/>
            </w:rPr>
          </w:rPrChange>
        </w:rPr>
      </w:pPr>
      <w:ins w:id="3015" w:author="Chantel Trivett" w:date="2021-09-24T13:57:00Z">
        <w:r>
          <w:rPr>
            <w:b/>
            <w:bCs/>
          </w:rPr>
          <w:t>Done</w:t>
        </w:r>
        <w:r w:rsidR="00794FE9">
          <w:rPr>
            <w:b/>
            <w:bCs/>
          </w:rPr>
          <w:t>:</w:t>
        </w:r>
      </w:ins>
      <w:ins w:id="3016" w:author="Chantel Trivett" w:date="2021-09-24T14:06:00Z">
        <w:r w:rsidR="00F93B41" w:rsidRPr="00F93B41">
          <w:t xml:space="preserve"> </w:t>
        </w:r>
        <w:r w:rsidR="00F93B41">
          <w:t>Finished successfully (all files parsed and predicted).</w:t>
        </w:r>
      </w:ins>
    </w:p>
    <w:p w14:paraId="158CF84B" w14:textId="20C1DD62" w:rsidR="002B0D63" w:rsidRPr="002B0D63" w:rsidRDefault="002B0D63" w:rsidP="002B0D63">
      <w:pPr>
        <w:pStyle w:val="ListParagraph"/>
        <w:numPr>
          <w:ilvl w:val="1"/>
          <w:numId w:val="85"/>
        </w:numPr>
        <w:divId w:val="2088334391"/>
        <w:rPr>
          <w:ins w:id="3017" w:author="Chantel Trivett" w:date="2021-09-24T13:57:00Z"/>
          <w:rPrChange w:id="3018" w:author="Chantel Trivett" w:date="2021-09-24T13:57:00Z">
            <w:rPr>
              <w:ins w:id="3019" w:author="Chantel Trivett" w:date="2021-09-24T13:57:00Z"/>
              <w:b/>
              <w:bCs/>
            </w:rPr>
          </w:rPrChange>
        </w:rPr>
      </w:pPr>
      <w:ins w:id="3020" w:author="Chantel Trivett" w:date="2021-09-24T13:57:00Z">
        <w:r>
          <w:rPr>
            <w:b/>
            <w:bCs/>
          </w:rPr>
          <w:t>Failed</w:t>
        </w:r>
        <w:r w:rsidR="00794FE9">
          <w:rPr>
            <w:b/>
            <w:bCs/>
          </w:rPr>
          <w:t>:</w:t>
        </w:r>
      </w:ins>
      <w:ins w:id="3021" w:author="Chantel Trivett" w:date="2021-09-24T14:07:00Z">
        <w:r w:rsidR="00575F5D" w:rsidRPr="00575F5D">
          <w:t xml:space="preserve"> </w:t>
        </w:r>
        <w:r w:rsidR="00575F5D">
          <w:t>No predictions were made for any file, either the parse or prediction process failed.</w:t>
        </w:r>
      </w:ins>
    </w:p>
    <w:p w14:paraId="16F998E8" w14:textId="06F14DA7" w:rsidR="00794FE9" w:rsidRPr="00794FE9" w:rsidRDefault="002B0D63" w:rsidP="002B0D63">
      <w:pPr>
        <w:pStyle w:val="ListParagraph"/>
        <w:numPr>
          <w:ilvl w:val="1"/>
          <w:numId w:val="85"/>
        </w:numPr>
        <w:divId w:val="2088334391"/>
        <w:rPr>
          <w:ins w:id="3022" w:author="Chantel Trivett" w:date="2021-09-24T13:57:00Z"/>
          <w:rPrChange w:id="3023" w:author="Chantel Trivett" w:date="2021-09-24T13:57:00Z">
            <w:rPr>
              <w:ins w:id="3024" w:author="Chantel Trivett" w:date="2021-09-24T13:57:00Z"/>
              <w:b/>
              <w:bCs/>
            </w:rPr>
          </w:rPrChange>
        </w:rPr>
      </w:pPr>
      <w:ins w:id="3025" w:author="Chantel Trivett" w:date="2021-09-24T13:57:00Z">
        <w:r>
          <w:rPr>
            <w:b/>
            <w:bCs/>
          </w:rPr>
          <w:t>Warning</w:t>
        </w:r>
        <w:r w:rsidR="00794FE9">
          <w:rPr>
            <w:b/>
            <w:bCs/>
          </w:rPr>
          <w:t>:</w:t>
        </w:r>
      </w:ins>
      <w:ins w:id="3026" w:author="Chantel Trivett" w:date="2021-09-24T14:07:00Z">
        <w:r w:rsidR="0099091A" w:rsidRPr="0099091A">
          <w:t xml:space="preserve"> </w:t>
        </w:r>
        <w:r w:rsidR="0099091A">
          <w:t>Some files failed to be predicted</w:t>
        </w:r>
      </w:ins>
    </w:p>
    <w:p w14:paraId="361B7B32" w14:textId="2919CE17" w:rsidR="00CE4D3F" w:rsidRDefault="00794FE9" w:rsidP="002B0D63">
      <w:pPr>
        <w:pStyle w:val="ListParagraph"/>
        <w:numPr>
          <w:ilvl w:val="1"/>
          <w:numId w:val="85"/>
        </w:numPr>
        <w:divId w:val="2088334391"/>
        <w:rPr>
          <w:ins w:id="3027" w:author="Chantel Trivett" w:date="2021-09-24T14:24:00Z"/>
        </w:rPr>
      </w:pPr>
      <w:ins w:id="3028" w:author="Chantel Trivett" w:date="2021-09-24T13:57:00Z">
        <w:r>
          <w:rPr>
            <w:b/>
            <w:bCs/>
          </w:rPr>
          <w:t>Stopped:</w:t>
        </w:r>
      </w:ins>
      <w:ins w:id="3029" w:author="Chantel Trivett" w:date="2021-09-24T14:08:00Z">
        <w:r w:rsidR="0099091A">
          <w:t xml:space="preserve"> The process has stopped</w:t>
        </w:r>
      </w:ins>
    </w:p>
    <w:p w14:paraId="5E041468" w14:textId="151DE86E" w:rsidR="006479E3" w:rsidRDefault="00752142" w:rsidP="00161F5C">
      <w:pPr>
        <w:jc w:val="center"/>
        <w:divId w:val="2088334391"/>
        <w:rPr>
          <w:ins w:id="3030" w:author="Chantel Trivett" w:date="2021-09-24T15:07:00Z"/>
        </w:rPr>
      </w:pPr>
      <w:ins w:id="3031" w:author="Chantel Trivett" w:date="2021-09-24T15:19:00Z">
        <w:r>
          <w:rPr>
            <w:noProof/>
          </w:rPr>
          <w:drawing>
            <wp:inline distT="0" distB="0" distL="0" distR="0" wp14:anchorId="376A7D0F" wp14:editId="46E841CF">
              <wp:extent cx="437322" cy="1770449"/>
              <wp:effectExtent l="19050" t="19050" r="20320" b="20320"/>
              <wp:docPr id="123" name="Picture 123" descr="This image depicts the Status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his image depicts the Status column on the Sessions page."/>
                      <pic:cNvPicPr/>
                    </pic:nvPicPr>
                    <pic:blipFill>
                      <a:blip r:embed="rId99"/>
                      <a:stretch>
                        <a:fillRect/>
                      </a:stretch>
                    </pic:blipFill>
                    <pic:spPr>
                      <a:xfrm>
                        <a:off x="0" y="0"/>
                        <a:ext cx="443917" cy="1797147"/>
                      </a:xfrm>
                      <a:prstGeom prst="rect">
                        <a:avLst/>
                      </a:prstGeom>
                      <a:ln>
                        <a:solidFill>
                          <a:schemeClr val="tx1"/>
                        </a:solidFill>
                      </a:ln>
                    </pic:spPr>
                  </pic:pic>
                </a:graphicData>
              </a:graphic>
            </wp:inline>
          </w:drawing>
        </w:r>
      </w:ins>
    </w:p>
    <w:p w14:paraId="0A613216" w14:textId="156EBF5B" w:rsidR="00F85E6A" w:rsidRDefault="00F85E6A">
      <w:pPr>
        <w:divId w:val="2088334391"/>
        <w:rPr>
          <w:ins w:id="3032" w:author="Chantel Trivett" w:date="2021-09-24T13:36:00Z"/>
        </w:rPr>
        <w:pPrChange w:id="3033" w:author="Chantel Trivett" w:date="2021-09-24T15:11:00Z">
          <w:pPr>
            <w:pStyle w:val="ListParagraph"/>
            <w:numPr>
              <w:numId w:val="85"/>
            </w:numPr>
            <w:ind w:left="767" w:hanging="360"/>
            <w:divId w:val="2088334391"/>
          </w:pPr>
        </w:pPrChange>
      </w:pPr>
    </w:p>
    <w:p w14:paraId="5751F2B2" w14:textId="64A24F2C" w:rsidR="00CE4D3F" w:rsidRDefault="00CE4D3F" w:rsidP="00CE4D3F">
      <w:pPr>
        <w:pStyle w:val="ListParagraph"/>
        <w:numPr>
          <w:ilvl w:val="0"/>
          <w:numId w:val="85"/>
        </w:numPr>
        <w:divId w:val="2088334391"/>
        <w:rPr>
          <w:ins w:id="3034" w:author="Chantel Trivett" w:date="2021-09-24T14:10:00Z"/>
        </w:rPr>
      </w:pPr>
      <w:proofErr w:type="gramStart"/>
      <w:ins w:id="3035" w:author="Chantel Trivett" w:date="2021-09-24T13:36:00Z">
        <w:r w:rsidRPr="0009215E">
          <w:rPr>
            <w:b/>
            <w:bCs/>
          </w:rPr>
          <w:t>T</w:t>
        </w:r>
      </w:ins>
      <w:ins w:id="3036" w:author="Chantel Trivett" w:date="2021-09-24T14:09:00Z">
        <w:r w:rsidR="002D2105">
          <w:rPr>
            <w:b/>
            <w:bCs/>
          </w:rPr>
          <w:t>ype</w:t>
        </w:r>
      </w:ins>
      <w:ins w:id="3037" w:author="Chantel Trivett" w:date="2021-09-24T15:10:00Z">
        <w:r w:rsidR="00D76259">
          <w:rPr>
            <w:b/>
            <w:bCs/>
          </w:rPr>
          <w:t xml:space="preserve"> </w:t>
        </w:r>
      </w:ins>
      <w:ins w:id="3038" w:author="Chantel Trivett" w:date="2021-09-24T13:36:00Z">
        <w:r w:rsidRPr="0009215E">
          <w:rPr>
            <w:b/>
            <w:bCs/>
          </w:rPr>
          <w:t>:</w:t>
        </w:r>
        <w:proofErr w:type="gramEnd"/>
        <w:r>
          <w:t xml:space="preserve"> </w:t>
        </w:r>
      </w:ins>
      <w:ins w:id="3039" w:author="Chantel Trivett" w:date="2021-09-24T14:47:00Z">
        <w:r w:rsidR="00861141">
          <w:t xml:space="preserve">Displays if the session was run </w:t>
        </w:r>
      </w:ins>
      <w:ins w:id="3040" w:author="Chantel Trivett" w:date="2021-09-24T14:48:00Z">
        <w:r w:rsidR="0071583B">
          <w:t xml:space="preserve">manually or automatically </w:t>
        </w:r>
      </w:ins>
      <w:ins w:id="3041" w:author="Chantel Trivett" w:date="2021-09-24T14:49:00Z">
        <w:r w:rsidR="005C72B4">
          <w:t>and distinguishes between</w:t>
        </w:r>
      </w:ins>
      <w:ins w:id="3042" w:author="Chantel Trivett" w:date="2021-09-24T14:47:00Z">
        <w:r w:rsidR="00861141">
          <w:t xml:space="preserve"> p</w:t>
        </w:r>
      </w:ins>
      <w:ins w:id="3043" w:author="Chantel Trivett" w:date="2021-09-24T14:10:00Z">
        <w:r w:rsidR="00D002A7">
          <w:t>rediction</w:t>
        </w:r>
      </w:ins>
      <w:ins w:id="3044" w:author="Chantel Trivett" w:date="2021-09-24T14:47:00Z">
        <w:r w:rsidR="00861141">
          <w:t xml:space="preserve"> </w:t>
        </w:r>
      </w:ins>
      <w:ins w:id="3045" w:author="Chantel Trivett" w:date="2021-09-24T14:49:00Z">
        <w:r w:rsidR="005C72B4">
          <w:t>and training session:</w:t>
        </w:r>
      </w:ins>
    </w:p>
    <w:p w14:paraId="774AC694" w14:textId="5D8FC1A1" w:rsidR="000111A6" w:rsidRDefault="004516FC" w:rsidP="000111A6">
      <w:pPr>
        <w:pStyle w:val="ListParagraph"/>
        <w:numPr>
          <w:ilvl w:val="1"/>
          <w:numId w:val="85"/>
        </w:numPr>
        <w:divId w:val="2088334391"/>
        <w:rPr>
          <w:ins w:id="3046" w:author="Chantel Trivett" w:date="2021-09-24T14:24:00Z"/>
        </w:rPr>
      </w:pPr>
      <w:ins w:id="3047" w:author="Chantel Trivett" w:date="2021-09-24T14:11:00Z">
        <w:r w:rsidRPr="004516FC">
          <w:rPr>
            <w:rPrChange w:id="3048" w:author="Chantel Trivett" w:date="2021-09-24T14:11:00Z">
              <w:rPr>
                <w:b/>
                <w:bCs/>
              </w:rPr>
            </w:rPrChange>
          </w:rPr>
          <w:t>A</w:t>
        </w:r>
        <w:r>
          <w:rPr>
            <w:b/>
            <w:bCs/>
          </w:rPr>
          <w:t xml:space="preserve"> </w:t>
        </w:r>
      </w:ins>
      <w:ins w:id="3049" w:author="Chantel Trivett" w:date="2021-09-24T14:10:00Z">
        <w:r w:rsidR="000111A6" w:rsidRPr="00A63805">
          <w:rPr>
            <w:b/>
            <w:bCs/>
          </w:rPr>
          <w:t>Prediction</w:t>
        </w:r>
        <w:r w:rsidR="000111A6">
          <w:t xml:space="preserve"> session: is a session that uses a machine learning model and a set of test results to generate predictions.</w:t>
        </w:r>
      </w:ins>
    </w:p>
    <w:p w14:paraId="6F04343F" w14:textId="77777777" w:rsidR="006479E3" w:rsidRDefault="006479E3">
      <w:pPr>
        <w:divId w:val="2088334391"/>
        <w:rPr>
          <w:ins w:id="3050" w:author="Chantel Trivett" w:date="2021-09-24T14:10:00Z"/>
        </w:rPr>
        <w:pPrChange w:id="3051" w:author="Chantel Trivett" w:date="2021-09-24T14:24:00Z">
          <w:pPr>
            <w:pStyle w:val="ListParagraph"/>
            <w:numPr>
              <w:ilvl w:val="1"/>
              <w:numId w:val="85"/>
            </w:numPr>
            <w:ind w:left="1487" w:hanging="360"/>
            <w:divId w:val="2088334391"/>
          </w:pPr>
        </w:pPrChange>
      </w:pPr>
    </w:p>
    <w:p w14:paraId="241378BA" w14:textId="406CEBEA" w:rsidR="000111A6" w:rsidRDefault="004516FC" w:rsidP="000111A6">
      <w:pPr>
        <w:pStyle w:val="ListParagraph"/>
        <w:numPr>
          <w:ilvl w:val="1"/>
          <w:numId w:val="85"/>
        </w:numPr>
        <w:divId w:val="2088334391"/>
        <w:rPr>
          <w:ins w:id="3052" w:author="Chantel Trivett" w:date="2021-09-24T14:11:00Z"/>
        </w:rPr>
      </w:pPr>
      <w:ins w:id="3053" w:author="Chantel Trivett" w:date="2021-09-24T14:11:00Z">
        <w:r>
          <w:t xml:space="preserve">A </w:t>
        </w:r>
        <w:r w:rsidRPr="00A63805">
          <w:rPr>
            <w:b/>
            <w:bCs/>
          </w:rPr>
          <w:t>Training</w:t>
        </w:r>
        <w:r>
          <w:t xml:space="preserve"> session: is a session used by subject matter experts to train a model with a training dataset</w:t>
        </w:r>
      </w:ins>
    </w:p>
    <w:p w14:paraId="2F2B2904" w14:textId="2FFFE6A1" w:rsidR="00437411" w:rsidRDefault="00091E9E" w:rsidP="00437411">
      <w:pPr>
        <w:pStyle w:val="ListParagraph"/>
        <w:numPr>
          <w:ilvl w:val="1"/>
          <w:numId w:val="85"/>
        </w:numPr>
        <w:divId w:val="2088334391"/>
        <w:rPr>
          <w:ins w:id="3054" w:author="Chantel Trivett" w:date="2021-09-24T14:35:00Z"/>
        </w:rPr>
      </w:pPr>
      <w:ins w:id="3055" w:author="Chantel Trivett" w:date="2021-09-24T14:11:00Z">
        <w:r>
          <w:t xml:space="preserve">The </w:t>
        </w:r>
      </w:ins>
      <w:ins w:id="3056" w:author="Chantel Trivett" w:date="2021-09-24T14:12:00Z">
        <w:r w:rsidR="00437411">
          <w:rPr>
            <w:b/>
            <w:bCs/>
          </w:rPr>
          <w:t>A</w:t>
        </w:r>
      </w:ins>
      <w:ins w:id="3057" w:author="Chantel Trivett" w:date="2021-09-24T14:38:00Z">
        <w:r w:rsidR="009E55B8">
          <w:rPr>
            <w:b/>
            <w:bCs/>
          </w:rPr>
          <w:t>uto</w:t>
        </w:r>
      </w:ins>
      <w:ins w:id="3058" w:author="Chantel Trivett" w:date="2021-09-24T14:11:00Z">
        <w:r>
          <w:t xml:space="preserve"> tag </w:t>
        </w:r>
      </w:ins>
      <w:ins w:id="3059" w:author="Chantel Trivett" w:date="2021-09-24T14:39:00Z">
        <w:r w:rsidR="00444A0C">
          <w:rPr>
            <w:noProof/>
          </w:rPr>
          <w:drawing>
            <wp:inline distT="0" distB="0" distL="0" distR="0" wp14:anchorId="55577DBA" wp14:editId="187F23B0">
              <wp:extent cx="502655" cy="2300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866" cy="233821"/>
                      </a:xfrm>
                      <a:prstGeom prst="rect">
                        <a:avLst/>
                      </a:prstGeom>
                    </pic:spPr>
                  </pic:pic>
                </a:graphicData>
              </a:graphic>
            </wp:inline>
          </w:drawing>
        </w:r>
        <w:r w:rsidR="00444A0C">
          <w:t xml:space="preserve"> </w:t>
        </w:r>
      </w:ins>
      <w:ins w:id="3060" w:author="Chantel Trivett" w:date="2021-09-24T14:11:00Z">
        <w:r>
          <w:t>is used to identify a prediction that was executed by the automatic prediction pipeline.</w:t>
        </w:r>
      </w:ins>
    </w:p>
    <w:p w14:paraId="77CE0651" w14:textId="0C86703F" w:rsidR="00DA5263" w:rsidRDefault="00DA5263">
      <w:pPr>
        <w:jc w:val="center"/>
        <w:divId w:val="2088334391"/>
        <w:rPr>
          <w:ins w:id="3061" w:author="Chantel Trivett" w:date="2021-09-24T14:11:00Z"/>
        </w:rPr>
        <w:pPrChange w:id="3062" w:author="Chantel Trivett" w:date="2021-09-24T14:35:00Z">
          <w:pPr>
            <w:pStyle w:val="ListParagraph"/>
            <w:numPr>
              <w:ilvl w:val="1"/>
              <w:numId w:val="85"/>
            </w:numPr>
            <w:ind w:left="1487" w:hanging="360"/>
            <w:divId w:val="2088334391"/>
          </w:pPr>
        </w:pPrChange>
      </w:pPr>
    </w:p>
    <w:p w14:paraId="29FBB273" w14:textId="54AFD5A2" w:rsidR="00091E9E" w:rsidRDefault="00437411" w:rsidP="000111A6">
      <w:pPr>
        <w:pStyle w:val="ListParagraph"/>
        <w:numPr>
          <w:ilvl w:val="1"/>
          <w:numId w:val="85"/>
        </w:numPr>
        <w:divId w:val="2088334391"/>
        <w:rPr>
          <w:ins w:id="3063" w:author="Chantel Trivett" w:date="2021-09-24T15:12:00Z"/>
        </w:rPr>
      </w:pPr>
      <w:ins w:id="3064" w:author="Chantel Trivett" w:date="2021-09-24T14:12:00Z">
        <w:r>
          <w:t xml:space="preserve">The </w:t>
        </w:r>
        <w:r>
          <w:rPr>
            <w:b/>
            <w:bCs/>
          </w:rPr>
          <w:t>M</w:t>
        </w:r>
      </w:ins>
      <w:ins w:id="3065" w:author="Chantel Trivett" w:date="2021-09-24T14:38:00Z">
        <w:r w:rsidR="009E55B8">
          <w:rPr>
            <w:b/>
            <w:bCs/>
          </w:rPr>
          <w:t>anual</w:t>
        </w:r>
      </w:ins>
      <w:ins w:id="3066" w:author="Chantel Trivett" w:date="2021-09-24T14:12:00Z">
        <w:r>
          <w:t xml:space="preserve"> tag </w:t>
        </w:r>
      </w:ins>
      <w:ins w:id="3067" w:author="Chantel Trivett" w:date="2021-09-24T14:38:00Z">
        <w:r w:rsidR="00444A0C">
          <w:rPr>
            <w:noProof/>
          </w:rPr>
          <w:drawing>
            <wp:inline distT="0" distB="0" distL="0" distR="0" wp14:anchorId="625B882C" wp14:editId="6C83DD7E">
              <wp:extent cx="673369" cy="2300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2667" cy="233240"/>
                      </a:xfrm>
                      <a:prstGeom prst="rect">
                        <a:avLst/>
                      </a:prstGeom>
                    </pic:spPr>
                  </pic:pic>
                </a:graphicData>
              </a:graphic>
            </wp:inline>
          </w:drawing>
        </w:r>
        <w:r w:rsidR="00444A0C">
          <w:t xml:space="preserve"> </w:t>
        </w:r>
      </w:ins>
      <w:ins w:id="3068" w:author="Chantel Trivett" w:date="2021-09-24T14:12:00Z">
        <w:r>
          <w:t xml:space="preserve">represents a manual prediction that was executed by the user directly from the </w:t>
        </w:r>
        <w:r w:rsidRPr="00CC5A21">
          <w:rPr>
            <w:b/>
          </w:rPr>
          <w:t>AGILITY</w:t>
        </w:r>
        <w:r>
          <w:t xml:space="preserve"> UI</w:t>
        </w:r>
      </w:ins>
    </w:p>
    <w:p w14:paraId="33237B71" w14:textId="77777777" w:rsidR="00BD3B58" w:rsidRDefault="00BD3B58">
      <w:pPr>
        <w:pStyle w:val="ListParagraph"/>
        <w:divId w:val="2088334391"/>
        <w:rPr>
          <w:ins w:id="3069" w:author="Chantel Trivett" w:date="2021-09-24T15:12:00Z"/>
        </w:rPr>
        <w:pPrChange w:id="3070" w:author="Chantel Trivett" w:date="2021-09-24T15:12:00Z">
          <w:pPr>
            <w:pStyle w:val="ListParagraph"/>
            <w:numPr>
              <w:ilvl w:val="1"/>
              <w:numId w:val="85"/>
            </w:numPr>
            <w:ind w:left="1487" w:hanging="360"/>
            <w:divId w:val="2088334391"/>
          </w:pPr>
        </w:pPrChange>
      </w:pPr>
    </w:p>
    <w:p w14:paraId="78A37DF1" w14:textId="31AEB411" w:rsidR="00BD3B58" w:rsidRDefault="00BD3B58">
      <w:pPr>
        <w:jc w:val="center"/>
        <w:divId w:val="2088334391"/>
        <w:rPr>
          <w:ins w:id="3071" w:author="Chantel Trivett" w:date="2021-09-24T14:39:00Z"/>
        </w:rPr>
        <w:pPrChange w:id="3072" w:author="Chantel Trivett" w:date="2021-09-24T15:12:00Z">
          <w:pPr>
            <w:pStyle w:val="ListParagraph"/>
            <w:numPr>
              <w:ilvl w:val="1"/>
              <w:numId w:val="85"/>
            </w:numPr>
            <w:ind w:left="1487" w:hanging="360"/>
            <w:divId w:val="2088334391"/>
          </w:pPr>
        </w:pPrChange>
      </w:pPr>
      <w:ins w:id="3073" w:author="Chantel Trivett" w:date="2021-09-24T15:12:00Z">
        <w:r>
          <w:rPr>
            <w:noProof/>
          </w:rPr>
          <w:drawing>
            <wp:inline distT="0" distB="0" distL="0" distR="0" wp14:anchorId="163EC9CB" wp14:editId="39BDCBCF">
              <wp:extent cx="1049572" cy="1658583"/>
              <wp:effectExtent l="19050" t="19050" r="17780" b="18415"/>
              <wp:docPr id="114" name="Picture 114" descr="This image depicts the Type column of the Sess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his image depicts the Type column of the Sessions List."/>
                      <pic:cNvPicPr/>
                    </pic:nvPicPr>
                    <pic:blipFill>
                      <a:blip r:embed="rId102"/>
                      <a:stretch>
                        <a:fillRect/>
                      </a:stretch>
                    </pic:blipFill>
                    <pic:spPr>
                      <a:xfrm>
                        <a:off x="0" y="0"/>
                        <a:ext cx="1053853" cy="1665348"/>
                      </a:xfrm>
                      <a:prstGeom prst="rect">
                        <a:avLst/>
                      </a:prstGeom>
                      <a:ln>
                        <a:solidFill>
                          <a:schemeClr val="tx1"/>
                        </a:solidFill>
                      </a:ln>
                    </pic:spPr>
                  </pic:pic>
                </a:graphicData>
              </a:graphic>
            </wp:inline>
          </w:drawing>
        </w:r>
      </w:ins>
    </w:p>
    <w:p w14:paraId="2C668E11" w14:textId="7FDC6979" w:rsidR="004D6DBB" w:rsidRDefault="00F759B1">
      <w:pPr>
        <w:rPr>
          <w:ins w:id="3074" w:author="Chantel Trivett" w:date="2021-09-24T13:36:00Z"/>
        </w:rPr>
        <w:pPrChange w:id="3075" w:author="Chantel Trivett" w:date="2021-09-29T15:32:00Z">
          <w:pPr>
            <w:pStyle w:val="ListParagraph"/>
            <w:numPr>
              <w:numId w:val="85"/>
            </w:numPr>
            <w:ind w:left="767" w:hanging="360"/>
          </w:pPr>
        </w:pPrChange>
      </w:pPr>
      <w:ins w:id="3076" w:author="Chantel Trivett" w:date="2021-09-29T15:32:00Z">
        <w:r>
          <w:br w:type="page"/>
        </w:r>
      </w:ins>
    </w:p>
    <w:p w14:paraId="297E8EA6" w14:textId="5BFB6456" w:rsidR="001F13C3" w:rsidRPr="004D6DBB" w:rsidRDefault="001E69CF" w:rsidP="00CE4D3F">
      <w:pPr>
        <w:pStyle w:val="ListParagraph"/>
        <w:numPr>
          <w:ilvl w:val="0"/>
          <w:numId w:val="85"/>
        </w:numPr>
        <w:divId w:val="2088334391"/>
        <w:rPr>
          <w:ins w:id="3077" w:author="Chantel Trivett" w:date="2021-09-24T14:24:00Z"/>
          <w:rPrChange w:id="3078" w:author="Chantel Trivett" w:date="2021-09-24T14:39:00Z">
            <w:rPr>
              <w:ins w:id="3079" w:author="Chantel Trivett" w:date="2021-09-24T14:24:00Z"/>
              <w:b/>
              <w:bCs/>
            </w:rPr>
          </w:rPrChange>
        </w:rPr>
      </w:pPr>
      <w:ins w:id="3080" w:author="Chantel Trivett" w:date="2021-09-24T14:13:00Z">
        <w:r>
          <w:rPr>
            <w:b/>
            <w:bCs/>
          </w:rPr>
          <w:t>Model Name</w:t>
        </w:r>
      </w:ins>
      <w:ins w:id="3081" w:author="Chantel Trivett" w:date="2021-09-24T14:39:00Z">
        <w:r w:rsidR="004D6DBB">
          <w:rPr>
            <w:b/>
            <w:bCs/>
          </w:rPr>
          <w:t xml:space="preserve">: </w:t>
        </w:r>
        <w:r w:rsidR="004D6DBB" w:rsidRPr="004D6DBB">
          <w:rPr>
            <w:rPrChange w:id="3082" w:author="Chantel Trivett" w:date="2021-09-24T14:39:00Z">
              <w:rPr>
                <w:b/>
                <w:bCs/>
              </w:rPr>
            </w:rPrChange>
          </w:rPr>
          <w:t>The name assigned to the Model.</w:t>
        </w:r>
      </w:ins>
    </w:p>
    <w:p w14:paraId="54941B60" w14:textId="06A97447" w:rsidR="001F573B" w:rsidRPr="001F13C3" w:rsidRDefault="00F23FE8">
      <w:pPr>
        <w:jc w:val="center"/>
        <w:divId w:val="2088334391"/>
        <w:rPr>
          <w:ins w:id="3083" w:author="Chantel Trivett" w:date="2021-09-24T14:13:00Z"/>
          <w:rPrChange w:id="3084" w:author="Chantel Trivett" w:date="2021-09-24T14:13:00Z">
            <w:rPr>
              <w:ins w:id="3085" w:author="Chantel Trivett" w:date="2021-09-24T14:13:00Z"/>
              <w:b/>
              <w:bCs/>
            </w:rPr>
          </w:rPrChange>
        </w:rPr>
        <w:pPrChange w:id="3086" w:author="Chantel Trivett" w:date="2021-09-24T15:13:00Z">
          <w:pPr>
            <w:pStyle w:val="ListParagraph"/>
            <w:numPr>
              <w:numId w:val="85"/>
            </w:numPr>
            <w:ind w:left="767" w:hanging="360"/>
            <w:divId w:val="2088334391"/>
          </w:pPr>
        </w:pPrChange>
      </w:pPr>
      <w:ins w:id="3087" w:author="Chantel Trivett" w:date="2021-09-24T15:13:00Z">
        <w:r>
          <w:rPr>
            <w:noProof/>
          </w:rPr>
          <w:drawing>
            <wp:inline distT="0" distB="0" distL="0" distR="0" wp14:anchorId="2DDE805E" wp14:editId="3E5B0ACA">
              <wp:extent cx="1148749" cy="1610967"/>
              <wp:effectExtent l="19050" t="19050" r="13335" b="27940"/>
              <wp:docPr id="115" name="Picture 115" descr="This image depicts the Model Name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his image depicts the Model Name column on the Sessions page."/>
                      <pic:cNvPicPr/>
                    </pic:nvPicPr>
                    <pic:blipFill>
                      <a:blip r:embed="rId103"/>
                      <a:stretch>
                        <a:fillRect/>
                      </a:stretch>
                    </pic:blipFill>
                    <pic:spPr>
                      <a:xfrm>
                        <a:off x="0" y="0"/>
                        <a:ext cx="1155955" cy="1621072"/>
                      </a:xfrm>
                      <a:prstGeom prst="rect">
                        <a:avLst/>
                      </a:prstGeom>
                      <a:ln>
                        <a:solidFill>
                          <a:schemeClr val="tx1"/>
                        </a:solidFill>
                      </a:ln>
                    </pic:spPr>
                  </pic:pic>
                </a:graphicData>
              </a:graphic>
            </wp:inline>
          </w:drawing>
        </w:r>
      </w:ins>
    </w:p>
    <w:p w14:paraId="7DD88614" w14:textId="5E03860F" w:rsidR="00CE4D3F" w:rsidRDefault="00CE4D3F" w:rsidP="00CE4D3F">
      <w:pPr>
        <w:pStyle w:val="ListParagraph"/>
        <w:numPr>
          <w:ilvl w:val="0"/>
          <w:numId w:val="85"/>
        </w:numPr>
        <w:divId w:val="2088334391"/>
        <w:rPr>
          <w:ins w:id="3088" w:author="Chantel Trivett" w:date="2021-09-24T14:25:00Z"/>
        </w:rPr>
      </w:pPr>
      <w:ins w:id="3089" w:author="Chantel Trivett" w:date="2021-09-24T13:36:00Z">
        <w:r>
          <w:t xml:space="preserve"> </w:t>
        </w:r>
      </w:ins>
      <w:ins w:id="3090" w:author="Chantel Trivett" w:date="2021-09-24T14:14:00Z">
        <w:r w:rsidR="001F13C3">
          <w:rPr>
            <w:b/>
            <w:bCs/>
          </w:rPr>
          <w:t>E</w:t>
        </w:r>
      </w:ins>
      <w:ins w:id="3091" w:author="Chantel Trivett" w:date="2021-09-24T14:25:00Z">
        <w:r w:rsidR="00A173BD">
          <w:rPr>
            <w:b/>
            <w:bCs/>
          </w:rPr>
          <w:t>rror(s)</w:t>
        </w:r>
      </w:ins>
      <w:ins w:id="3092" w:author="Chantel Trivett" w:date="2021-09-24T14:14:00Z">
        <w:r w:rsidR="001F13C3">
          <w:t xml:space="preserve">: </w:t>
        </w:r>
      </w:ins>
      <w:ins w:id="3093" w:author="Chantel Trivett" w:date="2021-09-24T14:41:00Z">
        <w:r w:rsidR="00E13E75">
          <w:t xml:space="preserve">A tally of the total errors </w:t>
        </w:r>
      </w:ins>
      <w:ins w:id="3094" w:author="Chantel Trivett" w:date="2021-09-24T14:43:00Z">
        <w:r w:rsidR="00160CE5">
          <w:t>shown</w:t>
        </w:r>
      </w:ins>
      <w:ins w:id="3095" w:author="Chantel Trivett" w:date="2021-09-24T14:41:00Z">
        <w:r w:rsidR="00E13E75">
          <w:t xml:space="preserve"> in red</w:t>
        </w:r>
      </w:ins>
      <w:ins w:id="3096" w:author="Chantel Trivett" w:date="2021-09-24T14:43:00Z">
        <w:r w:rsidR="00160CE5">
          <w:t xml:space="preserve"> font</w:t>
        </w:r>
      </w:ins>
      <w:ins w:id="3097" w:author="Chantel Trivett" w:date="2021-09-24T14:41:00Z">
        <w:r w:rsidR="00E13E75">
          <w:t xml:space="preserve"> for </w:t>
        </w:r>
      </w:ins>
      <w:ins w:id="3098" w:author="Chantel Trivett" w:date="2021-09-24T14:42:00Z">
        <w:r w:rsidR="008D489A">
          <w:t>parsing/prediction failures and in black</w:t>
        </w:r>
      </w:ins>
      <w:ins w:id="3099" w:author="Chantel Trivett" w:date="2021-09-24T14:43:00Z">
        <w:r w:rsidR="00160CE5">
          <w:t xml:space="preserve"> font</w:t>
        </w:r>
      </w:ins>
      <w:ins w:id="3100" w:author="Chantel Trivett" w:date="2021-09-24T14:42:00Z">
        <w:r w:rsidR="008D489A">
          <w:t xml:space="preserve"> for successful predictions.</w:t>
        </w:r>
      </w:ins>
    </w:p>
    <w:p w14:paraId="1A99217D" w14:textId="77777777" w:rsidR="001F573B" w:rsidRDefault="001F573B">
      <w:pPr>
        <w:pStyle w:val="ListParagraph"/>
        <w:divId w:val="2088334391"/>
        <w:rPr>
          <w:ins w:id="3101" w:author="Chantel Trivett" w:date="2021-09-24T14:25:00Z"/>
        </w:rPr>
        <w:pPrChange w:id="3102" w:author="Chantel Trivett" w:date="2021-09-24T14:25:00Z">
          <w:pPr>
            <w:pStyle w:val="ListParagraph"/>
            <w:numPr>
              <w:numId w:val="85"/>
            </w:numPr>
            <w:ind w:left="767" w:hanging="360"/>
            <w:divId w:val="2088334391"/>
          </w:pPr>
        </w:pPrChange>
      </w:pPr>
    </w:p>
    <w:p w14:paraId="668BC1DD" w14:textId="02EE7187" w:rsidR="001F573B" w:rsidRDefault="00581A93">
      <w:pPr>
        <w:jc w:val="center"/>
        <w:divId w:val="2088334391"/>
        <w:rPr>
          <w:ins w:id="3103" w:author="Chantel Trivett" w:date="2021-09-24T14:14:00Z"/>
        </w:rPr>
        <w:pPrChange w:id="3104" w:author="Chantel Trivett" w:date="2021-09-24T15:14:00Z">
          <w:pPr>
            <w:pStyle w:val="ListParagraph"/>
            <w:numPr>
              <w:numId w:val="85"/>
            </w:numPr>
            <w:ind w:left="767" w:hanging="360"/>
            <w:divId w:val="2088334391"/>
          </w:pPr>
        </w:pPrChange>
      </w:pPr>
      <w:ins w:id="3105" w:author="Chantel Trivett" w:date="2021-09-24T15:14:00Z">
        <w:r>
          <w:rPr>
            <w:noProof/>
          </w:rPr>
          <w:drawing>
            <wp:inline distT="0" distB="0" distL="0" distR="0" wp14:anchorId="1085E904" wp14:editId="640EDFB8">
              <wp:extent cx="561395" cy="1907304"/>
              <wp:effectExtent l="19050" t="19050" r="10160" b="17145"/>
              <wp:docPr id="117" name="Picture 117" descr="This image depicts the Error(s)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his image depicts the Error(s) column on the Sessions page."/>
                      <pic:cNvPicPr/>
                    </pic:nvPicPr>
                    <pic:blipFill>
                      <a:blip r:embed="rId104"/>
                      <a:stretch>
                        <a:fillRect/>
                      </a:stretch>
                    </pic:blipFill>
                    <pic:spPr>
                      <a:xfrm>
                        <a:off x="0" y="0"/>
                        <a:ext cx="571675" cy="1942231"/>
                      </a:xfrm>
                      <a:prstGeom prst="rect">
                        <a:avLst/>
                      </a:prstGeom>
                      <a:ln>
                        <a:solidFill>
                          <a:schemeClr val="tx1"/>
                        </a:solidFill>
                      </a:ln>
                    </pic:spPr>
                  </pic:pic>
                </a:graphicData>
              </a:graphic>
            </wp:inline>
          </w:drawing>
        </w:r>
      </w:ins>
    </w:p>
    <w:p w14:paraId="591231EB" w14:textId="0B739280" w:rsidR="0085290D" w:rsidRDefault="0085290D" w:rsidP="00CE4D3F">
      <w:pPr>
        <w:pStyle w:val="ListParagraph"/>
        <w:numPr>
          <w:ilvl w:val="0"/>
          <w:numId w:val="85"/>
        </w:numPr>
        <w:divId w:val="2088334391"/>
        <w:rPr>
          <w:ins w:id="3106" w:author="Chantel Trivett" w:date="2021-09-24T14:14:00Z"/>
        </w:rPr>
      </w:pPr>
      <w:ins w:id="3107" w:author="Chantel Trivett" w:date="2021-09-24T14:14:00Z">
        <w:r w:rsidRPr="0085290D">
          <w:rPr>
            <w:b/>
            <w:bCs/>
            <w:rPrChange w:id="3108" w:author="Chantel Trivett" w:date="2021-09-24T14:14:00Z">
              <w:rPr/>
            </w:rPrChange>
          </w:rPr>
          <w:t>Actions</w:t>
        </w:r>
        <w:r>
          <w:t xml:space="preserve">: </w:t>
        </w:r>
      </w:ins>
    </w:p>
    <w:p w14:paraId="6BC7F231" w14:textId="183C1E4A" w:rsidR="0085290D" w:rsidRDefault="002169A2" w:rsidP="0085290D">
      <w:pPr>
        <w:pStyle w:val="ListParagraph"/>
        <w:numPr>
          <w:ilvl w:val="1"/>
          <w:numId w:val="85"/>
        </w:numPr>
        <w:divId w:val="2088334391"/>
        <w:rPr>
          <w:ins w:id="3109" w:author="Chantel Trivett" w:date="2021-09-24T14:15:00Z"/>
        </w:rPr>
      </w:pPr>
      <w:ins w:id="3110" w:author="Chantel Trivett" w:date="2021-09-24T14:14:00Z">
        <w:r>
          <w:t xml:space="preserve">Stop </w:t>
        </w:r>
      </w:ins>
      <w:ins w:id="3111" w:author="Chantel Trivett" w:date="2021-09-29T15:34:00Z">
        <w:r w:rsidR="000241CF">
          <w:t>predictions. (</w:t>
        </w:r>
      </w:ins>
      <w:ins w:id="3112" w:author="Chantel Trivett" w:date="2021-09-24T14:33:00Z">
        <w:r w:rsidR="00937FA5">
          <w:t>Available when a test is in progress.)</w:t>
        </w:r>
      </w:ins>
    </w:p>
    <w:p w14:paraId="499A09A0" w14:textId="362FACA5" w:rsidR="002169A2" w:rsidRDefault="002169A2" w:rsidP="0085290D">
      <w:pPr>
        <w:pStyle w:val="ListParagraph"/>
        <w:numPr>
          <w:ilvl w:val="1"/>
          <w:numId w:val="85"/>
        </w:numPr>
        <w:divId w:val="2088334391"/>
        <w:rPr>
          <w:ins w:id="3113" w:author="Chantel Trivett" w:date="2021-09-24T14:16:00Z"/>
        </w:rPr>
      </w:pPr>
      <w:ins w:id="3114" w:author="Chantel Trivett" w:date="2021-09-24T14:15:00Z">
        <w:r>
          <w:t>View results (</w:t>
        </w:r>
      </w:ins>
      <w:ins w:id="3115" w:author="Chantel Trivett" w:date="2021-09-24T14:28:00Z">
        <w:r w:rsidR="007A1878">
          <w:t>Once a test has finished, the user can select the eye</w:t>
        </w:r>
      </w:ins>
      <w:ins w:id="3116" w:author="Chantel Trivett" w:date="2021-09-24T14:32:00Z">
        <w:r w:rsidR="007D0B1F">
          <w:t xml:space="preserve"> </w:t>
        </w:r>
        <w:r w:rsidR="007D0B1F">
          <w:rPr>
            <w:noProof/>
          </w:rPr>
          <w:drawing>
            <wp:inline distT="0" distB="0" distL="0" distR="0" wp14:anchorId="5DFEF687" wp14:editId="194488EA">
              <wp:extent cx="209524" cy="142857"/>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9524" cy="142857"/>
                      </a:xfrm>
                      <a:prstGeom prst="rect">
                        <a:avLst/>
                      </a:prstGeom>
                    </pic:spPr>
                  </pic:pic>
                </a:graphicData>
              </a:graphic>
            </wp:inline>
          </w:drawing>
        </w:r>
      </w:ins>
      <w:ins w:id="3117" w:author="Chantel Trivett" w:date="2021-09-24T14:28:00Z">
        <w:r w:rsidR="007A1878">
          <w:t xml:space="preserve"> icon to </w:t>
        </w:r>
        <w:r w:rsidR="007A1878">
          <w:fldChar w:fldCharType="begin"/>
        </w:r>
        <w:r w:rsidR="007A1878">
          <w:instrText xml:space="preserve"> HYPERLINK  \l "view_prediction_session_results" </w:instrText>
        </w:r>
        <w:r w:rsidR="007A1878">
          <w:fldChar w:fldCharType="separate"/>
        </w:r>
        <w:r w:rsidR="007A1878" w:rsidRPr="00787197">
          <w:rPr>
            <w:rStyle w:val="Hyperlink"/>
          </w:rPr>
          <w:t>view the prediction results</w:t>
        </w:r>
        <w:r w:rsidR="007A1878">
          <w:fldChar w:fldCharType="end"/>
        </w:r>
        <w:r w:rsidR="007A1878">
          <w:t xml:space="preserve"> on the </w:t>
        </w:r>
        <w:r w:rsidR="007A1878" w:rsidRPr="0009215E">
          <w:rPr>
            <w:b/>
            <w:bCs/>
          </w:rPr>
          <w:t>Results</w:t>
        </w:r>
        <w:r w:rsidR="007A1878">
          <w:t xml:space="preserve"> page</w:t>
        </w:r>
      </w:ins>
      <w:ins w:id="3118" w:author="Chantel Trivett" w:date="2021-09-24T14:15:00Z">
        <w:r w:rsidR="000F3345">
          <w:t>)</w:t>
        </w:r>
      </w:ins>
    </w:p>
    <w:p w14:paraId="7B3142CD" w14:textId="26EB1591" w:rsidR="00CE4D3F" w:rsidRDefault="00036A4C">
      <w:pPr>
        <w:pStyle w:val="ListParagraph"/>
        <w:numPr>
          <w:ilvl w:val="1"/>
          <w:numId w:val="85"/>
        </w:numPr>
        <w:divId w:val="2088334391"/>
        <w:rPr>
          <w:ins w:id="3119" w:author="Chantel Trivett" w:date="2021-09-24T13:35:00Z"/>
        </w:rPr>
        <w:pPrChange w:id="3120" w:author="Chantel Trivett" w:date="2021-09-24T14:34:00Z">
          <w:pPr>
            <w:ind w:left="360"/>
            <w:divId w:val="2088334391"/>
          </w:pPr>
        </w:pPrChange>
      </w:pPr>
      <w:ins w:id="3121" w:author="Chantel Trivett" w:date="2021-09-24T14:16:00Z">
        <w:r>
          <w:t>Download issues (</w:t>
        </w:r>
      </w:ins>
      <w:ins w:id="3122" w:author="Chantel Trivett" w:date="2021-09-24T14:29:00Z">
        <w:r w:rsidR="00BD2F54">
          <w:t>W</w:t>
        </w:r>
      </w:ins>
      <w:ins w:id="3123" w:author="Chantel Trivett" w:date="2021-09-24T14:16:00Z">
        <w:r>
          <w:t>hen a Failed or Warning state is present</w:t>
        </w:r>
      </w:ins>
      <w:ins w:id="3124" w:author="Chantel Trivett" w:date="2021-09-24T14:29:00Z">
        <w:r w:rsidR="002802A6">
          <w:t xml:space="preserve">, the user can select the warning </w:t>
        </w:r>
      </w:ins>
      <w:ins w:id="3125" w:author="Chantel Trivett" w:date="2021-09-24T14:33:00Z">
        <w:r w:rsidR="00C24C39">
          <w:rPr>
            <w:noProof/>
          </w:rPr>
          <w:drawing>
            <wp:inline distT="0" distB="0" distL="0" distR="0" wp14:anchorId="209969F0" wp14:editId="3881D2F6">
              <wp:extent cx="142857" cy="161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2857" cy="161905"/>
                      </a:xfrm>
                      <a:prstGeom prst="rect">
                        <a:avLst/>
                      </a:prstGeom>
                    </pic:spPr>
                  </pic:pic>
                </a:graphicData>
              </a:graphic>
            </wp:inline>
          </w:drawing>
        </w:r>
        <w:r w:rsidR="00C24C39">
          <w:t xml:space="preserve"> </w:t>
        </w:r>
      </w:ins>
      <w:ins w:id="3126" w:author="Chantel Trivett" w:date="2021-09-24T14:29:00Z">
        <w:r w:rsidR="002802A6">
          <w:t xml:space="preserve">icon to </w:t>
        </w:r>
      </w:ins>
      <w:ins w:id="3127" w:author="Chantel Trivett" w:date="2021-09-24T14:30:00Z">
        <w:r w:rsidR="00002183">
          <w:t xml:space="preserve">expand the </w:t>
        </w:r>
      </w:ins>
      <w:ins w:id="3128" w:author="Chantel Trivett" w:date="2021-09-24T14:31:00Z">
        <w:r w:rsidR="00F77833">
          <w:t>Error S</w:t>
        </w:r>
        <w:r w:rsidR="00910A62">
          <w:t xml:space="preserve">tatus </w:t>
        </w:r>
      </w:ins>
      <w:ins w:id="3129" w:author="Chantel Trivett" w:date="2021-09-24T14:29:00Z">
        <w:r w:rsidR="002802A6">
          <w:t xml:space="preserve">download </w:t>
        </w:r>
      </w:ins>
      <w:ins w:id="3130" w:author="Chantel Trivett" w:date="2021-09-24T14:32:00Z">
        <w:r w:rsidR="00910A62">
          <w:t>page.</w:t>
        </w:r>
      </w:ins>
      <w:ins w:id="3131" w:author="Chantel Trivett" w:date="2021-09-24T14:16:00Z">
        <w:r>
          <w:t>)</w:t>
        </w:r>
      </w:ins>
    </w:p>
    <w:p w14:paraId="427177BE" w14:textId="7608AD16" w:rsidR="009635FE" w:rsidDel="00036A4C" w:rsidRDefault="00A24CB1">
      <w:pPr>
        <w:ind w:left="360"/>
        <w:jc w:val="center"/>
        <w:divId w:val="2088334391"/>
        <w:rPr>
          <w:del w:id="3132" w:author="Chantel Trivett" w:date="2021-09-24T14:16:00Z"/>
        </w:rPr>
        <w:pPrChange w:id="3133" w:author="Chantel Trivett" w:date="2021-09-24T15:16:00Z">
          <w:pPr>
            <w:pStyle w:val="ListParagraph"/>
            <w:numPr>
              <w:numId w:val="82"/>
            </w:numPr>
            <w:tabs>
              <w:tab w:val="num" w:pos="720"/>
            </w:tabs>
            <w:ind w:hanging="360"/>
            <w:divId w:val="2088334391"/>
          </w:pPr>
        </w:pPrChange>
      </w:pPr>
      <w:ins w:id="3134" w:author="Chantel Trivett" w:date="2021-09-24T15:16:00Z">
        <w:r>
          <w:rPr>
            <w:noProof/>
          </w:rPr>
          <w:drawing>
            <wp:inline distT="0" distB="0" distL="0" distR="0" wp14:anchorId="45E529C4" wp14:editId="2975192E">
              <wp:extent cx="752381" cy="1676190"/>
              <wp:effectExtent l="19050" t="19050" r="10160" b="19685"/>
              <wp:docPr id="121" name="Picture 121" descr="This image depicts the Actions column on the Sess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his image depicts the Actions column on the Sessions page."/>
                      <pic:cNvPicPr/>
                    </pic:nvPicPr>
                    <pic:blipFill>
                      <a:blip r:embed="rId107"/>
                      <a:stretch>
                        <a:fillRect/>
                      </a:stretch>
                    </pic:blipFill>
                    <pic:spPr>
                      <a:xfrm>
                        <a:off x="0" y="0"/>
                        <a:ext cx="752381" cy="1676190"/>
                      </a:xfrm>
                      <a:prstGeom prst="rect">
                        <a:avLst/>
                      </a:prstGeom>
                      <a:ln>
                        <a:solidFill>
                          <a:schemeClr val="tx1"/>
                        </a:solidFill>
                      </a:ln>
                    </pic:spPr>
                  </pic:pic>
                </a:graphicData>
              </a:graphic>
            </wp:inline>
          </w:drawing>
        </w:r>
      </w:ins>
      <w:del w:id="3135" w:author="Chantel Trivett" w:date="2021-09-24T14:16:00Z">
        <w:r w:rsidR="009635FE" w:rsidDel="00036A4C">
          <w:delText>There are several columns there:</w:delText>
        </w:r>
        <w:r w:rsidR="009635FE" w:rsidDel="00036A4C">
          <w:br/>
        </w:r>
      </w:del>
    </w:p>
    <w:p w14:paraId="160B7E35" w14:textId="5893D259" w:rsidR="009635FE" w:rsidDel="00036A4C" w:rsidRDefault="00F70415">
      <w:pPr>
        <w:pStyle w:val="ListParagraph"/>
        <w:numPr>
          <w:ilvl w:val="0"/>
          <w:numId w:val="58"/>
        </w:numPr>
        <w:spacing w:after="240"/>
        <w:ind w:left="1418" w:hanging="216"/>
        <w:jc w:val="center"/>
        <w:divId w:val="2088334391"/>
        <w:rPr>
          <w:del w:id="3136" w:author="Chantel Trivett" w:date="2021-09-24T14:16:00Z"/>
        </w:rPr>
        <w:pPrChange w:id="3137" w:author="Chantel Trivett" w:date="2021-09-24T15:16:00Z">
          <w:pPr>
            <w:pStyle w:val="ListParagraph"/>
            <w:numPr>
              <w:numId w:val="58"/>
            </w:numPr>
            <w:spacing w:after="240"/>
            <w:ind w:left="1418" w:hanging="216"/>
            <w:divId w:val="2088334391"/>
          </w:pPr>
        </w:pPrChange>
      </w:pPr>
      <w:del w:id="3138" w:author="Chantel Trivett" w:date="2021-09-24T14:16:00Z">
        <w:r w:rsidDel="00036A4C">
          <w:rPr>
            <w:b/>
            <w:bCs/>
          </w:rPr>
          <w:delText>STARTED ON</w:delText>
        </w:r>
        <w:r w:rsidR="009635FE" w:rsidDel="00036A4C">
          <w:delText xml:space="preserve">: Is when </w:delText>
        </w:r>
        <w:r w:rsidR="00CC5A21" w:rsidRPr="00CC5A21" w:rsidDel="00036A4C">
          <w:rPr>
            <w:b/>
          </w:rPr>
          <w:delText>AGILITY</w:delText>
        </w:r>
        <w:r w:rsidR="009635FE" w:rsidDel="00036A4C">
          <w:delText xml:space="preserve"> started the internal parsing process (does not include preprocessing yet).</w:delText>
        </w:r>
        <w:r w:rsidR="009635FE" w:rsidDel="00036A4C">
          <w:br/>
        </w:r>
      </w:del>
    </w:p>
    <w:p w14:paraId="51F5725F" w14:textId="0A8400F3" w:rsidR="009635FE" w:rsidDel="00036A4C" w:rsidRDefault="009635FE">
      <w:pPr>
        <w:pStyle w:val="ListParagraph"/>
        <w:numPr>
          <w:ilvl w:val="0"/>
          <w:numId w:val="58"/>
        </w:numPr>
        <w:ind w:left="1418" w:hanging="218"/>
        <w:jc w:val="center"/>
        <w:divId w:val="2088334391"/>
        <w:rPr>
          <w:del w:id="3139" w:author="Chantel Trivett" w:date="2021-09-24T14:16:00Z"/>
        </w:rPr>
        <w:pPrChange w:id="3140" w:author="Chantel Trivett" w:date="2021-09-24T15:16:00Z">
          <w:pPr>
            <w:pStyle w:val="ListParagraph"/>
            <w:numPr>
              <w:numId w:val="58"/>
            </w:numPr>
            <w:ind w:left="1418" w:hanging="218"/>
            <w:divId w:val="2088334391"/>
          </w:pPr>
        </w:pPrChange>
      </w:pPr>
      <w:del w:id="3141" w:author="Chantel Trivett" w:date="2021-09-24T14:16:00Z">
        <w:r w:rsidRPr="00CE3B0A" w:rsidDel="00036A4C">
          <w:rPr>
            <w:b/>
          </w:rPr>
          <w:delText>CREATED BY</w:delText>
        </w:r>
        <w:r w:rsidRPr="00CE3B0A" w:rsidDel="00036A4C">
          <w:delText xml:space="preserve">: The user who ran the test. When run automatically, the default user is </w:delText>
        </w:r>
        <w:r w:rsidR="00CC5A21" w:rsidRPr="00CE3B0A" w:rsidDel="00036A4C">
          <w:rPr>
            <w:rFonts w:ascii="Arial" w:eastAsia="Arial" w:hAnsi="Arial" w:cs="Arial"/>
            <w:b/>
          </w:rPr>
          <w:delText>AGILITY</w:delText>
        </w:r>
        <w:r w:rsidRPr="00CE3B0A" w:rsidDel="00036A4C">
          <w:rPr>
            <w:rFonts w:ascii="Arial" w:eastAsia="Arial" w:hAnsi="Arial" w:cs="Arial"/>
            <w:b/>
          </w:rPr>
          <w:delText>-</w:delText>
        </w:r>
      </w:del>
      <w:del w:id="3142" w:author="Chantel Trivett" w:date="2021-09-24T11:42:00Z">
        <w:r w:rsidRPr="00CE3B0A" w:rsidDel="00264855">
          <w:rPr>
            <w:rFonts w:ascii="Arial" w:eastAsia="Arial" w:hAnsi="Arial" w:cs="Arial"/>
            <w:b/>
          </w:rPr>
          <w:delText>SME</w:delText>
        </w:r>
      </w:del>
      <w:del w:id="3143" w:author="Chantel Trivett" w:date="2021-09-24T14:16:00Z">
        <w:r w:rsidRPr="00CE3B0A" w:rsidDel="00036A4C">
          <w:delText>.</w:delText>
        </w:r>
        <w:r w:rsidDel="00036A4C">
          <w:delText xml:space="preserve"> </w:delText>
        </w:r>
        <w:r w:rsidDel="00036A4C">
          <w:br/>
        </w:r>
      </w:del>
    </w:p>
    <w:p w14:paraId="50318C6A" w14:textId="7FC3BB55" w:rsidR="009635FE" w:rsidDel="00036A4C" w:rsidRDefault="0010690B">
      <w:pPr>
        <w:pStyle w:val="ListParagraph"/>
        <w:numPr>
          <w:ilvl w:val="0"/>
          <w:numId w:val="58"/>
        </w:numPr>
        <w:ind w:left="1418" w:hanging="218"/>
        <w:jc w:val="center"/>
        <w:divId w:val="2088334391"/>
        <w:rPr>
          <w:del w:id="3144" w:author="Chantel Trivett" w:date="2021-09-24T14:16:00Z"/>
        </w:rPr>
        <w:pPrChange w:id="3145" w:author="Chantel Trivett" w:date="2021-09-24T15:16:00Z">
          <w:pPr>
            <w:pStyle w:val="ListParagraph"/>
            <w:numPr>
              <w:numId w:val="58"/>
            </w:numPr>
            <w:ind w:left="1418" w:hanging="218"/>
            <w:divId w:val="2088334391"/>
          </w:pPr>
        </w:pPrChange>
      </w:pPr>
      <w:del w:id="3146" w:author="Chantel Trivett" w:date="2021-09-24T14:16:00Z">
        <w:r w:rsidDel="00036A4C">
          <w:rPr>
            <w:b/>
            <w:bCs/>
          </w:rPr>
          <w:delText>STATUS</w:delText>
        </w:r>
        <w:r w:rsidR="009635FE" w:rsidDel="00036A4C">
          <w:delText>:</w:delText>
        </w:r>
        <w:r w:rsidR="009635FE" w:rsidDel="00036A4C">
          <w:br/>
        </w:r>
      </w:del>
    </w:p>
    <w:p w14:paraId="17E4998C" w14:textId="15EACDCA" w:rsidR="009635FE" w:rsidDel="00036A4C" w:rsidRDefault="009635FE">
      <w:pPr>
        <w:pStyle w:val="ListParagraph"/>
        <w:numPr>
          <w:ilvl w:val="2"/>
          <w:numId w:val="36"/>
        </w:numPr>
        <w:jc w:val="center"/>
        <w:divId w:val="2088334391"/>
        <w:rPr>
          <w:del w:id="3147" w:author="Chantel Trivett" w:date="2021-09-24T14:16:00Z"/>
        </w:rPr>
        <w:pPrChange w:id="3148" w:author="Chantel Trivett" w:date="2021-09-24T15:16:00Z">
          <w:pPr>
            <w:pStyle w:val="ListParagraph"/>
            <w:numPr>
              <w:ilvl w:val="2"/>
              <w:numId w:val="36"/>
            </w:numPr>
            <w:ind w:left="1764"/>
            <w:divId w:val="2088334391"/>
          </w:pPr>
        </w:pPrChange>
      </w:pPr>
      <w:del w:id="3149" w:author="Chantel Trivett" w:date="2021-09-24T14:16:00Z">
        <w:r w:rsidRPr="0010690B" w:rsidDel="00036A4C">
          <w:rPr>
            <w:b/>
            <w:bCs/>
          </w:rPr>
          <w:delText>Started</w:delText>
        </w:r>
        <w:r w:rsidDel="00036A4C">
          <w:delText>: Process is still running.</w:delText>
        </w:r>
      </w:del>
    </w:p>
    <w:p w14:paraId="37E35DEF" w14:textId="349D0248" w:rsidR="009635FE" w:rsidDel="00036A4C" w:rsidRDefault="009635FE">
      <w:pPr>
        <w:pStyle w:val="ListParagraph"/>
        <w:numPr>
          <w:ilvl w:val="2"/>
          <w:numId w:val="36"/>
        </w:numPr>
        <w:jc w:val="center"/>
        <w:divId w:val="2088334391"/>
        <w:rPr>
          <w:del w:id="3150" w:author="Chantel Trivett" w:date="2021-09-24T14:16:00Z"/>
        </w:rPr>
        <w:pPrChange w:id="3151" w:author="Chantel Trivett" w:date="2021-09-24T15:16:00Z">
          <w:pPr>
            <w:pStyle w:val="ListParagraph"/>
            <w:numPr>
              <w:ilvl w:val="2"/>
              <w:numId w:val="36"/>
            </w:numPr>
            <w:ind w:left="1764"/>
            <w:divId w:val="2088334391"/>
          </w:pPr>
        </w:pPrChange>
      </w:pPr>
      <w:del w:id="3152" w:author="Chantel Trivett" w:date="2021-09-24T14:16:00Z">
        <w:r w:rsidRPr="0010690B" w:rsidDel="00036A4C">
          <w:rPr>
            <w:b/>
            <w:bCs/>
          </w:rPr>
          <w:delText>Done</w:delText>
        </w:r>
        <w:r w:rsidDel="00036A4C">
          <w:delText xml:space="preserve">: Finished successfully (all files parsed and predicted). </w:delText>
        </w:r>
      </w:del>
    </w:p>
    <w:p w14:paraId="28977E01" w14:textId="546370EC" w:rsidR="009635FE" w:rsidDel="00036A4C" w:rsidRDefault="009635FE">
      <w:pPr>
        <w:pStyle w:val="ListParagraph"/>
        <w:numPr>
          <w:ilvl w:val="2"/>
          <w:numId w:val="36"/>
        </w:numPr>
        <w:ind w:left="2127" w:hanging="363"/>
        <w:jc w:val="center"/>
        <w:divId w:val="2088334391"/>
        <w:rPr>
          <w:del w:id="3153" w:author="Chantel Trivett" w:date="2021-09-24T14:16:00Z"/>
        </w:rPr>
        <w:pPrChange w:id="3154" w:author="Chantel Trivett" w:date="2021-09-24T15:16:00Z">
          <w:pPr>
            <w:pStyle w:val="ListParagraph"/>
            <w:numPr>
              <w:ilvl w:val="2"/>
              <w:numId w:val="36"/>
            </w:numPr>
            <w:ind w:left="2127" w:hanging="363"/>
            <w:divId w:val="2088334391"/>
          </w:pPr>
        </w:pPrChange>
      </w:pPr>
      <w:del w:id="3155" w:author="Chantel Trivett" w:date="2021-09-24T14:16:00Z">
        <w:r w:rsidRPr="0010690B" w:rsidDel="00036A4C">
          <w:rPr>
            <w:b/>
            <w:bCs/>
          </w:rPr>
          <w:delText>Failed</w:delText>
        </w:r>
        <w:r w:rsidDel="00036A4C">
          <w:delText>: No predictions were made for any file, either the parse or prediction process failed.</w:delText>
        </w:r>
      </w:del>
    </w:p>
    <w:p w14:paraId="11D21080" w14:textId="1CE0447A" w:rsidR="00840F07" w:rsidDel="00036A4C" w:rsidRDefault="009635FE">
      <w:pPr>
        <w:pStyle w:val="ListParagraph"/>
        <w:numPr>
          <w:ilvl w:val="2"/>
          <w:numId w:val="36"/>
        </w:numPr>
        <w:jc w:val="center"/>
        <w:divId w:val="2088334391"/>
        <w:rPr>
          <w:del w:id="3156" w:author="Chantel Trivett" w:date="2021-09-24T14:16:00Z"/>
        </w:rPr>
        <w:pPrChange w:id="3157" w:author="Chantel Trivett" w:date="2021-09-24T15:16:00Z">
          <w:pPr>
            <w:pStyle w:val="ListParagraph"/>
            <w:numPr>
              <w:ilvl w:val="2"/>
              <w:numId w:val="36"/>
            </w:numPr>
            <w:ind w:left="1764"/>
            <w:divId w:val="2088334391"/>
          </w:pPr>
        </w:pPrChange>
      </w:pPr>
      <w:del w:id="3158" w:author="Chantel Trivett" w:date="2021-09-24T14:16:00Z">
        <w:r w:rsidRPr="0010690B" w:rsidDel="00036A4C">
          <w:rPr>
            <w:b/>
            <w:bCs/>
          </w:rPr>
          <w:delText>Warning</w:delText>
        </w:r>
        <w:r w:rsidDel="00036A4C">
          <w:delText>: Some files failed to be predicted.</w:delText>
        </w:r>
      </w:del>
    </w:p>
    <w:p w14:paraId="56C9C095" w14:textId="252C1DCD" w:rsidR="009635FE" w:rsidDel="00036A4C" w:rsidRDefault="00840F07">
      <w:pPr>
        <w:pStyle w:val="ListParagraph"/>
        <w:numPr>
          <w:ilvl w:val="2"/>
          <w:numId w:val="36"/>
        </w:numPr>
        <w:jc w:val="center"/>
        <w:divId w:val="2088334391"/>
        <w:rPr>
          <w:del w:id="3159" w:author="Chantel Trivett" w:date="2021-09-24T14:16:00Z"/>
        </w:rPr>
        <w:pPrChange w:id="3160" w:author="Chantel Trivett" w:date="2021-09-24T15:16:00Z">
          <w:pPr>
            <w:pStyle w:val="ListParagraph"/>
            <w:numPr>
              <w:ilvl w:val="2"/>
              <w:numId w:val="36"/>
            </w:numPr>
            <w:ind w:left="1764"/>
            <w:divId w:val="2088334391"/>
          </w:pPr>
        </w:pPrChange>
      </w:pPr>
      <w:del w:id="3161" w:author="Chantel Trivett" w:date="2021-09-24T14:16:00Z">
        <w:r w:rsidDel="00036A4C">
          <w:rPr>
            <w:b/>
            <w:bCs/>
          </w:rPr>
          <w:delText>Stopped</w:delText>
        </w:r>
        <w:r w:rsidRPr="00840F07" w:rsidDel="00036A4C">
          <w:delText>:</w:delText>
        </w:r>
        <w:r w:rsidDel="00036A4C">
          <w:delText xml:space="preserve"> Process </w:delText>
        </w:r>
        <w:r w:rsidR="000E7C0F" w:rsidDel="00036A4C">
          <w:delText xml:space="preserve">has </w:delText>
        </w:r>
        <w:r w:rsidDel="00036A4C">
          <w:delText>stopped.</w:delText>
        </w:r>
        <w:r w:rsidR="009635FE" w:rsidDel="00036A4C">
          <w:br/>
        </w:r>
      </w:del>
    </w:p>
    <w:p w14:paraId="5EBB2006" w14:textId="74A74B66" w:rsidR="00857B55" w:rsidDel="00036A4C" w:rsidRDefault="00BA4DFE">
      <w:pPr>
        <w:pStyle w:val="ListParagraph"/>
        <w:numPr>
          <w:ilvl w:val="1"/>
          <w:numId w:val="37"/>
        </w:numPr>
        <w:jc w:val="center"/>
        <w:divId w:val="2088334391"/>
        <w:rPr>
          <w:del w:id="3162" w:author="Chantel Trivett" w:date="2021-09-24T14:16:00Z"/>
        </w:rPr>
        <w:pPrChange w:id="3163" w:author="Chantel Trivett" w:date="2021-09-24T15:16:00Z">
          <w:pPr>
            <w:pStyle w:val="ListParagraph"/>
            <w:numPr>
              <w:ilvl w:val="1"/>
              <w:numId w:val="37"/>
            </w:numPr>
            <w:ind w:left="1200"/>
            <w:divId w:val="2088334391"/>
          </w:pPr>
        </w:pPrChange>
      </w:pPr>
      <w:del w:id="3164" w:author="Chantel Trivett" w:date="2021-09-24T14:16:00Z">
        <w:r w:rsidDel="00036A4C">
          <w:rPr>
            <w:b/>
            <w:bCs/>
          </w:rPr>
          <w:delText>TYPE</w:delText>
        </w:r>
        <w:r w:rsidR="009635FE" w:rsidDel="00036A4C">
          <w:delText>: Prediction/Training + MANUAL/AUTO</w:delText>
        </w:r>
        <w:r w:rsidR="00F970B9" w:rsidDel="00036A4C">
          <w:delText xml:space="preserve"> </w:delText>
        </w:r>
      </w:del>
    </w:p>
    <w:p w14:paraId="758B4719" w14:textId="51047C45" w:rsidR="00857B55" w:rsidDel="00036A4C" w:rsidRDefault="00857B55">
      <w:pPr>
        <w:jc w:val="center"/>
        <w:divId w:val="2088334391"/>
        <w:rPr>
          <w:del w:id="3165" w:author="Chantel Trivett" w:date="2021-09-24T14:16:00Z"/>
        </w:rPr>
        <w:pPrChange w:id="3166" w:author="Chantel Trivett" w:date="2021-09-24T15:16:00Z">
          <w:pPr>
            <w:divId w:val="2088334391"/>
          </w:pPr>
        </w:pPrChange>
      </w:pPr>
    </w:p>
    <w:p w14:paraId="2D2BBC1A" w14:textId="3AB1BE56" w:rsidR="00B05E21" w:rsidDel="00036A4C" w:rsidRDefault="00B05E21">
      <w:pPr>
        <w:pStyle w:val="ListParagraph"/>
        <w:numPr>
          <w:ilvl w:val="0"/>
          <w:numId w:val="83"/>
        </w:numPr>
        <w:ind w:left="2160"/>
        <w:jc w:val="center"/>
        <w:divId w:val="2088334391"/>
        <w:rPr>
          <w:del w:id="3167" w:author="Chantel Trivett" w:date="2021-09-24T14:16:00Z"/>
        </w:rPr>
        <w:pPrChange w:id="3168" w:author="Chantel Trivett" w:date="2021-09-24T15:16:00Z">
          <w:pPr>
            <w:pStyle w:val="ListParagraph"/>
            <w:numPr>
              <w:numId w:val="83"/>
            </w:numPr>
            <w:ind w:left="2160" w:hanging="360"/>
            <w:divId w:val="2088334391"/>
          </w:pPr>
        </w:pPrChange>
      </w:pPr>
      <w:del w:id="3169" w:author="Chantel Trivett" w:date="2021-09-24T14:16:00Z">
        <w:r w:rsidRPr="00A63805" w:rsidDel="00036A4C">
          <w:rPr>
            <w:b/>
            <w:bCs/>
          </w:rPr>
          <w:delText>Prediction</w:delText>
        </w:r>
        <w:r w:rsidDel="00036A4C">
          <w:delText xml:space="preserve"> session: is a session that uses a machine learning model and a set of test results to generate predictions.</w:delText>
        </w:r>
      </w:del>
    </w:p>
    <w:p w14:paraId="01DBF0EA" w14:textId="29A46548" w:rsidR="00B05E21" w:rsidDel="00036A4C" w:rsidRDefault="00B05E21">
      <w:pPr>
        <w:pStyle w:val="ListParagraph"/>
        <w:numPr>
          <w:ilvl w:val="0"/>
          <w:numId w:val="83"/>
        </w:numPr>
        <w:ind w:left="2160"/>
        <w:jc w:val="center"/>
        <w:divId w:val="2088334391"/>
        <w:rPr>
          <w:del w:id="3170" w:author="Chantel Trivett" w:date="2021-09-24T14:16:00Z"/>
        </w:rPr>
        <w:pPrChange w:id="3171" w:author="Chantel Trivett" w:date="2021-09-24T15:16:00Z">
          <w:pPr>
            <w:pStyle w:val="ListParagraph"/>
            <w:numPr>
              <w:numId w:val="83"/>
            </w:numPr>
            <w:ind w:left="2160" w:hanging="360"/>
            <w:divId w:val="2088334391"/>
          </w:pPr>
        </w:pPrChange>
      </w:pPr>
      <w:del w:id="3172" w:author="Chantel Trivett" w:date="2021-09-24T14:16:00Z">
        <w:r w:rsidRPr="00A63805" w:rsidDel="00036A4C">
          <w:rPr>
            <w:b/>
            <w:bCs/>
          </w:rPr>
          <w:delText>Training</w:delText>
        </w:r>
        <w:r w:rsidDel="00036A4C">
          <w:delText xml:space="preserve"> session: is a session used by subject matter experts to train a model with a training dataset.</w:delText>
        </w:r>
      </w:del>
    </w:p>
    <w:p w14:paraId="501C3B77" w14:textId="27C8CD91" w:rsidR="00616D82" w:rsidDel="00036A4C" w:rsidRDefault="00616D82">
      <w:pPr>
        <w:pStyle w:val="ListParagraph"/>
        <w:numPr>
          <w:ilvl w:val="0"/>
          <w:numId w:val="83"/>
        </w:numPr>
        <w:ind w:left="2160"/>
        <w:jc w:val="center"/>
        <w:divId w:val="2088334391"/>
        <w:rPr>
          <w:del w:id="3173" w:author="Chantel Trivett" w:date="2021-09-24T14:16:00Z"/>
        </w:rPr>
        <w:pPrChange w:id="3174" w:author="Chantel Trivett" w:date="2021-09-24T15:16:00Z">
          <w:pPr>
            <w:pStyle w:val="ListParagraph"/>
            <w:numPr>
              <w:numId w:val="83"/>
            </w:numPr>
            <w:ind w:left="2160" w:hanging="360"/>
            <w:divId w:val="2088334391"/>
          </w:pPr>
        </w:pPrChange>
      </w:pPr>
      <w:del w:id="3175" w:author="Chantel Trivett" w:date="2021-09-24T14:16:00Z">
        <w:r w:rsidDel="00036A4C">
          <w:delText xml:space="preserve">The </w:delText>
        </w:r>
        <w:r w:rsidRPr="00A63805" w:rsidDel="00036A4C">
          <w:rPr>
            <w:b/>
            <w:bCs/>
          </w:rPr>
          <w:delText>auto</w:delText>
        </w:r>
        <w:r w:rsidDel="00036A4C">
          <w:delText xml:space="preserve"> tag is used to identify a prediction that was executed by the automatic prediction pipeline.</w:delText>
        </w:r>
      </w:del>
    </w:p>
    <w:p w14:paraId="14EDF444" w14:textId="2F7A9CC2" w:rsidR="009635FE" w:rsidDel="00036A4C" w:rsidRDefault="00616D82">
      <w:pPr>
        <w:pStyle w:val="ListParagraph"/>
        <w:numPr>
          <w:ilvl w:val="0"/>
          <w:numId w:val="83"/>
        </w:numPr>
        <w:ind w:left="2160"/>
        <w:jc w:val="center"/>
        <w:divId w:val="2088334391"/>
        <w:rPr>
          <w:del w:id="3176" w:author="Chantel Trivett" w:date="2021-09-24T14:16:00Z"/>
        </w:rPr>
        <w:pPrChange w:id="3177" w:author="Chantel Trivett" w:date="2021-09-24T15:16:00Z">
          <w:pPr>
            <w:pStyle w:val="ListParagraph"/>
            <w:numPr>
              <w:numId w:val="83"/>
            </w:numPr>
            <w:ind w:left="2160" w:hanging="360"/>
            <w:divId w:val="2088334391"/>
          </w:pPr>
        </w:pPrChange>
      </w:pPr>
      <w:del w:id="3178" w:author="Chantel Trivett" w:date="2021-09-24T14:16:00Z">
        <w:r w:rsidDel="00036A4C">
          <w:delText xml:space="preserve">The </w:delText>
        </w:r>
        <w:r w:rsidRPr="00A63805" w:rsidDel="00036A4C">
          <w:rPr>
            <w:b/>
            <w:bCs/>
          </w:rPr>
          <w:delText>manual</w:delText>
        </w:r>
        <w:r w:rsidDel="00036A4C">
          <w:delText xml:space="preserve"> tag represents a manual prediction that was executed by the user directly from </w:delText>
        </w:r>
        <w:r w:rsidR="00CC5A21" w:rsidRPr="00CC5A21" w:rsidDel="00036A4C">
          <w:rPr>
            <w:b/>
          </w:rPr>
          <w:delText>AGILITY</w:delText>
        </w:r>
        <w:r w:rsidDel="00036A4C">
          <w:delText xml:space="preserve"> UI.</w:delText>
        </w:r>
        <w:r w:rsidR="009635FE" w:rsidDel="00036A4C">
          <w:br/>
        </w:r>
      </w:del>
    </w:p>
    <w:p w14:paraId="07C089E8" w14:textId="621CD4FC" w:rsidR="009635FE" w:rsidRPr="00BA4DFE" w:rsidDel="00036A4C" w:rsidRDefault="009635FE">
      <w:pPr>
        <w:pStyle w:val="ListParagraph"/>
        <w:numPr>
          <w:ilvl w:val="1"/>
          <w:numId w:val="37"/>
        </w:numPr>
        <w:jc w:val="center"/>
        <w:divId w:val="2088334391"/>
        <w:rPr>
          <w:del w:id="3179" w:author="Chantel Trivett" w:date="2021-09-24T14:16:00Z"/>
          <w:b/>
          <w:bCs/>
        </w:rPr>
        <w:pPrChange w:id="3180" w:author="Chantel Trivett" w:date="2021-09-24T15:16:00Z">
          <w:pPr>
            <w:pStyle w:val="ListParagraph"/>
            <w:numPr>
              <w:ilvl w:val="1"/>
              <w:numId w:val="37"/>
            </w:numPr>
            <w:ind w:left="1200"/>
            <w:divId w:val="2088334391"/>
          </w:pPr>
        </w:pPrChange>
      </w:pPr>
      <w:del w:id="3181" w:author="Chantel Trivett" w:date="2021-09-24T14:16:00Z">
        <w:r w:rsidRPr="00BA4DFE" w:rsidDel="00036A4C">
          <w:rPr>
            <w:b/>
            <w:bCs/>
          </w:rPr>
          <w:delText>Model Name</w:delText>
        </w:r>
        <w:r w:rsidRPr="00BA4DFE" w:rsidDel="00036A4C">
          <w:rPr>
            <w:b/>
            <w:bCs/>
          </w:rPr>
          <w:br/>
        </w:r>
      </w:del>
    </w:p>
    <w:p w14:paraId="00773B6A" w14:textId="21606DCD" w:rsidR="009635FE" w:rsidDel="00036A4C" w:rsidRDefault="00F0162B">
      <w:pPr>
        <w:pStyle w:val="ListParagraph"/>
        <w:numPr>
          <w:ilvl w:val="1"/>
          <w:numId w:val="37"/>
        </w:numPr>
        <w:jc w:val="center"/>
        <w:divId w:val="2088334391"/>
        <w:rPr>
          <w:del w:id="3182" w:author="Chantel Trivett" w:date="2021-09-24T14:16:00Z"/>
        </w:rPr>
        <w:pPrChange w:id="3183" w:author="Chantel Trivett" w:date="2021-09-24T15:16:00Z">
          <w:pPr>
            <w:pStyle w:val="ListParagraph"/>
            <w:numPr>
              <w:ilvl w:val="1"/>
              <w:numId w:val="37"/>
            </w:numPr>
            <w:ind w:left="1200"/>
            <w:divId w:val="2088334391"/>
          </w:pPr>
        </w:pPrChange>
      </w:pPr>
      <w:del w:id="3184" w:author="Chantel Trivett" w:date="2021-09-24T14:16:00Z">
        <w:r w:rsidDel="00036A4C">
          <w:rPr>
            <w:b/>
            <w:bCs/>
          </w:rPr>
          <w:delText>ERROR</w:delText>
        </w:r>
        <w:r w:rsidR="00B6669F" w:rsidDel="00036A4C">
          <w:rPr>
            <w:b/>
            <w:bCs/>
          </w:rPr>
          <w:delText>(</w:delText>
        </w:r>
        <w:r w:rsidDel="00036A4C">
          <w:rPr>
            <w:b/>
            <w:bCs/>
          </w:rPr>
          <w:delText>S</w:delText>
        </w:r>
        <w:r w:rsidR="00B6669F" w:rsidDel="00036A4C">
          <w:rPr>
            <w:b/>
            <w:bCs/>
          </w:rPr>
          <w:delText>)</w:delText>
        </w:r>
        <w:r w:rsidR="009635FE" w:rsidDel="00036A4C">
          <w:delText>: failed/successful</w:delText>
        </w:r>
        <w:r w:rsidR="009635FE" w:rsidDel="00036A4C">
          <w:br/>
        </w:r>
      </w:del>
    </w:p>
    <w:p w14:paraId="792EF279" w14:textId="1C5FBAAE" w:rsidR="009635FE" w:rsidDel="00036A4C" w:rsidRDefault="002C1D22">
      <w:pPr>
        <w:pStyle w:val="ListParagraph"/>
        <w:numPr>
          <w:ilvl w:val="1"/>
          <w:numId w:val="37"/>
        </w:numPr>
        <w:jc w:val="center"/>
        <w:divId w:val="2088334391"/>
        <w:rPr>
          <w:del w:id="3185" w:author="Chantel Trivett" w:date="2021-09-24T14:16:00Z"/>
        </w:rPr>
        <w:pPrChange w:id="3186" w:author="Chantel Trivett" w:date="2021-09-24T15:16:00Z">
          <w:pPr>
            <w:pStyle w:val="ListParagraph"/>
            <w:numPr>
              <w:ilvl w:val="1"/>
              <w:numId w:val="37"/>
            </w:numPr>
            <w:ind w:left="1200"/>
            <w:divId w:val="2088334391"/>
          </w:pPr>
        </w:pPrChange>
      </w:pPr>
      <w:del w:id="3187" w:author="Chantel Trivett" w:date="2021-09-24T14:16:00Z">
        <w:r w:rsidRPr="00791957" w:rsidDel="00036A4C">
          <w:rPr>
            <w:b/>
            <w:bCs/>
          </w:rPr>
          <w:delText>ACTION(S)</w:delText>
        </w:r>
        <w:r w:rsidR="009635FE" w:rsidDel="00036A4C">
          <w:delText>:</w:delText>
        </w:r>
        <w:r w:rsidR="009635FE" w:rsidDel="00036A4C">
          <w:br/>
        </w:r>
      </w:del>
    </w:p>
    <w:p w14:paraId="1919092B" w14:textId="743E7C8B" w:rsidR="009635FE" w:rsidDel="00036A4C" w:rsidRDefault="009635FE">
      <w:pPr>
        <w:pStyle w:val="ListParagraph"/>
        <w:numPr>
          <w:ilvl w:val="2"/>
          <w:numId w:val="38"/>
        </w:numPr>
        <w:jc w:val="center"/>
        <w:divId w:val="2088334391"/>
        <w:rPr>
          <w:del w:id="3188" w:author="Chantel Trivett" w:date="2021-09-24T14:16:00Z"/>
        </w:rPr>
        <w:pPrChange w:id="3189" w:author="Chantel Trivett" w:date="2021-09-24T15:16:00Z">
          <w:pPr>
            <w:pStyle w:val="ListParagraph"/>
            <w:numPr>
              <w:ilvl w:val="2"/>
              <w:numId w:val="38"/>
            </w:numPr>
            <w:ind w:left="1835"/>
            <w:divId w:val="2088334391"/>
          </w:pPr>
        </w:pPrChange>
      </w:pPr>
      <w:del w:id="3190" w:author="Chantel Trivett" w:date="2021-09-24T14:16:00Z">
        <w:r w:rsidDel="00036A4C">
          <w:delText>Stop predictions.</w:delText>
        </w:r>
      </w:del>
    </w:p>
    <w:p w14:paraId="7081635A" w14:textId="2D9F3E66" w:rsidR="009635FE" w:rsidDel="00036A4C" w:rsidRDefault="00FD1936">
      <w:pPr>
        <w:pStyle w:val="ListParagraph"/>
        <w:numPr>
          <w:ilvl w:val="2"/>
          <w:numId w:val="38"/>
        </w:numPr>
        <w:jc w:val="center"/>
        <w:divId w:val="2088334391"/>
        <w:rPr>
          <w:del w:id="3191" w:author="Chantel Trivett" w:date="2021-09-24T14:16:00Z"/>
        </w:rPr>
        <w:pPrChange w:id="3192" w:author="Chantel Trivett" w:date="2021-09-24T15:16:00Z">
          <w:pPr>
            <w:pStyle w:val="ListParagraph"/>
            <w:numPr>
              <w:ilvl w:val="2"/>
              <w:numId w:val="38"/>
            </w:numPr>
            <w:ind w:left="1835"/>
            <w:divId w:val="2088334391"/>
          </w:pPr>
        </w:pPrChange>
      </w:pPr>
      <w:del w:id="3193" w:author="Chantel Trivett" w:date="2021-09-24T14:16:00Z">
        <w:r w:rsidDel="00036A4C">
          <w:delText>View</w:delText>
        </w:r>
        <w:r w:rsidR="009635FE" w:rsidDel="00036A4C">
          <w:delText xml:space="preserve"> results (when the status is Done).</w:delText>
        </w:r>
      </w:del>
    </w:p>
    <w:p w14:paraId="2ECD5E65" w14:textId="78E33A81" w:rsidR="009635FE" w:rsidDel="00036A4C" w:rsidRDefault="009635FE">
      <w:pPr>
        <w:pStyle w:val="ListParagraph"/>
        <w:numPr>
          <w:ilvl w:val="2"/>
          <w:numId w:val="38"/>
        </w:numPr>
        <w:jc w:val="center"/>
        <w:divId w:val="2088334391"/>
        <w:rPr>
          <w:del w:id="3194" w:author="Chantel Trivett" w:date="2021-09-24T14:16:00Z"/>
        </w:rPr>
        <w:pPrChange w:id="3195" w:author="Chantel Trivett" w:date="2021-09-24T15:16:00Z">
          <w:pPr>
            <w:pStyle w:val="ListParagraph"/>
            <w:numPr>
              <w:ilvl w:val="2"/>
              <w:numId w:val="38"/>
            </w:numPr>
            <w:ind w:left="1835"/>
            <w:divId w:val="2088334391"/>
          </w:pPr>
        </w:pPrChange>
      </w:pPr>
      <w:del w:id="3196" w:author="Chantel Trivett" w:date="2021-09-24T14:16:00Z">
        <w:r w:rsidDel="00036A4C">
          <w:delText>Download issues (when a Failed or Warning state is present)</w:delText>
        </w:r>
        <w:r w:rsidR="00026617" w:rsidDel="00036A4C">
          <w:delText>.</w:delText>
        </w:r>
        <w:r w:rsidDel="00036A4C">
          <w:br/>
        </w:r>
      </w:del>
    </w:p>
    <w:p w14:paraId="17AB1559" w14:textId="1F75E4F5" w:rsidR="009635FE" w:rsidDel="00937FA5" w:rsidRDefault="004F2DC1">
      <w:pPr>
        <w:jc w:val="center"/>
        <w:divId w:val="2088334391"/>
        <w:rPr>
          <w:del w:id="3197" w:author="Chantel Trivett" w:date="2021-09-24T14:34:00Z"/>
        </w:rPr>
        <w:pPrChange w:id="3198" w:author="Chantel Trivett" w:date="2021-09-24T15:16:00Z">
          <w:pPr>
            <w:divId w:val="2088334391"/>
          </w:pPr>
        </w:pPrChange>
      </w:pPr>
      <w:del w:id="3199" w:author="Chantel Trivett" w:date="2021-09-24T14:16:00Z">
        <w:r w:rsidDel="00036A4C">
          <w:rPr>
            <w:noProof/>
          </w:rPr>
          <w:drawing>
            <wp:inline distT="0" distB="0" distL="0" distR="0" wp14:anchorId="68F753B4" wp14:editId="31093291">
              <wp:extent cx="6016625" cy="8001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6625" cy="800100"/>
                      </a:xfrm>
                      <a:prstGeom prst="rect">
                        <a:avLst/>
                      </a:prstGeom>
                    </pic:spPr>
                  </pic:pic>
                </a:graphicData>
              </a:graphic>
            </wp:inline>
          </w:drawing>
        </w:r>
      </w:del>
    </w:p>
    <w:p w14:paraId="195EA3D8" w14:textId="2AA18722" w:rsidR="009635FE" w:rsidDel="00937FA5" w:rsidRDefault="009635FE">
      <w:pPr>
        <w:jc w:val="center"/>
        <w:divId w:val="2088334391"/>
        <w:rPr>
          <w:del w:id="3200" w:author="Chantel Trivett" w:date="2021-09-24T14:34:00Z"/>
        </w:rPr>
        <w:pPrChange w:id="3201" w:author="Chantel Trivett" w:date="2021-09-24T15:16:00Z">
          <w:pPr>
            <w:divId w:val="2088334391"/>
          </w:pPr>
        </w:pPrChange>
      </w:pPr>
      <w:del w:id="3202" w:author="Chantel Trivett" w:date="2021-09-24T14:34:00Z">
        <w:r w:rsidDel="00937FA5">
          <w:delText xml:space="preserve"> </w:delText>
        </w:r>
      </w:del>
    </w:p>
    <w:p w14:paraId="5EC044E6" w14:textId="3A879041" w:rsidR="009635FE" w:rsidDel="00937FA5" w:rsidRDefault="009635FE">
      <w:pPr>
        <w:jc w:val="center"/>
        <w:divId w:val="2088334391"/>
        <w:rPr>
          <w:del w:id="3203" w:author="Chantel Trivett" w:date="2021-09-24T14:33:00Z"/>
        </w:rPr>
        <w:pPrChange w:id="3204" w:author="Chantel Trivett" w:date="2021-09-24T15:16:00Z">
          <w:pPr>
            <w:pStyle w:val="ListParagraph"/>
            <w:numPr>
              <w:numId w:val="82"/>
            </w:numPr>
            <w:tabs>
              <w:tab w:val="num" w:pos="720"/>
            </w:tabs>
            <w:ind w:hanging="360"/>
            <w:divId w:val="2088334391"/>
          </w:pPr>
        </w:pPrChange>
      </w:pPr>
      <w:del w:id="3205" w:author="Chantel Trivett" w:date="2021-09-24T14:28:00Z">
        <w:r w:rsidDel="007A1878">
          <w:delText xml:space="preserve">Once your test has finished, </w:delText>
        </w:r>
      </w:del>
      <w:del w:id="3206" w:author="Chantel Trivett" w:date="2021-09-24T11:59:00Z">
        <w:r w:rsidDel="00887020">
          <w:delText xml:space="preserve">you can click the eye icon on the </w:delText>
        </w:r>
        <w:r w:rsidRPr="00A839D5" w:rsidDel="00887020">
          <w:rPr>
            <w:b/>
            <w:bCs/>
          </w:rPr>
          <w:delText>ACTION(</w:delText>
        </w:r>
        <w:r w:rsidR="002C37C3" w:rsidRPr="00A839D5" w:rsidDel="00887020">
          <w:rPr>
            <w:b/>
            <w:bCs/>
          </w:rPr>
          <w:delText>s</w:delText>
        </w:r>
        <w:r w:rsidRPr="00A839D5" w:rsidDel="00887020">
          <w:rPr>
            <w:b/>
            <w:bCs/>
          </w:rPr>
          <w:delText>)</w:delText>
        </w:r>
        <w:r w:rsidDel="00887020">
          <w:delText xml:space="preserve"> column of </w:delText>
        </w:r>
        <w:r w:rsidR="0077054D" w:rsidDel="00887020">
          <w:delText xml:space="preserve">the </w:delText>
        </w:r>
        <w:r w:rsidRPr="00A839D5" w:rsidDel="00887020">
          <w:rPr>
            <w:b/>
            <w:bCs/>
          </w:rPr>
          <w:delText>Sessions</w:delText>
        </w:r>
        <w:r w:rsidRPr="0058333E" w:rsidDel="00887020">
          <w:delText xml:space="preserve"> </w:delText>
        </w:r>
        <w:r w:rsidDel="00887020">
          <w:delText xml:space="preserve">or </w:delText>
        </w:r>
        <w:r w:rsidRPr="00A839D5" w:rsidDel="00887020">
          <w:rPr>
            <w:b/>
            <w:bCs/>
          </w:rPr>
          <w:delText>Results</w:delText>
        </w:r>
        <w:r w:rsidDel="00887020">
          <w:delText xml:space="preserve"> tab:</w:delText>
        </w:r>
      </w:del>
    </w:p>
    <w:p w14:paraId="11200493" w14:textId="00FE1024" w:rsidR="009635FE" w:rsidDel="00CF0396" w:rsidRDefault="009635FE">
      <w:pPr>
        <w:jc w:val="center"/>
        <w:divId w:val="2088334391"/>
        <w:rPr>
          <w:del w:id="3207" w:author="Chantel Trivett" w:date="2021-09-24T11:56:00Z"/>
        </w:rPr>
        <w:pPrChange w:id="3208" w:author="Chantel Trivett" w:date="2021-09-24T15:16:00Z">
          <w:pPr>
            <w:pStyle w:val="ListParagraph"/>
            <w:spacing w:after="240"/>
            <w:divId w:val="2088334391"/>
          </w:pPr>
        </w:pPrChange>
      </w:pPr>
      <w:del w:id="3209" w:author="Chantel Trivett" w:date="2021-09-24T14:33:00Z">
        <w:r w:rsidDel="00937FA5">
          <w:br/>
        </w:r>
      </w:del>
      <w:del w:id="3210" w:author="Chantel Trivett" w:date="2021-09-24T11:56:00Z">
        <w:r w:rsidDel="00CF0396">
          <w:rPr>
            <w:noProof/>
          </w:rPr>
          <w:drawing>
            <wp:inline distT="0" distB="0" distL="0" distR="0" wp14:anchorId="2DD095F9" wp14:editId="157935FB">
              <wp:extent cx="585151" cy="648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585151" cy="648000"/>
                      </a:xfrm>
                      <a:prstGeom prst="rect">
                        <a:avLst/>
                      </a:prstGeom>
                    </pic:spPr>
                  </pic:pic>
                </a:graphicData>
              </a:graphic>
            </wp:inline>
          </w:drawing>
        </w:r>
      </w:del>
    </w:p>
    <w:p w14:paraId="145C26CA" w14:textId="69848584" w:rsidR="009635FE" w:rsidDel="00CF0396" w:rsidRDefault="00821D09">
      <w:pPr>
        <w:jc w:val="center"/>
        <w:divId w:val="2088334391"/>
        <w:rPr>
          <w:del w:id="3211" w:author="Chantel Trivett" w:date="2021-09-24T11:56:00Z"/>
        </w:rPr>
        <w:pPrChange w:id="3212" w:author="Chantel Trivett" w:date="2021-09-24T15:16:00Z">
          <w:pPr>
            <w:divId w:val="2088334391"/>
          </w:pPr>
        </w:pPrChange>
      </w:pPr>
      <w:del w:id="3213" w:author="Chantel Trivett" w:date="2021-09-24T11:56:00Z">
        <w:r w:rsidDel="00CF0396">
          <w:rPr>
            <w:noProof/>
          </w:rPr>
          <w:drawing>
            <wp:inline distT="0" distB="0" distL="0" distR="0" wp14:anchorId="55F0F111" wp14:editId="3D325831">
              <wp:extent cx="5652000" cy="3273089"/>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2000" cy="3273089"/>
                      </a:xfrm>
                      <a:prstGeom prst="rect">
                        <a:avLst/>
                      </a:prstGeom>
                    </pic:spPr>
                  </pic:pic>
                </a:graphicData>
              </a:graphic>
            </wp:inline>
          </w:drawing>
        </w:r>
      </w:del>
    </w:p>
    <w:p w14:paraId="2E48CD61" w14:textId="1C031509" w:rsidR="009635FE" w:rsidDel="00CF0396" w:rsidRDefault="009635FE">
      <w:pPr>
        <w:jc w:val="center"/>
        <w:divId w:val="2088334391"/>
        <w:rPr>
          <w:del w:id="3214" w:author="Chantel Trivett" w:date="2021-09-24T11:56:00Z"/>
        </w:rPr>
        <w:pPrChange w:id="3215" w:author="Chantel Trivett" w:date="2021-09-24T15:16:00Z">
          <w:pPr>
            <w:divId w:val="2088334391"/>
          </w:pPr>
        </w:pPrChange>
      </w:pPr>
    </w:p>
    <w:p w14:paraId="39FBCC58" w14:textId="4A6CAB22" w:rsidR="009635FE" w:rsidDel="00CF0396" w:rsidRDefault="009635FE">
      <w:pPr>
        <w:jc w:val="center"/>
        <w:divId w:val="2088334391"/>
        <w:rPr>
          <w:del w:id="3216" w:author="Chantel Trivett" w:date="2021-09-24T11:56:00Z"/>
        </w:rPr>
        <w:pPrChange w:id="3217" w:author="Chantel Trivett" w:date="2021-09-24T15:16:00Z">
          <w:pPr>
            <w:pStyle w:val="ListParagraph"/>
            <w:numPr>
              <w:numId w:val="82"/>
            </w:numPr>
            <w:tabs>
              <w:tab w:val="num" w:pos="720"/>
            </w:tabs>
            <w:spacing w:after="240"/>
            <w:ind w:hanging="360"/>
            <w:divId w:val="2088334391"/>
          </w:pPr>
        </w:pPrChange>
      </w:pPr>
      <w:del w:id="3218" w:author="Chantel Trivett" w:date="2021-09-24T11:56:00Z">
        <w:r w:rsidDel="00CF0396">
          <w:delText xml:space="preserve">When you click the eye icon on either page, you will be redirected to the prediction </w:delText>
        </w:r>
        <w:commentRangeStart w:id="3219"/>
        <w:r w:rsidDel="00CF0396">
          <w:delText xml:space="preserve">results </w:delText>
        </w:r>
        <w:commentRangeEnd w:id="3219"/>
        <w:r w:rsidR="00774BD4" w:rsidDel="00CF0396">
          <w:rPr>
            <w:rStyle w:val="CommentReference"/>
          </w:rPr>
          <w:commentReference w:id="3219"/>
        </w:r>
        <w:r w:rsidDel="00CF0396">
          <w:delText>for the session:</w:delText>
        </w:r>
      </w:del>
    </w:p>
    <w:p w14:paraId="0BDB1819" w14:textId="48C4CC7F" w:rsidR="009635FE" w:rsidDel="00CF0396" w:rsidRDefault="00D61A47">
      <w:pPr>
        <w:jc w:val="center"/>
        <w:divId w:val="2088334391"/>
        <w:rPr>
          <w:del w:id="3220" w:author="Chantel Trivett" w:date="2021-09-24T11:56:00Z"/>
        </w:rPr>
        <w:pPrChange w:id="3221" w:author="Chantel Trivett" w:date="2021-09-24T15:16:00Z">
          <w:pPr>
            <w:spacing w:after="240"/>
            <w:divId w:val="2088334391"/>
          </w:pPr>
        </w:pPrChange>
      </w:pPr>
      <w:del w:id="3222" w:author="Chantel Trivett" w:date="2021-09-24T11:56:00Z">
        <w:r w:rsidDel="00CF0396">
          <w:rPr>
            <w:noProof/>
          </w:rPr>
          <w:drawing>
            <wp:inline distT="0" distB="0" distL="0" distR="0" wp14:anchorId="1EF5D983" wp14:editId="085684D4">
              <wp:extent cx="6016625" cy="3043555"/>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6625" cy="3043555"/>
                      </a:xfrm>
                      <a:prstGeom prst="rect">
                        <a:avLst/>
                      </a:prstGeom>
                    </pic:spPr>
                  </pic:pic>
                </a:graphicData>
              </a:graphic>
            </wp:inline>
          </w:drawing>
        </w:r>
      </w:del>
    </w:p>
    <w:p w14:paraId="6F383F89" w14:textId="5210D435" w:rsidR="009635FE" w:rsidDel="00CF0396" w:rsidRDefault="009635FE">
      <w:pPr>
        <w:jc w:val="center"/>
        <w:divId w:val="2088334391"/>
        <w:rPr>
          <w:del w:id="3223" w:author="Chantel Trivett" w:date="2021-09-24T11:56:00Z"/>
        </w:rPr>
        <w:pPrChange w:id="3224" w:author="Chantel Trivett" w:date="2021-09-24T15:16:00Z">
          <w:pPr>
            <w:pStyle w:val="ListParagraph"/>
            <w:numPr>
              <w:numId w:val="82"/>
            </w:numPr>
            <w:tabs>
              <w:tab w:val="num" w:pos="720"/>
            </w:tabs>
            <w:ind w:hanging="360"/>
            <w:divId w:val="2088334391"/>
          </w:pPr>
        </w:pPrChange>
      </w:pPr>
      <w:del w:id="3225" w:author="Chantel Trivett" w:date="2021-09-24T11:56:00Z">
        <w:r w:rsidDel="00CF0396">
          <w:delText>On that page you have several columns:</w:delText>
        </w:r>
      </w:del>
    </w:p>
    <w:p w14:paraId="5BEA5D69" w14:textId="6AA9D875" w:rsidR="009635FE" w:rsidDel="00CF0396" w:rsidRDefault="009635FE">
      <w:pPr>
        <w:jc w:val="center"/>
        <w:divId w:val="2088334391"/>
        <w:rPr>
          <w:del w:id="3226" w:author="Chantel Trivett" w:date="2021-09-24T11:56:00Z"/>
        </w:rPr>
        <w:pPrChange w:id="3227" w:author="Chantel Trivett" w:date="2021-09-24T15:16:00Z">
          <w:pPr>
            <w:divId w:val="2088334391"/>
          </w:pPr>
        </w:pPrChange>
      </w:pPr>
    </w:p>
    <w:p w14:paraId="490E5BB0" w14:textId="54B773AE" w:rsidR="009635FE" w:rsidDel="00CF0396" w:rsidRDefault="009635FE">
      <w:pPr>
        <w:jc w:val="center"/>
        <w:divId w:val="2088334391"/>
        <w:rPr>
          <w:del w:id="3228" w:author="Chantel Trivett" w:date="2021-09-24T11:56:00Z"/>
        </w:rPr>
        <w:pPrChange w:id="3229" w:author="Chantel Trivett" w:date="2021-09-24T15:16:00Z">
          <w:pPr>
            <w:pStyle w:val="ListParagraph"/>
            <w:numPr>
              <w:numId w:val="60"/>
            </w:numPr>
            <w:divId w:val="2088334391"/>
          </w:pPr>
        </w:pPrChange>
      </w:pPr>
      <w:del w:id="3230" w:author="Chantel Trivett" w:date="2021-09-24T11:56:00Z">
        <w:r w:rsidRPr="00243ACB" w:rsidDel="00CF0396">
          <w:rPr>
            <w:b/>
            <w:bCs/>
          </w:rPr>
          <w:delText>Test Executions</w:delText>
        </w:r>
        <w:r w:rsidDel="00CF0396">
          <w:delText>: This is the name of the file itself.</w:delText>
        </w:r>
        <w:r w:rsidDel="00CF0396">
          <w:br/>
        </w:r>
      </w:del>
    </w:p>
    <w:p w14:paraId="46E040E9" w14:textId="5C2D6604" w:rsidR="009635FE" w:rsidDel="00CF0396" w:rsidRDefault="009635FE">
      <w:pPr>
        <w:jc w:val="center"/>
        <w:divId w:val="2088334391"/>
        <w:rPr>
          <w:del w:id="3231" w:author="Chantel Trivett" w:date="2021-09-24T11:56:00Z"/>
        </w:rPr>
        <w:pPrChange w:id="3232" w:author="Chantel Trivett" w:date="2021-09-24T15:16:00Z">
          <w:pPr>
            <w:pStyle w:val="ListParagraph"/>
            <w:numPr>
              <w:numId w:val="60"/>
            </w:numPr>
            <w:divId w:val="2088334391"/>
          </w:pPr>
        </w:pPrChange>
      </w:pPr>
      <w:del w:id="3233" w:author="Chantel Trivett" w:date="2021-09-24T11:56:00Z">
        <w:r w:rsidRPr="00243ACB" w:rsidDel="00CF0396">
          <w:rPr>
            <w:b/>
            <w:bCs/>
          </w:rPr>
          <w:delText>Result</w:delText>
        </w:r>
        <w:r w:rsidDel="00CF0396">
          <w:delText>: FAILED/PASS. This particular result is based on the model classification.</w:delText>
        </w:r>
        <w:r w:rsidDel="00CF0396">
          <w:br/>
        </w:r>
      </w:del>
    </w:p>
    <w:p w14:paraId="2426F98C" w14:textId="711C7821" w:rsidR="009635FE" w:rsidDel="00CF0396" w:rsidRDefault="009635FE">
      <w:pPr>
        <w:jc w:val="center"/>
        <w:divId w:val="2088334391"/>
        <w:rPr>
          <w:del w:id="3234" w:author="Chantel Trivett" w:date="2021-09-24T11:56:00Z"/>
        </w:rPr>
        <w:pPrChange w:id="3235" w:author="Chantel Trivett" w:date="2021-09-24T15:16:00Z">
          <w:pPr>
            <w:pStyle w:val="ListParagraph"/>
            <w:numPr>
              <w:numId w:val="60"/>
            </w:numPr>
            <w:ind w:left="993" w:hanging="273"/>
            <w:divId w:val="2088334391"/>
          </w:pPr>
        </w:pPrChange>
      </w:pPr>
      <w:del w:id="3236" w:author="Chantel Trivett" w:date="2021-09-24T11:56:00Z">
        <w:r w:rsidRPr="00243ACB" w:rsidDel="00CF0396">
          <w:rPr>
            <w:b/>
            <w:bCs/>
          </w:rPr>
          <w:delText>Root Cause / Accuracy</w:delText>
        </w:r>
        <w:r w:rsidDel="00CF0396">
          <w:delText>: Label predicted by the system and the accuracy on how the model analyzed the pattern vs</w:delText>
        </w:r>
        <w:r w:rsidR="00E010D5" w:rsidDel="00CF0396">
          <w:delText>.</w:delText>
        </w:r>
        <w:r w:rsidDel="00CF0396">
          <w:delText xml:space="preserve"> the existing training set.</w:delText>
        </w:r>
        <w:r w:rsidDel="00CF0396">
          <w:br/>
        </w:r>
      </w:del>
    </w:p>
    <w:p w14:paraId="06402D9B" w14:textId="2E6E0BAD" w:rsidR="009635FE" w:rsidDel="00CF0396" w:rsidRDefault="009635FE">
      <w:pPr>
        <w:jc w:val="center"/>
        <w:divId w:val="2088334391"/>
        <w:rPr>
          <w:del w:id="3237" w:author="Chantel Trivett" w:date="2021-09-24T11:56:00Z"/>
        </w:rPr>
        <w:pPrChange w:id="3238" w:author="Chantel Trivett" w:date="2021-09-24T15:16:00Z">
          <w:pPr>
            <w:pStyle w:val="ListParagraph"/>
            <w:numPr>
              <w:numId w:val="60"/>
            </w:numPr>
            <w:ind w:left="993" w:hanging="273"/>
            <w:divId w:val="2088334391"/>
          </w:pPr>
        </w:pPrChange>
      </w:pPr>
      <w:del w:id="3239" w:author="Chantel Trivett" w:date="2021-09-24T11:56:00Z">
        <w:r w:rsidRPr="00243ACB" w:rsidDel="00CF0396">
          <w:rPr>
            <w:b/>
            <w:bCs/>
          </w:rPr>
          <w:delText>Challenge root cause</w:delText>
        </w:r>
        <w:r w:rsidDel="00CF0396">
          <w:delText>: If the user does not agree with the prediction, they can challenge that decision and send the right label back to the system or choose an existing label of that model.</w:delText>
        </w:r>
        <w:r w:rsidDel="00CF0396">
          <w:br/>
        </w:r>
      </w:del>
    </w:p>
    <w:p w14:paraId="4E174FF3" w14:textId="5B6DA801" w:rsidR="00030407" w:rsidDel="00CF0396" w:rsidRDefault="009635FE">
      <w:pPr>
        <w:jc w:val="center"/>
        <w:divId w:val="2088334391"/>
        <w:rPr>
          <w:del w:id="3240" w:author="Chantel Trivett" w:date="2021-09-24T11:56:00Z"/>
        </w:rPr>
        <w:pPrChange w:id="3241" w:author="Chantel Trivett" w:date="2021-09-24T15:16:00Z">
          <w:pPr>
            <w:pStyle w:val="ListParagraph"/>
            <w:numPr>
              <w:numId w:val="60"/>
            </w:numPr>
            <w:ind w:left="993" w:hanging="273"/>
            <w:divId w:val="2088334391"/>
          </w:pPr>
        </w:pPrChange>
      </w:pPr>
      <w:del w:id="3242" w:author="Chantel Trivett" w:date="2021-09-24T11:56:00Z">
        <w:r w:rsidRPr="00243ACB" w:rsidDel="00CF0396">
          <w:rPr>
            <w:b/>
            <w:bCs/>
          </w:rPr>
          <w:delText>Confidence</w:delText>
        </w:r>
        <w:r w:rsidDel="00CF0396">
          <w:delText>: High/</w:delText>
        </w:r>
        <w:r w:rsidR="00F930A6" w:rsidDel="00CF0396">
          <w:delText>Neutral</w:delText>
        </w:r>
        <w:r w:rsidDel="00CF0396">
          <w:delText xml:space="preserve">/Low </w:delText>
        </w:r>
        <w:r w:rsidDel="00CF0396">
          <w:rPr>
            <w:rFonts w:ascii="Wingdings" w:eastAsia="Wingdings" w:hAnsi="Wingdings" w:cs="Wingdings"/>
          </w:rPr>
          <w:sym w:font="Wingdings" w:char="F0E0"/>
        </w:r>
        <w:r w:rsidDel="00CF0396">
          <w:delText xml:space="preserve"> How confident the user is with the challenge sent back to the system.</w:delText>
        </w:r>
        <w:r w:rsidR="00A201B8" w:rsidDel="00CF0396">
          <w:br/>
        </w:r>
      </w:del>
    </w:p>
    <w:p w14:paraId="67223A32" w14:textId="74E53010" w:rsidR="009635FE" w:rsidDel="00CF0396" w:rsidRDefault="006D0269">
      <w:pPr>
        <w:jc w:val="center"/>
        <w:divId w:val="2088334391"/>
        <w:rPr>
          <w:del w:id="3243" w:author="Chantel Trivett" w:date="2021-09-24T11:56:00Z"/>
        </w:rPr>
        <w:pPrChange w:id="3244" w:author="Chantel Trivett" w:date="2021-09-24T15:16:00Z">
          <w:pPr>
            <w:pStyle w:val="ListParagraph"/>
            <w:numPr>
              <w:numId w:val="60"/>
            </w:numPr>
            <w:ind w:left="993" w:hanging="273"/>
            <w:divId w:val="2088334391"/>
          </w:pPr>
        </w:pPrChange>
      </w:pPr>
      <w:del w:id="3245" w:author="Chantel Trivett" w:date="2021-09-24T11:56:00Z">
        <w:r w:rsidRPr="0048491E" w:rsidDel="00CF0396">
          <w:rPr>
            <w:b/>
            <w:bCs/>
          </w:rPr>
          <w:delText xml:space="preserve">Status: </w:delText>
        </w:r>
        <w:r w:rsidRPr="0048491E" w:rsidDel="00CF0396">
          <w:delText xml:space="preserve">New/Waiting/Approved/Rejected </w:delText>
        </w:r>
        <w:r w:rsidR="0048491E" w:rsidDel="00CF0396">
          <w:rPr>
            <w:rFonts w:ascii="Wingdings" w:eastAsia="Wingdings" w:hAnsi="Wingdings" w:cs="Wingdings"/>
          </w:rPr>
          <w:sym w:font="Wingdings" w:char="F0E0"/>
        </w:r>
        <w:r w:rsidRPr="0048491E" w:rsidDel="00CF0396">
          <w:delText xml:space="preserve"> Root cause challenge status.</w:delText>
        </w:r>
        <w:r w:rsidR="009635FE" w:rsidDel="00CF0396">
          <w:br/>
        </w:r>
      </w:del>
    </w:p>
    <w:p w14:paraId="271F746C" w14:textId="02748880" w:rsidR="009635FE" w:rsidDel="00CF0396" w:rsidRDefault="009635FE">
      <w:pPr>
        <w:jc w:val="center"/>
        <w:divId w:val="2088334391"/>
        <w:rPr>
          <w:del w:id="3246" w:author="Chantel Trivett" w:date="2021-09-24T11:56:00Z"/>
        </w:rPr>
        <w:pPrChange w:id="3247" w:author="Chantel Trivett" w:date="2021-09-24T15:16:00Z">
          <w:pPr>
            <w:pStyle w:val="ListParagraph"/>
            <w:numPr>
              <w:numId w:val="82"/>
            </w:numPr>
            <w:tabs>
              <w:tab w:val="num" w:pos="720"/>
            </w:tabs>
            <w:spacing w:after="240"/>
            <w:ind w:hanging="360"/>
            <w:divId w:val="2088334391"/>
          </w:pPr>
        </w:pPrChange>
      </w:pPr>
      <w:del w:id="3248" w:author="Chantel Trivett" w:date="2021-09-24T11:56:00Z">
        <w:r w:rsidDel="00CF0396">
          <w:delText>By clicking the magnifying glass of the root cause, a slide page will appear. That aims to expedite analysis time with insights provided by the parser and the model.</w:delText>
        </w:r>
      </w:del>
    </w:p>
    <w:p w14:paraId="7CC2080E" w14:textId="4C33FC3D" w:rsidR="009635FE" w:rsidRDefault="00F00A49">
      <w:pPr>
        <w:jc w:val="center"/>
        <w:divId w:val="2088334391"/>
        <w:rPr>
          <w:ins w:id="3249" w:author="Chantel Trivett" w:date="2021-09-24T12:34:00Z"/>
        </w:rPr>
        <w:pPrChange w:id="3250" w:author="Chantel Trivett" w:date="2021-09-24T15:16:00Z">
          <w:pPr>
            <w:pStyle w:val="ListParagraph"/>
            <w:spacing w:after="240"/>
            <w:divId w:val="2088334391"/>
          </w:pPr>
        </w:pPrChange>
      </w:pPr>
      <w:del w:id="3251" w:author="Chantel Trivett" w:date="2021-09-24T11:56:00Z">
        <w:r w:rsidDel="00CF0396">
          <w:rPr>
            <w:noProof/>
          </w:rPr>
          <w:drawing>
            <wp:inline distT="0" distB="0" distL="0" distR="0" wp14:anchorId="279F2CB5" wp14:editId="4C45A1C6">
              <wp:extent cx="6017260" cy="4986655"/>
              <wp:effectExtent l="19050" t="19050" r="21590" b="23495"/>
              <wp:docPr id="22" name="Picture 22" descr="This image depicts the expanded &quot;Details&quot;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is image depicts the expanded &quot;Details&quot; page.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7260" cy="4986655"/>
                      </a:xfrm>
                      <a:prstGeom prst="rect">
                        <a:avLst/>
                      </a:prstGeom>
                      <a:noFill/>
                      <a:ln>
                        <a:solidFill>
                          <a:schemeClr val="tx1"/>
                        </a:solidFill>
                      </a:ln>
                    </pic:spPr>
                  </pic:pic>
                </a:graphicData>
              </a:graphic>
            </wp:inline>
          </w:drawing>
        </w:r>
      </w:del>
    </w:p>
    <w:p w14:paraId="72415526" w14:textId="77777777" w:rsidR="00430451" w:rsidRDefault="00430451">
      <w:pPr>
        <w:pStyle w:val="Heading1"/>
        <w:divId w:val="2088334391"/>
        <w:rPr>
          <w:ins w:id="3252" w:author="Chantel Trivett" w:date="2021-09-24T12:34:00Z"/>
        </w:rPr>
        <w:pPrChange w:id="3253" w:author="Chantel Trivett" w:date="2021-09-24T12:35:00Z">
          <w:pPr>
            <w:pStyle w:val="Heading2"/>
            <w:divId w:val="2088334391"/>
          </w:pPr>
        </w:pPrChange>
      </w:pPr>
      <w:bookmarkStart w:id="3254" w:name="_Toc83903624"/>
      <w:ins w:id="3255" w:author="Chantel Trivett" w:date="2021-09-24T12:34:00Z">
        <w:r>
          <w:t>Notifications</w:t>
        </w:r>
        <w:bookmarkEnd w:id="3254"/>
      </w:ins>
    </w:p>
    <w:p w14:paraId="4F6C8512" w14:textId="623AEC89" w:rsidR="00823408" w:rsidRDefault="00430451" w:rsidP="00430451">
      <w:pPr>
        <w:pStyle w:val="NormalWeb"/>
        <w:divId w:val="2088334391"/>
        <w:rPr>
          <w:ins w:id="3256" w:author="Chantel Trivett" w:date="2021-09-29T15:40:00Z"/>
        </w:rPr>
      </w:pPr>
      <w:ins w:id="3257" w:author="Chantel Trivett" w:date="2021-09-24T12:34:00Z">
        <w:r>
          <w:t>The notifications icon located on th</w:t>
        </w:r>
      </w:ins>
      <w:ins w:id="3258" w:author="Chantel Trivett" w:date="2021-09-29T15:35:00Z">
        <w:r w:rsidR="00D04D69">
          <w:t>e</w:t>
        </w:r>
      </w:ins>
      <w:ins w:id="3259" w:author="Chantel Trivett" w:date="2021-09-24T12:34:00Z">
        <w:r>
          <w:t xml:space="preserve"> header </w:t>
        </w:r>
      </w:ins>
      <w:ins w:id="3260" w:author="Chantel Trivett" w:date="2021-09-29T15:35:00Z">
        <w:r w:rsidR="00D04D69">
          <w:t xml:space="preserve">of the AGILITY </w:t>
        </w:r>
        <w:r w:rsidR="00DA24FB">
          <w:t>UI indicate</w:t>
        </w:r>
      </w:ins>
      <w:ins w:id="3261" w:author="Chantel Trivett" w:date="2021-09-24T12:34:00Z">
        <w:r>
          <w:t xml:space="preserve">s </w:t>
        </w:r>
      </w:ins>
      <w:ins w:id="3262" w:author="Chantel Trivett" w:date="2021-09-29T15:35:00Z">
        <w:r w:rsidR="00C20394">
          <w:t xml:space="preserve">when </w:t>
        </w:r>
      </w:ins>
      <w:ins w:id="3263" w:author="Chantel Trivett" w:date="2021-09-29T15:36:00Z">
        <w:r w:rsidR="00C20394">
          <w:t>Test</w:t>
        </w:r>
      </w:ins>
      <w:ins w:id="3264" w:author="Chantel Trivett" w:date="2021-09-24T12:34:00Z">
        <w:r>
          <w:t xml:space="preserve"> </w:t>
        </w:r>
      </w:ins>
      <w:ins w:id="3265" w:author="Chantel Trivett" w:date="2021-09-29T15:36:00Z">
        <w:r w:rsidR="00C20394">
          <w:t>S</w:t>
        </w:r>
      </w:ins>
      <w:ins w:id="3266" w:author="Chantel Trivett" w:date="2021-09-24T12:34:00Z">
        <w:r>
          <w:t>tatus</w:t>
        </w:r>
      </w:ins>
      <w:ins w:id="3267" w:author="Chantel Trivett" w:date="2021-09-29T15:36:00Z">
        <w:r w:rsidR="00C20394">
          <w:t xml:space="preserve"> </w:t>
        </w:r>
        <w:r w:rsidR="00191C21">
          <w:t>Session</w:t>
        </w:r>
      </w:ins>
      <w:ins w:id="3268" w:author="Chantel Trivett" w:date="2021-09-24T12:34:00Z">
        <w:r>
          <w:t xml:space="preserve"> updates </w:t>
        </w:r>
      </w:ins>
      <w:ins w:id="3269" w:author="Chantel Trivett" w:date="2021-09-29T15:36:00Z">
        <w:r w:rsidR="00191C21">
          <w:t>are pending review. The notifications icon is</w:t>
        </w:r>
      </w:ins>
      <w:ins w:id="3270" w:author="Chantel Trivett" w:date="2021-09-29T15:37:00Z">
        <w:r w:rsidR="00981FC4">
          <w:t xml:space="preserve"> highlighted with a red </w:t>
        </w:r>
      </w:ins>
      <w:ins w:id="3271" w:author="Chantel Trivett" w:date="2021-09-24T12:34:00Z">
        <w:r>
          <w:t>a red badge when a user has</w:t>
        </w:r>
      </w:ins>
      <w:ins w:id="3272" w:author="Chantel Trivett" w:date="2021-09-29T15:37:00Z">
        <w:r w:rsidR="00981FC4">
          <w:t xml:space="preserve"> </w:t>
        </w:r>
      </w:ins>
      <w:ins w:id="3273" w:author="Chantel Trivett" w:date="2021-09-24T12:34:00Z">
        <w:r>
          <w:t>unread notifications.</w:t>
        </w:r>
      </w:ins>
    </w:p>
    <w:p w14:paraId="09911FB6" w14:textId="77777777" w:rsidR="00823408" w:rsidRDefault="00823408">
      <w:pPr>
        <w:rPr>
          <w:ins w:id="3274" w:author="Chantel Trivett" w:date="2021-09-29T15:40:00Z"/>
          <w:rFonts w:eastAsia="Times New Roman" w:cs="Times New Roman"/>
        </w:rPr>
      </w:pPr>
      <w:ins w:id="3275" w:author="Chantel Trivett" w:date="2021-09-29T15:40:00Z">
        <w:r>
          <w:br w:type="page"/>
        </w:r>
      </w:ins>
    </w:p>
    <w:p w14:paraId="5B1F7E3E" w14:textId="60457016" w:rsidR="00430451" w:rsidRPr="00B144A4" w:rsidRDefault="00823408">
      <w:pPr>
        <w:pStyle w:val="Caption"/>
        <w:jc w:val="center"/>
        <w:divId w:val="2088334391"/>
        <w:rPr>
          <w:ins w:id="3276" w:author="Chantel Trivett" w:date="2021-09-29T15:42:00Z"/>
          <w:b/>
          <w:bCs/>
          <w:color w:val="0B676A"/>
          <w:sz w:val="20"/>
          <w:szCs w:val="20"/>
          <w:rPrChange w:id="3277" w:author="Chantel Trivett" w:date="2021-09-29T16:14:00Z">
            <w:rPr>
              <w:ins w:id="3278" w:author="Chantel Trivett" w:date="2021-09-29T15:42:00Z"/>
            </w:rPr>
          </w:rPrChange>
        </w:rPr>
        <w:pPrChange w:id="3279" w:author="Chantel Trivett" w:date="2021-09-29T16:14:00Z">
          <w:pPr>
            <w:pStyle w:val="Caption"/>
            <w:divId w:val="2088334391"/>
          </w:pPr>
        </w:pPrChange>
      </w:pPr>
      <w:bookmarkStart w:id="3280" w:name="_Toc83903383"/>
      <w:ins w:id="3281" w:author="Chantel Trivett" w:date="2021-09-29T15:41:00Z">
        <w:r w:rsidRPr="00B144A4">
          <w:rPr>
            <w:b/>
            <w:bCs/>
            <w:color w:val="0B676A"/>
            <w:sz w:val="20"/>
            <w:szCs w:val="20"/>
            <w:rPrChange w:id="3282" w:author="Chantel Trivett" w:date="2021-09-29T16:14:00Z">
              <w:rPr/>
            </w:rPrChange>
          </w:rPr>
          <w:t xml:space="preserve">Figure </w:t>
        </w:r>
        <w:r w:rsidRPr="00B144A4">
          <w:rPr>
            <w:b/>
            <w:bCs/>
            <w:color w:val="0B676A"/>
            <w:sz w:val="20"/>
            <w:szCs w:val="20"/>
            <w:rPrChange w:id="3283" w:author="Chantel Trivett" w:date="2021-09-29T16:14:00Z">
              <w:rPr/>
            </w:rPrChange>
          </w:rPr>
          <w:fldChar w:fldCharType="begin"/>
        </w:r>
        <w:r w:rsidRPr="00B144A4">
          <w:rPr>
            <w:b/>
            <w:bCs/>
            <w:color w:val="0B676A"/>
            <w:sz w:val="20"/>
            <w:szCs w:val="20"/>
            <w:rPrChange w:id="3284" w:author="Chantel Trivett" w:date="2021-09-29T16:14:00Z">
              <w:rPr/>
            </w:rPrChange>
          </w:rPr>
          <w:instrText xml:space="preserve"> SEQ Figure \* ARABIC </w:instrText>
        </w:r>
      </w:ins>
      <w:r w:rsidRPr="00B144A4">
        <w:rPr>
          <w:b/>
          <w:bCs/>
          <w:color w:val="0B676A"/>
          <w:sz w:val="20"/>
          <w:szCs w:val="20"/>
          <w:rPrChange w:id="3285" w:author="Chantel Trivett" w:date="2021-09-29T16:14:00Z">
            <w:rPr/>
          </w:rPrChange>
        </w:rPr>
        <w:fldChar w:fldCharType="separate"/>
      </w:r>
      <w:ins w:id="3286" w:author="Chantel Trivett" w:date="2021-10-06T17:40:00Z">
        <w:r w:rsidR="00986C5B">
          <w:rPr>
            <w:b/>
            <w:bCs/>
            <w:noProof/>
            <w:color w:val="0B676A"/>
            <w:sz w:val="20"/>
            <w:szCs w:val="20"/>
          </w:rPr>
          <w:t>15</w:t>
        </w:r>
      </w:ins>
      <w:ins w:id="3287" w:author="Chantel Trivett" w:date="2021-09-29T15:41:00Z">
        <w:r w:rsidRPr="00B144A4">
          <w:rPr>
            <w:b/>
            <w:bCs/>
            <w:color w:val="0B676A"/>
            <w:sz w:val="20"/>
            <w:szCs w:val="20"/>
            <w:rPrChange w:id="3288" w:author="Chantel Trivett" w:date="2021-09-29T16:14:00Z">
              <w:rPr/>
            </w:rPrChange>
          </w:rPr>
          <w:fldChar w:fldCharType="end"/>
        </w:r>
        <w:r w:rsidRPr="00B144A4">
          <w:rPr>
            <w:b/>
            <w:bCs/>
            <w:color w:val="0B676A"/>
            <w:sz w:val="20"/>
            <w:szCs w:val="20"/>
            <w:rPrChange w:id="3289" w:author="Chantel Trivett" w:date="2021-09-29T16:14:00Z">
              <w:rPr/>
            </w:rPrChange>
          </w:rPr>
          <w:t>: The Notifications Icon</w:t>
        </w:r>
      </w:ins>
      <w:bookmarkEnd w:id="3280"/>
    </w:p>
    <w:p w14:paraId="0CED20D9" w14:textId="13CD87F4" w:rsidR="00E80A6E" w:rsidRDefault="007A5609" w:rsidP="00E80A6E">
      <w:pPr>
        <w:divId w:val="2088334391"/>
        <w:rPr>
          <w:ins w:id="3290" w:author="Chantel Trivett" w:date="2021-09-29T16:15:00Z"/>
        </w:rPr>
      </w:pPr>
      <w:ins w:id="3291" w:author="Chantel Trivett" w:date="2021-09-29T16:17:00Z">
        <w:r>
          <w:rPr>
            <w:noProof/>
          </w:rPr>
          <w:drawing>
            <wp:inline distT="0" distB="0" distL="0" distR="0" wp14:anchorId="4EE548BF" wp14:editId="08CDDBC0">
              <wp:extent cx="6016625" cy="795020"/>
              <wp:effectExtent l="19050" t="19050" r="22225" b="24130"/>
              <wp:docPr id="192" name="Picture 192" descr="This image depicts the notifications icon that resides on the AGILITY UI top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his image depicts the notifications icon that resides on the AGILITY UI top banner."/>
                      <pic:cNvPicPr/>
                    </pic:nvPicPr>
                    <pic:blipFill>
                      <a:blip r:embed="rId113"/>
                      <a:stretch>
                        <a:fillRect/>
                      </a:stretch>
                    </pic:blipFill>
                    <pic:spPr>
                      <a:xfrm>
                        <a:off x="0" y="0"/>
                        <a:ext cx="6016625" cy="795020"/>
                      </a:xfrm>
                      <a:prstGeom prst="rect">
                        <a:avLst/>
                      </a:prstGeom>
                      <a:ln>
                        <a:solidFill>
                          <a:schemeClr val="tx1"/>
                        </a:solidFill>
                      </a:ln>
                    </pic:spPr>
                  </pic:pic>
                </a:graphicData>
              </a:graphic>
            </wp:inline>
          </w:drawing>
        </w:r>
      </w:ins>
    </w:p>
    <w:p w14:paraId="55EBC24A" w14:textId="77777777" w:rsidR="007A3020" w:rsidRPr="00BD6737" w:rsidRDefault="007A3020">
      <w:pPr>
        <w:divId w:val="2088334391"/>
        <w:rPr>
          <w:ins w:id="3292" w:author="Chantel Trivett" w:date="2021-09-24T12:34:00Z"/>
        </w:rPr>
        <w:pPrChange w:id="3293" w:author="Chantel Trivett" w:date="2021-09-29T15:42:00Z">
          <w:pPr>
            <w:pStyle w:val="NormalWeb"/>
            <w:divId w:val="2088334391"/>
          </w:pPr>
        </w:pPrChange>
      </w:pPr>
    </w:p>
    <w:p w14:paraId="2A9DCE7F" w14:textId="77777777" w:rsidR="007A3020" w:rsidRDefault="007A3020">
      <w:pPr>
        <w:pStyle w:val="Heading3"/>
        <w:divId w:val="2088334391"/>
        <w:rPr>
          <w:ins w:id="3294" w:author="Chantel Trivett" w:date="2021-09-29T16:15:00Z"/>
        </w:rPr>
        <w:pPrChange w:id="3295" w:author="Chantel Trivett" w:date="2021-09-29T16:15:00Z">
          <w:pPr>
            <w:pStyle w:val="NormalWeb"/>
            <w:divId w:val="2088334391"/>
          </w:pPr>
        </w:pPrChange>
      </w:pPr>
      <w:bookmarkStart w:id="3296" w:name="_Toc83903625"/>
      <w:ins w:id="3297" w:author="Chantel Trivett" w:date="2021-09-29T16:15:00Z">
        <w:r>
          <w:t>Review notifications</w:t>
        </w:r>
        <w:bookmarkEnd w:id="3296"/>
      </w:ins>
    </w:p>
    <w:p w14:paraId="75315F58" w14:textId="77777777" w:rsidR="00D50B6E" w:rsidRDefault="00D50B6E" w:rsidP="00430451">
      <w:pPr>
        <w:pStyle w:val="NormalWeb"/>
        <w:divId w:val="2088334391"/>
        <w:rPr>
          <w:ins w:id="3298" w:author="Chantel Trivett" w:date="2021-09-29T16:18:00Z"/>
        </w:rPr>
      </w:pPr>
      <w:ins w:id="3299" w:author="Chantel Trivett" w:date="2021-09-29T16:18:00Z">
        <w:r>
          <w:t xml:space="preserve">To review notifications: </w:t>
        </w:r>
      </w:ins>
    </w:p>
    <w:p w14:paraId="15638F5E" w14:textId="4D5EEF08" w:rsidR="00E92585" w:rsidRDefault="00D50B6E" w:rsidP="00D50B6E">
      <w:pPr>
        <w:pStyle w:val="NumberedListLvl1"/>
        <w:numPr>
          <w:ilvl w:val="0"/>
          <w:numId w:val="140"/>
        </w:numPr>
        <w:divId w:val="2088334391"/>
        <w:rPr>
          <w:ins w:id="3300" w:author="Chantel Trivett" w:date="2021-09-29T16:21:00Z"/>
        </w:rPr>
      </w:pPr>
      <w:ins w:id="3301" w:author="Chantel Trivett" w:date="2021-09-29T16:18:00Z">
        <w:r>
          <w:t xml:space="preserve">Select the </w:t>
        </w:r>
      </w:ins>
      <w:ins w:id="3302" w:author="Chantel Trivett" w:date="2021-09-29T16:19:00Z">
        <w:r w:rsidR="00002BD1">
          <w:t xml:space="preserve">notifications icon </w:t>
        </w:r>
      </w:ins>
      <w:ins w:id="3303" w:author="Chantel Trivett" w:date="2021-09-29T16:20:00Z">
        <w:r w:rsidR="0082144D">
          <w:rPr>
            <w:noProof/>
          </w:rPr>
          <w:drawing>
            <wp:inline distT="0" distB="0" distL="0" distR="0" wp14:anchorId="16EF698F" wp14:editId="169B0DC7">
              <wp:extent cx="196722" cy="19093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2875" cy="196908"/>
                      </a:xfrm>
                      <a:prstGeom prst="rect">
                        <a:avLst/>
                      </a:prstGeom>
                    </pic:spPr>
                  </pic:pic>
                </a:graphicData>
              </a:graphic>
            </wp:inline>
          </w:drawing>
        </w:r>
      </w:ins>
    </w:p>
    <w:p w14:paraId="4E04E776" w14:textId="77777777" w:rsidR="004926A5" w:rsidRDefault="004926A5">
      <w:pPr>
        <w:pStyle w:val="NumberedListLvl1"/>
        <w:numPr>
          <w:ilvl w:val="0"/>
          <w:numId w:val="0"/>
        </w:numPr>
        <w:ind w:left="720"/>
        <w:divId w:val="2088334391"/>
        <w:rPr>
          <w:ins w:id="3304" w:author="Chantel Trivett" w:date="2021-09-29T16:20:00Z"/>
        </w:rPr>
        <w:pPrChange w:id="3305" w:author="Chantel Trivett" w:date="2021-09-29T16:21:00Z">
          <w:pPr>
            <w:pStyle w:val="NumberedListLvl1"/>
            <w:numPr>
              <w:numId w:val="140"/>
            </w:numPr>
            <w:divId w:val="2088334391"/>
          </w:pPr>
        </w:pPrChange>
      </w:pPr>
    </w:p>
    <w:p w14:paraId="1139E912" w14:textId="317EAC4C" w:rsidR="00430451" w:rsidRDefault="009D4A86" w:rsidP="00E92585">
      <w:pPr>
        <w:pStyle w:val="ListParagraph"/>
        <w:divId w:val="2088334391"/>
        <w:rPr>
          <w:ins w:id="3306" w:author="Chantel Trivett" w:date="2021-09-29T16:28:00Z"/>
        </w:rPr>
      </w:pPr>
      <w:ins w:id="3307" w:author="Chantel Trivett" w:date="2021-09-29T16:20:00Z">
        <w:r>
          <w:t xml:space="preserve">The notifications list will </w:t>
        </w:r>
      </w:ins>
      <w:ins w:id="3308" w:author="Chantel Trivett" w:date="2021-09-24T12:34:00Z">
        <w:r w:rsidR="00430451">
          <w:t xml:space="preserve">open </w:t>
        </w:r>
      </w:ins>
      <w:ins w:id="3309" w:author="Chantel Trivett" w:date="2021-09-29T15:38:00Z">
        <w:r w:rsidR="00C547FC">
          <w:t>to display</w:t>
        </w:r>
      </w:ins>
      <w:ins w:id="3310" w:author="Chantel Trivett" w:date="2021-09-24T12:34:00Z">
        <w:r w:rsidR="00430451">
          <w:t xml:space="preserve"> the notification</w:t>
        </w:r>
      </w:ins>
      <w:ins w:id="3311" w:author="Chantel Trivett" w:date="2021-09-29T15:38:00Z">
        <w:r w:rsidR="00C547FC">
          <w:t>’s</w:t>
        </w:r>
      </w:ins>
      <w:ins w:id="3312" w:author="Chantel Trivett" w:date="2021-09-24T12:34:00Z">
        <w:r w:rsidR="00430451">
          <w:t xml:space="preserve"> title, date/time, the Model used for prediction, and the status of each session.</w:t>
        </w:r>
      </w:ins>
    </w:p>
    <w:p w14:paraId="63A4AE35" w14:textId="706D5D15" w:rsidR="004903BA" w:rsidRDefault="004903BA">
      <w:pPr>
        <w:pStyle w:val="ListParagraph"/>
        <w:divId w:val="2088334391"/>
        <w:rPr>
          <w:ins w:id="3313" w:author="Chantel Trivett" w:date="2021-09-24T12:34:00Z"/>
        </w:rPr>
        <w:pPrChange w:id="3314" w:author="Chantel Trivett" w:date="2021-09-29T16:20:00Z">
          <w:pPr>
            <w:pStyle w:val="NormalWeb"/>
            <w:divId w:val="2088334391"/>
          </w:pPr>
        </w:pPrChange>
      </w:pPr>
      <w:ins w:id="3315" w:author="Chantel Trivett" w:date="2021-09-29T16:28:00Z">
        <w:r>
          <w:rPr>
            <w:noProof/>
          </w:rPr>
          <w:drawing>
            <wp:inline distT="0" distB="0" distL="0" distR="0" wp14:anchorId="2E98D462" wp14:editId="433238E9">
              <wp:extent cx="3314700" cy="3568250"/>
              <wp:effectExtent l="19050" t="19050" r="19050" b="13335"/>
              <wp:docPr id="194" name="Picture 194" descr="This image depicts the notificat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his image depicts the notifications list."/>
                      <pic:cNvPicPr/>
                    </pic:nvPicPr>
                    <pic:blipFill>
                      <a:blip r:embed="rId115"/>
                      <a:stretch>
                        <a:fillRect/>
                      </a:stretch>
                    </pic:blipFill>
                    <pic:spPr>
                      <a:xfrm>
                        <a:off x="0" y="0"/>
                        <a:ext cx="3329127" cy="3583781"/>
                      </a:xfrm>
                      <a:prstGeom prst="rect">
                        <a:avLst/>
                      </a:prstGeom>
                      <a:ln>
                        <a:solidFill>
                          <a:schemeClr val="tx1"/>
                        </a:solidFill>
                      </a:ln>
                    </pic:spPr>
                  </pic:pic>
                </a:graphicData>
              </a:graphic>
            </wp:inline>
          </w:drawing>
        </w:r>
      </w:ins>
    </w:p>
    <w:p w14:paraId="75AF0FBB" w14:textId="39A43787" w:rsidR="00430451" w:rsidRDefault="00430451" w:rsidP="00430451">
      <w:pPr>
        <w:divId w:val="2088334391"/>
        <w:rPr>
          <w:ins w:id="3316" w:author="Chantel Trivett" w:date="2021-09-24T12:34:00Z"/>
          <w:rFonts w:eastAsia="Times New Roman"/>
        </w:rPr>
      </w:pPr>
    </w:p>
    <w:p w14:paraId="57FB81FA" w14:textId="7D1B8EDD" w:rsidR="00430451" w:rsidRDefault="00F93C56">
      <w:pPr>
        <w:pStyle w:val="Heading3"/>
        <w:divId w:val="2088334391"/>
        <w:rPr>
          <w:ins w:id="3317" w:author="Chantel Trivett" w:date="2021-09-24T12:34:00Z"/>
        </w:rPr>
        <w:pPrChange w:id="3318" w:author="Chantel Trivett" w:date="2021-09-29T16:29:00Z">
          <w:pPr>
            <w:spacing w:before="240"/>
            <w:divId w:val="2088334391"/>
          </w:pPr>
        </w:pPrChange>
      </w:pPr>
      <w:bookmarkStart w:id="3319" w:name="_Toc83903626"/>
      <w:ins w:id="3320" w:author="Chantel Trivett" w:date="2021-09-29T16:29:00Z">
        <w:r>
          <w:t>Delete a notification</w:t>
        </w:r>
      </w:ins>
      <w:bookmarkEnd w:id="3319"/>
    </w:p>
    <w:p w14:paraId="66B63633" w14:textId="77777777" w:rsidR="00430451" w:rsidRDefault="00430451" w:rsidP="00430451">
      <w:pPr>
        <w:pStyle w:val="NormalWeb"/>
        <w:divId w:val="2088334391"/>
        <w:rPr>
          <w:ins w:id="3321" w:author="Chantel Trivett" w:date="2021-09-24T12:34:00Z"/>
        </w:rPr>
      </w:pPr>
      <w:ins w:id="3322" w:author="Chantel Trivett" w:date="2021-09-24T12:34:00Z">
        <w:r>
          <w:t xml:space="preserve">To permanently delete a notification: </w:t>
        </w:r>
      </w:ins>
    </w:p>
    <w:p w14:paraId="774A2F52" w14:textId="395CBCE8" w:rsidR="00EA454D" w:rsidRDefault="00430451">
      <w:pPr>
        <w:pStyle w:val="NumberedListLvl1"/>
        <w:numPr>
          <w:ilvl w:val="0"/>
          <w:numId w:val="141"/>
        </w:numPr>
        <w:divId w:val="2088334391"/>
        <w:rPr>
          <w:ins w:id="3323" w:author="Chantel Trivett" w:date="2021-09-29T16:30:00Z"/>
        </w:rPr>
        <w:pPrChange w:id="3324" w:author="Chantel Trivett" w:date="2021-09-29T16:30:00Z">
          <w:pPr>
            <w:pStyle w:val="NormalWeb"/>
            <w:numPr>
              <w:numId w:val="88"/>
            </w:numPr>
            <w:ind w:left="720" w:hanging="360"/>
            <w:divId w:val="2088334391"/>
          </w:pPr>
        </w:pPrChange>
      </w:pPr>
      <w:ins w:id="3325" w:author="Chantel Trivett" w:date="2021-09-24T12:34:00Z">
        <w:r>
          <w:t>Hover on the left of the red circle (located on the right-hand side of the notification).</w:t>
        </w:r>
      </w:ins>
    </w:p>
    <w:p w14:paraId="17191C3B" w14:textId="7E80AF70" w:rsidR="00430451" w:rsidRPr="00EA454D" w:rsidRDefault="00EA454D">
      <w:pPr>
        <w:rPr>
          <w:ins w:id="3326" w:author="Chantel Trivett" w:date="2021-09-24T12:34:00Z"/>
        </w:rPr>
        <w:pPrChange w:id="3327" w:author="Chantel Trivett" w:date="2021-09-29T16:30:00Z">
          <w:pPr>
            <w:pStyle w:val="NormalWeb"/>
            <w:numPr>
              <w:numId w:val="88"/>
            </w:numPr>
            <w:ind w:left="720" w:hanging="360"/>
          </w:pPr>
        </w:pPrChange>
      </w:pPr>
      <w:ins w:id="3328" w:author="Chantel Trivett" w:date="2021-09-29T16:30:00Z">
        <w:r>
          <w:br w:type="page"/>
        </w:r>
      </w:ins>
    </w:p>
    <w:p w14:paraId="74065319" w14:textId="77777777" w:rsidR="00430451" w:rsidRDefault="00430451">
      <w:pPr>
        <w:pStyle w:val="ListParagraph"/>
        <w:divId w:val="2088334391"/>
        <w:rPr>
          <w:ins w:id="3329" w:author="Chantel Trivett" w:date="2021-09-24T12:34:00Z"/>
        </w:rPr>
        <w:pPrChange w:id="3330" w:author="Chantel Trivett" w:date="2021-09-29T16:31:00Z">
          <w:pPr>
            <w:divId w:val="2088334391"/>
          </w:pPr>
        </w:pPrChange>
      </w:pPr>
      <w:ins w:id="3331" w:author="Chantel Trivett" w:date="2021-09-24T12:34:00Z">
        <w:r>
          <w:t xml:space="preserve">The </w:t>
        </w:r>
        <w:r w:rsidRPr="00552BD3">
          <w:rPr>
            <w:rPrChange w:id="3332" w:author="Chantel Trivett" w:date="2021-09-29T16:30:00Z">
              <w:rPr>
                <w:b/>
                <w:bCs/>
              </w:rPr>
            </w:rPrChange>
          </w:rPr>
          <w:t>Clear</w:t>
        </w:r>
        <w:r w:rsidRPr="00BD6737">
          <w:t xml:space="preserve"> </w:t>
        </w:r>
        <w:r>
          <w:t>icon will appear:</w:t>
        </w:r>
      </w:ins>
    </w:p>
    <w:p w14:paraId="31AEDF18" w14:textId="29D74F3B" w:rsidR="00430451" w:rsidRDefault="00430451">
      <w:pPr>
        <w:pStyle w:val="Images"/>
        <w:divId w:val="2088334391"/>
        <w:rPr>
          <w:ins w:id="3333" w:author="Chantel Trivett" w:date="2021-09-29T16:30:00Z"/>
        </w:rPr>
        <w:pPrChange w:id="3334" w:author="Chantel Trivett" w:date="2021-09-29T16:31:00Z">
          <w:pPr>
            <w:divId w:val="2088334391"/>
          </w:pPr>
        </w:pPrChange>
      </w:pPr>
      <w:ins w:id="3335" w:author="Chantel Trivett" w:date="2021-09-24T12:34:00Z">
        <w:r>
          <w:rPr>
            <w:noProof/>
          </w:rPr>
          <w:drawing>
            <wp:inline distT="0" distB="0" distL="0" distR="0" wp14:anchorId="05443080" wp14:editId="24055BA5">
              <wp:extent cx="2924175" cy="2247216"/>
              <wp:effectExtent l="19050" t="19050" r="9525" b="20320"/>
              <wp:docPr id="85" name="Picture 85" descr="This image depicts a mouse hovered over the &quot;Clear&quot; ('X') icon which is used to permanently delete notif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his image depicts a mouse hovered over the &quot;Clear&quot; ('X') icon which is used to permanently delete notifications. "/>
                      <pic:cNvPicPr/>
                    </pic:nvPicPr>
                    <pic:blipFill>
                      <a:blip r:embed="rId116"/>
                      <a:stretch>
                        <a:fillRect/>
                      </a:stretch>
                    </pic:blipFill>
                    <pic:spPr>
                      <a:xfrm>
                        <a:off x="0" y="0"/>
                        <a:ext cx="2938082" cy="2257904"/>
                      </a:xfrm>
                      <a:prstGeom prst="rect">
                        <a:avLst/>
                      </a:prstGeom>
                      <a:ln>
                        <a:solidFill>
                          <a:schemeClr val="tx1"/>
                        </a:solidFill>
                      </a:ln>
                    </pic:spPr>
                  </pic:pic>
                </a:graphicData>
              </a:graphic>
            </wp:inline>
          </w:drawing>
        </w:r>
      </w:ins>
    </w:p>
    <w:p w14:paraId="44074182" w14:textId="77777777" w:rsidR="00EA454D" w:rsidRDefault="00EA454D" w:rsidP="00430451">
      <w:pPr>
        <w:divId w:val="2088334391"/>
        <w:rPr>
          <w:ins w:id="3336" w:author="Chantel Trivett" w:date="2021-09-24T12:34:00Z"/>
        </w:rPr>
      </w:pPr>
    </w:p>
    <w:p w14:paraId="1CB15CAF" w14:textId="77777777" w:rsidR="00430451" w:rsidRDefault="00430451">
      <w:pPr>
        <w:pStyle w:val="NumberedListLvl1"/>
        <w:divId w:val="2088334391"/>
        <w:rPr>
          <w:ins w:id="3337" w:author="Chantel Trivett" w:date="2021-09-24T12:34:00Z"/>
        </w:rPr>
        <w:pPrChange w:id="3338" w:author="Chantel Trivett" w:date="2021-09-29T16:30:00Z">
          <w:pPr>
            <w:pStyle w:val="ListParagraph"/>
            <w:numPr>
              <w:numId w:val="91"/>
            </w:numPr>
            <w:ind w:hanging="360"/>
            <w:divId w:val="2088334391"/>
          </w:pPr>
        </w:pPrChange>
      </w:pPr>
      <w:ins w:id="3339" w:author="Chantel Trivett" w:date="2021-09-24T12:34:00Z">
        <w:r>
          <w:t>Select the 'X'.</w:t>
        </w:r>
      </w:ins>
    </w:p>
    <w:p w14:paraId="5B3D6B8E" w14:textId="6525924F" w:rsidR="00430451" w:rsidRDefault="00430451" w:rsidP="00F27FA4">
      <w:pPr>
        <w:pStyle w:val="ListParagraph"/>
        <w:divId w:val="2088334391"/>
        <w:rPr>
          <w:ins w:id="3340" w:author="Chantel Trivett" w:date="2021-09-29T16:31:00Z"/>
        </w:rPr>
      </w:pPr>
      <w:ins w:id="3341" w:author="Chantel Trivett" w:date="2021-09-24T12:34:00Z">
        <w:r>
          <w:t>AGILITY will permanently delete the notification.</w:t>
        </w:r>
      </w:ins>
    </w:p>
    <w:p w14:paraId="6D6AC759" w14:textId="77777777" w:rsidR="0059403F" w:rsidRDefault="0059403F">
      <w:pPr>
        <w:pStyle w:val="ListParagraph"/>
        <w:divId w:val="2088334391"/>
        <w:rPr>
          <w:ins w:id="3342" w:author="Chantel Trivett" w:date="2021-09-24T12:34:00Z"/>
        </w:rPr>
        <w:pPrChange w:id="3343" w:author="Chantel Trivett" w:date="2021-09-29T16:31:00Z">
          <w:pPr>
            <w:divId w:val="2088334391"/>
          </w:pPr>
        </w:pPrChange>
      </w:pPr>
    </w:p>
    <w:p w14:paraId="5E541973" w14:textId="52C48634" w:rsidR="00430451" w:rsidRDefault="000C4663">
      <w:pPr>
        <w:pStyle w:val="Heading3"/>
        <w:divId w:val="2088334391"/>
        <w:rPr>
          <w:ins w:id="3344" w:author="Chantel Trivett" w:date="2021-09-24T12:34:00Z"/>
        </w:rPr>
        <w:pPrChange w:id="3345" w:author="Chantel Trivett" w:date="2021-09-29T16:31:00Z">
          <w:pPr>
            <w:divId w:val="2088334391"/>
          </w:pPr>
        </w:pPrChange>
      </w:pPr>
      <w:bookmarkStart w:id="3346" w:name="_Toc83903627"/>
      <w:ins w:id="3347" w:author="Chantel Trivett" w:date="2021-09-29T16:31:00Z">
        <w:r>
          <w:t>Mark a notification as read</w:t>
        </w:r>
      </w:ins>
      <w:bookmarkEnd w:id="3346"/>
    </w:p>
    <w:p w14:paraId="5B613C13" w14:textId="77777777" w:rsidR="00430451" w:rsidRDefault="00430451" w:rsidP="00430451">
      <w:pPr>
        <w:divId w:val="2088334391"/>
        <w:rPr>
          <w:ins w:id="3348" w:author="Chantel Trivett" w:date="2021-09-24T12:34:00Z"/>
        </w:rPr>
      </w:pPr>
      <w:ins w:id="3349" w:author="Chantel Trivett" w:date="2021-09-24T12:34:00Z">
        <w:r>
          <w:t xml:space="preserve">To mark a notification as read: </w:t>
        </w:r>
      </w:ins>
    </w:p>
    <w:p w14:paraId="3C4A82F0" w14:textId="19B4EC2B" w:rsidR="00430451" w:rsidRDefault="00430451">
      <w:pPr>
        <w:pStyle w:val="NumberedListLvl1"/>
        <w:numPr>
          <w:ilvl w:val="0"/>
          <w:numId w:val="142"/>
        </w:numPr>
        <w:divId w:val="2088334391"/>
        <w:rPr>
          <w:ins w:id="3350" w:author="Chantel Trivett" w:date="2021-09-29T16:33:00Z"/>
        </w:rPr>
        <w:pPrChange w:id="3351" w:author="Chantel Trivett" w:date="2021-09-29T16:33:00Z">
          <w:pPr>
            <w:pStyle w:val="NumberedListLvl1"/>
            <w:divId w:val="2088334391"/>
          </w:pPr>
        </w:pPrChange>
      </w:pPr>
      <w:ins w:id="3352" w:author="Chantel Trivett" w:date="2021-09-24T12:34:00Z">
        <w:r>
          <w:t>Select the red circle on the right</w:t>
        </w:r>
      </w:ins>
      <w:ins w:id="3353" w:author="Chantel Trivett" w:date="2021-09-29T16:38:00Z">
        <w:r w:rsidR="00955B11">
          <w:t>-</w:t>
        </w:r>
      </w:ins>
      <w:ins w:id="3354" w:author="Chantel Trivett" w:date="2021-09-24T12:34:00Z">
        <w:r>
          <w:t xml:space="preserve">hand side of the notification. </w:t>
        </w:r>
        <w:r>
          <w:rPr>
            <w:noProof/>
          </w:rPr>
          <w:drawing>
            <wp:inline distT="0" distB="0" distL="0" distR="0" wp14:anchorId="7C9984CE" wp14:editId="2888D80F">
              <wp:extent cx="2943034" cy="2409825"/>
              <wp:effectExtent l="19050" t="19050" r="10160" b="9525"/>
              <wp:docPr id="88" name="Picture 88" descr="This image depicts the &quot;Mark as Read&quot; button located on the right-hand side of each session update in the notifications in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his image depicts the &quot;Mark as Read&quot; button located on the right-hand side of each session update in the notifications inbox."/>
                      <pic:cNvPicPr/>
                    </pic:nvPicPr>
                    <pic:blipFill>
                      <a:blip r:embed="rId117"/>
                      <a:stretch>
                        <a:fillRect/>
                      </a:stretch>
                    </pic:blipFill>
                    <pic:spPr>
                      <a:xfrm>
                        <a:off x="0" y="0"/>
                        <a:ext cx="2951356" cy="2416639"/>
                      </a:xfrm>
                      <a:prstGeom prst="rect">
                        <a:avLst/>
                      </a:prstGeom>
                      <a:ln>
                        <a:solidFill>
                          <a:schemeClr val="tx1"/>
                        </a:solidFill>
                      </a:ln>
                    </pic:spPr>
                  </pic:pic>
                </a:graphicData>
              </a:graphic>
            </wp:inline>
          </w:drawing>
        </w:r>
      </w:ins>
    </w:p>
    <w:p w14:paraId="02D9BD74" w14:textId="20DE209C" w:rsidR="00332D40" w:rsidRDefault="00332D40">
      <w:pPr>
        <w:rPr>
          <w:ins w:id="3355" w:author="Chantel Trivett" w:date="2021-09-29T16:40:00Z"/>
        </w:rPr>
      </w:pPr>
      <w:ins w:id="3356" w:author="Chantel Trivett" w:date="2021-09-29T16:40:00Z">
        <w:r>
          <w:br w:type="page"/>
        </w:r>
      </w:ins>
    </w:p>
    <w:p w14:paraId="0495CC47" w14:textId="77777777" w:rsidR="001B74D9" w:rsidRDefault="001B74D9">
      <w:pPr>
        <w:pStyle w:val="NumberedListLvl1"/>
        <w:numPr>
          <w:ilvl w:val="0"/>
          <w:numId w:val="0"/>
        </w:numPr>
        <w:ind w:left="720"/>
        <w:divId w:val="2088334391"/>
        <w:rPr>
          <w:ins w:id="3357" w:author="Chantel Trivett" w:date="2021-09-24T12:34:00Z"/>
        </w:rPr>
        <w:pPrChange w:id="3358" w:author="Chantel Trivett" w:date="2021-09-29T16:33:00Z">
          <w:pPr>
            <w:divId w:val="2088334391"/>
          </w:pPr>
        </w:pPrChange>
      </w:pPr>
    </w:p>
    <w:p w14:paraId="118E0975" w14:textId="18D6D08D" w:rsidR="00430451" w:rsidRDefault="00430451">
      <w:pPr>
        <w:pStyle w:val="ListParagraph"/>
        <w:divId w:val="2088334391"/>
        <w:rPr>
          <w:ins w:id="3359" w:author="Chantel Trivett" w:date="2021-09-24T12:34:00Z"/>
        </w:rPr>
        <w:pPrChange w:id="3360" w:author="Chantel Trivett" w:date="2021-09-29T16:33:00Z">
          <w:pPr>
            <w:divId w:val="2088334391"/>
          </w:pPr>
        </w:pPrChange>
      </w:pPr>
      <w:ins w:id="3361" w:author="Chantel Trivett" w:date="2021-09-24T12:34:00Z">
        <w:r>
          <w:t xml:space="preserve">The notification will </w:t>
        </w:r>
        <w:proofErr w:type="gramStart"/>
        <w:r>
          <w:t>fade</w:t>
        </w:r>
        <w:proofErr w:type="gramEnd"/>
        <w:r>
          <w:t xml:space="preserve"> and the circle will turn gray, marking the notification as read. The read/unread indicator will no longer be visible unless the user hovers over the area.</w:t>
        </w:r>
      </w:ins>
    </w:p>
    <w:p w14:paraId="110D7FEF" w14:textId="040B7A22" w:rsidR="00430451" w:rsidRDefault="00430451" w:rsidP="001B74D9">
      <w:pPr>
        <w:pStyle w:val="Images"/>
        <w:divId w:val="2088334391"/>
        <w:rPr>
          <w:ins w:id="3362" w:author="Chantel Trivett" w:date="2021-09-29T16:40:00Z"/>
        </w:rPr>
      </w:pPr>
      <w:ins w:id="3363" w:author="Chantel Trivett" w:date="2021-09-24T12:34:00Z">
        <w:r>
          <w:rPr>
            <w:noProof/>
          </w:rPr>
          <w:drawing>
            <wp:inline distT="0" distB="0" distL="0" distR="0" wp14:anchorId="24D58FCB" wp14:editId="2FFA1824">
              <wp:extent cx="2960208" cy="2257425"/>
              <wp:effectExtent l="19050" t="19050" r="12065" b="9525"/>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118"/>
                      <a:stretch>
                        <a:fillRect/>
                      </a:stretch>
                    </pic:blipFill>
                    <pic:spPr>
                      <a:xfrm>
                        <a:off x="0" y="0"/>
                        <a:ext cx="2978074" cy="2271049"/>
                      </a:xfrm>
                      <a:prstGeom prst="rect">
                        <a:avLst/>
                      </a:prstGeom>
                      <a:ln>
                        <a:solidFill>
                          <a:schemeClr val="tx1"/>
                        </a:solidFill>
                      </a:ln>
                    </pic:spPr>
                  </pic:pic>
                </a:graphicData>
              </a:graphic>
            </wp:inline>
          </w:drawing>
        </w:r>
      </w:ins>
    </w:p>
    <w:p w14:paraId="47592AB7" w14:textId="77777777" w:rsidR="006A020F" w:rsidRDefault="006A020F">
      <w:pPr>
        <w:pStyle w:val="Images"/>
        <w:divId w:val="2088334391"/>
        <w:rPr>
          <w:ins w:id="3364" w:author="Chantel Trivett" w:date="2021-09-24T12:34:00Z"/>
        </w:rPr>
        <w:pPrChange w:id="3365" w:author="Chantel Trivett" w:date="2021-09-29T16:33:00Z">
          <w:pPr>
            <w:divId w:val="2088334391"/>
          </w:pPr>
        </w:pPrChange>
      </w:pPr>
    </w:p>
    <w:p w14:paraId="4DF1B0AA" w14:textId="3DAD2EDF" w:rsidR="00430451" w:rsidRDefault="006A020F">
      <w:pPr>
        <w:pStyle w:val="Heading3"/>
        <w:divId w:val="2088334391"/>
        <w:rPr>
          <w:ins w:id="3366" w:author="Chantel Trivett" w:date="2021-09-24T12:34:00Z"/>
        </w:rPr>
        <w:pPrChange w:id="3367" w:author="Chantel Trivett" w:date="2021-09-29T16:41:00Z">
          <w:pPr>
            <w:divId w:val="2088334391"/>
          </w:pPr>
        </w:pPrChange>
      </w:pPr>
      <w:bookmarkStart w:id="3368" w:name="_Toc83903628"/>
      <w:ins w:id="3369" w:author="Chantel Trivett" w:date="2021-09-29T16:40:00Z">
        <w:r>
          <w:t>Mark a notification as u</w:t>
        </w:r>
      </w:ins>
      <w:ins w:id="3370" w:author="Chantel Trivett" w:date="2021-09-29T16:41:00Z">
        <w:r>
          <w:t>nread</w:t>
        </w:r>
      </w:ins>
      <w:bookmarkEnd w:id="3368"/>
    </w:p>
    <w:p w14:paraId="4C13567A" w14:textId="77777777" w:rsidR="00430451" w:rsidRDefault="00430451" w:rsidP="00430451">
      <w:pPr>
        <w:divId w:val="2088334391"/>
        <w:rPr>
          <w:ins w:id="3371" w:author="Chantel Trivett" w:date="2021-09-24T12:34:00Z"/>
        </w:rPr>
      </w:pPr>
      <w:ins w:id="3372" w:author="Chantel Trivett" w:date="2021-09-24T12:34:00Z">
        <w:r>
          <w:t xml:space="preserve">To mark a notification as unread: </w:t>
        </w:r>
      </w:ins>
    </w:p>
    <w:p w14:paraId="1CE975AB" w14:textId="0A09CE5C" w:rsidR="00430451" w:rsidRDefault="00430451" w:rsidP="008178D9">
      <w:pPr>
        <w:pStyle w:val="NumberedListLvl1"/>
        <w:numPr>
          <w:ilvl w:val="0"/>
          <w:numId w:val="143"/>
        </w:numPr>
        <w:divId w:val="2088334391"/>
        <w:rPr>
          <w:ins w:id="3373" w:author="Chantel Trivett" w:date="2021-09-29T16:44:00Z"/>
        </w:rPr>
      </w:pPr>
      <w:ins w:id="3374" w:author="Chantel Trivett" w:date="2021-09-24T12:34:00Z">
        <w:r>
          <w:t xml:space="preserve">Hover on the right-hand side of the notification. </w:t>
        </w:r>
      </w:ins>
    </w:p>
    <w:p w14:paraId="353E5A9E" w14:textId="77777777" w:rsidR="00C062BC" w:rsidRDefault="00C062BC">
      <w:pPr>
        <w:pStyle w:val="NumberedListLvl1"/>
        <w:numPr>
          <w:ilvl w:val="0"/>
          <w:numId w:val="0"/>
        </w:numPr>
        <w:ind w:left="720"/>
        <w:divId w:val="2088334391"/>
        <w:rPr>
          <w:ins w:id="3375" w:author="Chantel Trivett" w:date="2021-09-24T12:34:00Z"/>
        </w:rPr>
        <w:pPrChange w:id="3376" w:author="Chantel Trivett" w:date="2021-09-29T16:45:00Z">
          <w:pPr>
            <w:pStyle w:val="ListParagraph"/>
            <w:numPr>
              <w:numId w:val="89"/>
            </w:numPr>
            <w:ind w:left="360" w:hanging="360"/>
            <w:divId w:val="2088334391"/>
          </w:pPr>
        </w:pPrChange>
      </w:pPr>
    </w:p>
    <w:p w14:paraId="019708B1" w14:textId="69EB7C3B" w:rsidR="00430451" w:rsidRDefault="00430451">
      <w:pPr>
        <w:pStyle w:val="ListParagraph"/>
        <w:divId w:val="2088334391"/>
        <w:rPr>
          <w:ins w:id="3377" w:author="Chantel Trivett" w:date="2021-09-24T12:34:00Z"/>
        </w:rPr>
        <w:pPrChange w:id="3378" w:author="Chantel Trivett" w:date="2021-09-29T16:44:00Z">
          <w:pPr>
            <w:divId w:val="2088334391"/>
          </w:pPr>
        </w:pPrChange>
      </w:pPr>
      <w:ins w:id="3379" w:author="Chantel Trivett" w:date="2021-09-24T12:34:00Z">
        <w:r>
          <w:t xml:space="preserve">The gray Mark as Unread indicator will appear. </w:t>
        </w:r>
      </w:ins>
    </w:p>
    <w:p w14:paraId="1A350E99" w14:textId="0C49C464" w:rsidR="00430451" w:rsidRDefault="00430451" w:rsidP="008178D9">
      <w:pPr>
        <w:pStyle w:val="Images"/>
        <w:divId w:val="2088334391"/>
        <w:rPr>
          <w:ins w:id="3380" w:author="Chantel Trivett" w:date="2021-09-29T16:42:00Z"/>
        </w:rPr>
      </w:pPr>
      <w:ins w:id="3381" w:author="Chantel Trivett" w:date="2021-09-24T12:34:00Z">
        <w:r>
          <w:rPr>
            <w:noProof/>
          </w:rPr>
          <w:drawing>
            <wp:inline distT="0" distB="0" distL="0" distR="0" wp14:anchorId="287CFC2A" wp14:editId="5DE29DFD">
              <wp:extent cx="2943225" cy="2251530"/>
              <wp:effectExtent l="19050" t="19050" r="9525" b="15875"/>
              <wp:docPr id="89" name="Picture 89" descr="This image depicts a user hovering over the Mark as Unread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his image depicts a user hovering over the Mark as Unread indicator."/>
                      <pic:cNvPicPr/>
                    </pic:nvPicPr>
                    <pic:blipFill>
                      <a:blip r:embed="rId119"/>
                      <a:stretch>
                        <a:fillRect/>
                      </a:stretch>
                    </pic:blipFill>
                    <pic:spPr>
                      <a:xfrm>
                        <a:off x="0" y="0"/>
                        <a:ext cx="2955430" cy="2260867"/>
                      </a:xfrm>
                      <a:prstGeom prst="rect">
                        <a:avLst/>
                      </a:prstGeom>
                      <a:ln>
                        <a:solidFill>
                          <a:schemeClr val="tx1"/>
                        </a:solidFill>
                      </a:ln>
                    </pic:spPr>
                  </pic:pic>
                </a:graphicData>
              </a:graphic>
            </wp:inline>
          </w:drawing>
        </w:r>
      </w:ins>
    </w:p>
    <w:p w14:paraId="04FFD892" w14:textId="77777777" w:rsidR="008178D9" w:rsidRDefault="008178D9">
      <w:pPr>
        <w:pStyle w:val="Images"/>
        <w:divId w:val="2088334391"/>
        <w:rPr>
          <w:ins w:id="3382" w:author="Chantel Trivett" w:date="2021-09-24T12:34:00Z"/>
        </w:rPr>
        <w:pPrChange w:id="3383" w:author="Chantel Trivett" w:date="2021-09-29T16:42:00Z">
          <w:pPr>
            <w:divId w:val="2088334391"/>
          </w:pPr>
        </w:pPrChange>
      </w:pPr>
    </w:p>
    <w:p w14:paraId="007DC214" w14:textId="2F5BA9C9" w:rsidR="00422E8F" w:rsidRDefault="00430451" w:rsidP="008178D9">
      <w:pPr>
        <w:pStyle w:val="NumberedListLvl1"/>
        <w:divId w:val="2088334391"/>
        <w:rPr>
          <w:ins w:id="3384" w:author="Chantel Trivett" w:date="2021-09-29T16:45:00Z"/>
        </w:rPr>
      </w:pPr>
      <w:ins w:id="3385" w:author="Chantel Trivett" w:date="2021-09-24T12:34:00Z">
        <w:r>
          <w:t xml:space="preserve"> Select the gray circle. </w:t>
        </w:r>
      </w:ins>
    </w:p>
    <w:p w14:paraId="59F53769" w14:textId="70E18791" w:rsidR="00430451" w:rsidRDefault="00422E8F">
      <w:pPr>
        <w:rPr>
          <w:ins w:id="3386" w:author="Chantel Trivett" w:date="2021-09-24T12:34:00Z"/>
        </w:rPr>
      </w:pPr>
      <w:ins w:id="3387" w:author="Chantel Trivett" w:date="2021-09-29T16:45:00Z">
        <w:r>
          <w:br w:type="page"/>
        </w:r>
      </w:ins>
    </w:p>
    <w:p w14:paraId="738B249C" w14:textId="77777777" w:rsidR="00430451" w:rsidRDefault="00430451">
      <w:pPr>
        <w:pStyle w:val="ListParagraph"/>
        <w:divId w:val="2088334391"/>
        <w:rPr>
          <w:ins w:id="3388" w:author="Chantel Trivett" w:date="2021-09-24T12:34:00Z"/>
        </w:rPr>
        <w:pPrChange w:id="3389" w:author="Chantel Trivett" w:date="2021-09-29T16:43:00Z">
          <w:pPr>
            <w:divId w:val="2088334391"/>
          </w:pPr>
        </w:pPrChange>
      </w:pPr>
      <w:ins w:id="3390" w:author="Chantel Trivett" w:date="2021-09-24T12:34:00Z">
        <w:r>
          <w:t>The notification will turn red, marking the notification as unread.</w:t>
        </w:r>
      </w:ins>
    </w:p>
    <w:p w14:paraId="3C0864BB" w14:textId="77777777" w:rsidR="00430451" w:rsidRDefault="00430451">
      <w:pPr>
        <w:pStyle w:val="Images"/>
        <w:divId w:val="2088334391"/>
        <w:rPr>
          <w:ins w:id="3391" w:author="Chantel Trivett" w:date="2021-09-24T12:34:00Z"/>
        </w:rPr>
        <w:pPrChange w:id="3392" w:author="Chantel Trivett" w:date="2021-09-29T16:46:00Z">
          <w:pPr>
            <w:divId w:val="2088334391"/>
          </w:pPr>
        </w:pPrChange>
      </w:pPr>
      <w:ins w:id="3393" w:author="Chantel Trivett" w:date="2021-09-24T12:34:00Z">
        <w:r>
          <w:rPr>
            <w:noProof/>
          </w:rPr>
          <w:drawing>
            <wp:inline distT="0" distB="0" distL="0" distR="0" wp14:anchorId="59D3DEBB" wp14:editId="30149463">
              <wp:extent cx="2943225" cy="2195185"/>
              <wp:effectExtent l="19050" t="19050" r="9525" b="15240"/>
              <wp:docPr id="96" name="Picture 96" descr="This image depicts a list of unread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his image depicts a list of unread notifications."/>
                      <pic:cNvPicPr/>
                    </pic:nvPicPr>
                    <pic:blipFill>
                      <a:blip r:embed="rId120"/>
                      <a:stretch>
                        <a:fillRect/>
                      </a:stretch>
                    </pic:blipFill>
                    <pic:spPr>
                      <a:xfrm>
                        <a:off x="0" y="0"/>
                        <a:ext cx="2956092" cy="2204782"/>
                      </a:xfrm>
                      <a:prstGeom prst="rect">
                        <a:avLst/>
                      </a:prstGeom>
                      <a:ln>
                        <a:solidFill>
                          <a:schemeClr val="tx1"/>
                        </a:solidFill>
                      </a:ln>
                    </pic:spPr>
                  </pic:pic>
                </a:graphicData>
              </a:graphic>
            </wp:inline>
          </w:drawing>
        </w:r>
      </w:ins>
    </w:p>
    <w:p w14:paraId="01609BB0" w14:textId="77777777" w:rsidR="00430451" w:rsidRDefault="00430451">
      <w:pPr>
        <w:pStyle w:val="ListParagraph"/>
        <w:spacing w:after="240"/>
        <w:divId w:val="2088334391"/>
        <w:pPrChange w:id="3394" w:author="Chantel Trivett" w:date="2021-09-24T11:56:00Z">
          <w:pPr>
            <w:spacing w:after="240"/>
            <w:divId w:val="2088334391"/>
          </w:pPr>
        </w:pPrChange>
      </w:pPr>
    </w:p>
    <w:p w14:paraId="3798B235" w14:textId="5E95F5A8" w:rsidR="00FF1A2E" w:rsidDel="00B84660" w:rsidRDefault="00FF1A2E">
      <w:pPr>
        <w:pStyle w:val="Heading1"/>
        <w:divId w:val="2088334391"/>
        <w:rPr>
          <w:del w:id="3395" w:author="Chantel Trivett" w:date="2021-09-24T11:48:00Z"/>
        </w:rPr>
      </w:pPr>
      <w:del w:id="3396" w:author="Chantel Trivett" w:date="2021-09-24T11:48:00Z">
        <w:r w:rsidDel="00B84660">
          <w:delText>Notifications</w:delText>
        </w:r>
      </w:del>
    </w:p>
    <w:p w14:paraId="77F967C1" w14:textId="6A5349F5" w:rsidR="00FF1A2E" w:rsidDel="00B84660" w:rsidRDefault="00FF1A2E">
      <w:pPr>
        <w:pStyle w:val="Heading1"/>
        <w:divId w:val="2088334391"/>
        <w:rPr>
          <w:del w:id="3397" w:author="Chantel Trivett" w:date="2021-09-24T11:48:00Z"/>
        </w:rPr>
        <w:pPrChange w:id="3398" w:author="Chantel Trivett" w:date="2021-09-24T12:29:00Z">
          <w:pPr>
            <w:pStyle w:val="NormalWeb"/>
            <w:divId w:val="2088334391"/>
          </w:pPr>
        </w:pPrChange>
      </w:pPr>
      <w:del w:id="3399" w:author="Chantel Trivett" w:date="2021-09-21T16:27:00Z">
        <w:r w:rsidDel="00F96D09">
          <w:delText>Any</w:delText>
        </w:r>
      </w:del>
      <w:del w:id="3400" w:author="Chantel Trivett" w:date="2021-09-21T16:30:00Z">
        <w:r w:rsidDel="00625E59">
          <w:delText xml:space="preserve"> s</w:delText>
        </w:r>
        <w:r w:rsidDel="00FD6002">
          <w:delText>tatus change in</w:delText>
        </w:r>
      </w:del>
      <w:del w:id="3401" w:author="Chantel Trivett" w:date="2021-09-21T16:34:00Z">
        <w:r w:rsidDel="007D5B92">
          <w:delText xml:space="preserve"> </w:delText>
        </w:r>
        <w:r w:rsidR="00F147EF" w:rsidRPr="00F147EF" w:rsidDel="007D5B92">
          <w:rPr>
            <w:bCs/>
          </w:rPr>
          <w:delText>S</w:delText>
        </w:r>
        <w:r w:rsidRPr="00F147EF" w:rsidDel="007D5B92">
          <w:rPr>
            <w:bCs/>
          </w:rPr>
          <w:delText>essions</w:delText>
        </w:r>
        <w:r w:rsidDel="007D5B92">
          <w:delText xml:space="preserve"> </w:delText>
        </w:r>
      </w:del>
      <w:del w:id="3402" w:author="Chantel Trivett" w:date="2021-09-21T16:44:00Z">
        <w:r w:rsidDel="00626285">
          <w:delText xml:space="preserve">will display </w:delText>
        </w:r>
      </w:del>
      <w:del w:id="3403" w:author="Chantel Trivett" w:date="2021-09-24T11:48:00Z">
        <w:r w:rsidDel="00B84660">
          <w:delText xml:space="preserve">a red badge </w:delText>
        </w:r>
      </w:del>
      <w:del w:id="3404" w:author="Chantel Trivett" w:date="2021-09-21T16:45:00Z">
        <w:r w:rsidDel="000E6E38">
          <w:delText>at the t</w:delText>
        </w:r>
        <w:r w:rsidDel="00626285">
          <w:delText>op of the page</w:delText>
        </w:r>
      </w:del>
      <w:del w:id="3405" w:author="Chantel Trivett" w:date="2021-09-24T11:48:00Z">
        <w:r w:rsidDel="00B84660">
          <w:delText xml:space="preserve"> indicat</w:delText>
        </w:r>
      </w:del>
      <w:del w:id="3406" w:author="Chantel Trivett" w:date="2021-09-21T16:45:00Z">
        <w:r w:rsidDel="000E6E38">
          <w:delText xml:space="preserve">ing that you have new </w:delText>
        </w:r>
      </w:del>
      <w:del w:id="3407" w:author="Chantel Trivett" w:date="2021-09-24T11:48:00Z">
        <w:r w:rsidDel="00B84660">
          <w:delText>unread notifications.</w:delText>
        </w:r>
      </w:del>
    </w:p>
    <w:p w14:paraId="360E4269" w14:textId="0F92CE61" w:rsidR="00FF1A2E" w:rsidDel="00B84660" w:rsidRDefault="00FF1A2E">
      <w:pPr>
        <w:pStyle w:val="Heading1"/>
        <w:divId w:val="2088334391"/>
        <w:rPr>
          <w:del w:id="3408" w:author="Chantel Trivett" w:date="2021-09-24T11:48:00Z"/>
        </w:rPr>
        <w:pPrChange w:id="3409" w:author="Chantel Trivett" w:date="2021-09-24T12:29:00Z">
          <w:pPr>
            <w:pStyle w:val="NormalWeb"/>
            <w:divId w:val="2088334391"/>
          </w:pPr>
        </w:pPrChange>
      </w:pPr>
      <w:del w:id="3410" w:author="Chantel Trivett" w:date="2021-09-24T11:48:00Z">
        <w:r w:rsidDel="00B84660">
          <w:delText xml:space="preserve">When </w:delText>
        </w:r>
      </w:del>
      <w:del w:id="3411" w:author="Chantel Trivett" w:date="2021-09-21T16:23:00Z">
        <w:r w:rsidDel="007D1F5E">
          <w:delText xml:space="preserve">you </w:delText>
        </w:r>
        <w:r w:rsidR="00727A57" w:rsidDel="007D1F5E">
          <w:delText>click</w:delText>
        </w:r>
      </w:del>
      <w:del w:id="3412" w:author="Chantel Trivett" w:date="2021-09-24T11:48:00Z">
        <w:r w:rsidDel="00B84660">
          <w:delText xml:space="preserve"> notifications, a new popup window will open showing the notification title, date/time, the </w:delText>
        </w:r>
      </w:del>
      <w:del w:id="3413" w:author="Chantel Trivett" w:date="2021-09-21T16:09:00Z">
        <w:r w:rsidDel="002A7EBD">
          <w:delText>m</w:delText>
        </w:r>
      </w:del>
      <w:del w:id="3414" w:author="Chantel Trivett" w:date="2021-09-24T11:48:00Z">
        <w:r w:rsidDel="00B84660">
          <w:delText xml:space="preserve">odel used for prediction, and the </w:delText>
        </w:r>
        <w:r w:rsidR="001C0227" w:rsidDel="00B84660">
          <w:delText>status</w:delText>
        </w:r>
        <w:r w:rsidDel="00B84660">
          <w:delText xml:space="preserve"> of each session.</w:delText>
        </w:r>
      </w:del>
    </w:p>
    <w:p w14:paraId="5EF49A8A" w14:textId="612DB0AC" w:rsidR="00992156" w:rsidDel="00B84660" w:rsidRDefault="009622C4">
      <w:pPr>
        <w:pStyle w:val="Heading1"/>
        <w:divId w:val="2088334391"/>
        <w:rPr>
          <w:del w:id="3415" w:author="Chantel Trivett" w:date="2021-09-24T11:48:00Z"/>
          <w:rFonts w:eastAsia="Times New Roman"/>
        </w:rPr>
        <w:pPrChange w:id="3416" w:author="Chantel Trivett" w:date="2021-09-24T12:29:00Z">
          <w:pPr>
            <w:divId w:val="2088334391"/>
          </w:pPr>
        </w:pPrChange>
      </w:pPr>
      <w:del w:id="3417" w:author="Chantel Trivett" w:date="2021-09-24T11:48:00Z">
        <w:r w:rsidDel="00B84660">
          <w:rPr>
            <w:b w:val="0"/>
            <w:noProof/>
          </w:rPr>
          <w:drawing>
            <wp:inline distT="0" distB="0" distL="0" distR="0" wp14:anchorId="33DC68C1" wp14:editId="49AA6BB8">
              <wp:extent cx="5743264" cy="248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3264" cy="2484000"/>
                      </a:xfrm>
                      <a:prstGeom prst="rect">
                        <a:avLst/>
                      </a:prstGeom>
                    </pic:spPr>
                  </pic:pic>
                </a:graphicData>
              </a:graphic>
            </wp:inline>
          </w:drawing>
        </w:r>
      </w:del>
    </w:p>
    <w:p w14:paraId="5C16942E" w14:textId="63B51521" w:rsidR="00FF1A2E" w:rsidDel="00B84660" w:rsidRDefault="00C851B7">
      <w:pPr>
        <w:pStyle w:val="Heading1"/>
        <w:divId w:val="2088334391"/>
        <w:rPr>
          <w:del w:id="3418" w:author="Chantel Trivett" w:date="2021-09-24T11:48:00Z"/>
          <w:rFonts w:eastAsia="Times New Roman"/>
        </w:rPr>
        <w:pPrChange w:id="3419" w:author="Chantel Trivett" w:date="2021-09-24T12:29:00Z">
          <w:pPr>
            <w:spacing w:before="240"/>
            <w:divId w:val="2088334391"/>
          </w:pPr>
        </w:pPrChange>
      </w:pPr>
      <w:del w:id="3420" w:author="Chantel Trivett" w:date="2021-09-24T11:48:00Z">
        <w:r w:rsidDel="00B84660">
          <w:rPr>
            <w:b w:val="0"/>
            <w:noProof/>
          </w:rPr>
          <w:drawing>
            <wp:inline distT="0" distB="0" distL="0" distR="0" wp14:anchorId="5D2E8CF0" wp14:editId="723F189B">
              <wp:extent cx="5760000" cy="2938309"/>
              <wp:effectExtent l="19050" t="19050" r="1270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126"/>
                      <a:stretch/>
                    </pic:blipFill>
                    <pic:spPr bwMode="auto">
                      <a:xfrm>
                        <a:off x="0" y="0"/>
                        <a:ext cx="5760000" cy="29383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4D4086C5" w14:textId="6388A369" w:rsidR="004D6861" w:rsidDel="00B84660" w:rsidRDefault="001F12AC">
      <w:pPr>
        <w:pStyle w:val="Heading1"/>
        <w:divId w:val="2088334391"/>
        <w:rPr>
          <w:del w:id="3421" w:author="Chantel Trivett" w:date="2021-09-24T11:48:00Z"/>
        </w:rPr>
        <w:pPrChange w:id="3422" w:author="Chantel Trivett" w:date="2021-09-24T12:29:00Z">
          <w:pPr>
            <w:pStyle w:val="NormalWeb"/>
            <w:divId w:val="2088334391"/>
          </w:pPr>
        </w:pPrChange>
      </w:pPr>
      <w:del w:id="3423" w:author="Chantel Trivett" w:date="2021-09-24T11:48:00Z">
        <w:r w:rsidDel="00B84660">
          <w:delText>To delete a notification</w:delText>
        </w:r>
      </w:del>
      <w:del w:id="3424" w:author="Chantel Trivett" w:date="2021-09-21T16:54:00Z">
        <w:r w:rsidDel="00DB1434">
          <w:delText xml:space="preserve"> (irreversibly)</w:delText>
        </w:r>
      </w:del>
      <w:del w:id="3425" w:author="Chantel Trivett" w:date="2021-09-24T11:48:00Z">
        <w:r w:rsidDel="00B84660">
          <w:delText xml:space="preserve"> </w:delText>
        </w:r>
      </w:del>
      <w:del w:id="3426" w:author="Chantel Trivett" w:date="2021-09-21T16:54:00Z">
        <w:r w:rsidDel="00DB1434">
          <w:delText>click the 'x' while hovering</w:delText>
        </w:r>
      </w:del>
      <w:del w:id="3427" w:author="Chantel Trivett" w:date="2021-09-21T16:10:00Z">
        <w:r w:rsidDel="00900F72">
          <w:delText>.</w:delText>
        </w:r>
      </w:del>
    </w:p>
    <w:p w14:paraId="4443CF9C" w14:textId="7E4721D7" w:rsidR="00FF1A2E" w:rsidDel="00B84660" w:rsidRDefault="004B783A">
      <w:pPr>
        <w:pStyle w:val="Heading1"/>
        <w:divId w:val="2088334391"/>
        <w:rPr>
          <w:del w:id="3428" w:author="Chantel Trivett" w:date="2021-09-24T11:48:00Z"/>
          <w:rFonts w:eastAsia="Times New Roman"/>
        </w:rPr>
        <w:pPrChange w:id="3429" w:author="Chantel Trivett" w:date="2021-09-24T12:29:00Z">
          <w:pPr>
            <w:divId w:val="2088334391"/>
          </w:pPr>
        </w:pPrChange>
      </w:pPr>
      <w:del w:id="3430" w:author="Chantel Trivett" w:date="2021-09-21T17:05:00Z">
        <w:r w:rsidDel="00FE5EDB">
          <w:rPr>
            <w:b w:val="0"/>
            <w:noProof/>
          </w:rPr>
          <w:drawing>
            <wp:inline distT="0" distB="0" distL="0" distR="0" wp14:anchorId="23B3259C" wp14:editId="7C478695">
              <wp:extent cx="5760000" cy="231494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129"/>
                      <a:stretch/>
                    </pic:blipFill>
                    <pic:spPr bwMode="auto">
                      <a:xfrm>
                        <a:off x="0" y="0"/>
                        <a:ext cx="5760000" cy="2314947"/>
                      </a:xfrm>
                      <a:prstGeom prst="rect">
                        <a:avLst/>
                      </a:prstGeom>
                      <a:ln>
                        <a:noFill/>
                      </a:ln>
                      <a:extLst>
                        <a:ext uri="{53640926-AAD7-44D8-BBD7-CCE9431645EC}">
                          <a14:shadowObscured xmlns:a14="http://schemas.microsoft.com/office/drawing/2010/main"/>
                        </a:ext>
                      </a:extLst>
                    </pic:spPr>
                  </pic:pic>
                </a:graphicData>
              </a:graphic>
            </wp:inline>
          </w:drawing>
        </w:r>
      </w:del>
    </w:p>
    <w:p w14:paraId="16172567" w14:textId="1326B57D" w:rsidR="00E37EF4" w:rsidDel="00FE5EDB" w:rsidRDefault="00E37EF4">
      <w:pPr>
        <w:pStyle w:val="Heading1"/>
        <w:divId w:val="2088334391"/>
        <w:rPr>
          <w:del w:id="3431" w:author="Chantel Trivett" w:date="2021-09-21T17:05:00Z"/>
        </w:rPr>
        <w:pPrChange w:id="3432" w:author="Chantel Trivett" w:date="2021-09-24T12:29:00Z">
          <w:pPr>
            <w:pStyle w:val="NormalWeb"/>
            <w:divId w:val="2088334391"/>
          </w:pPr>
        </w:pPrChange>
      </w:pPr>
      <w:del w:id="3433" w:author="Chantel Trivett" w:date="2021-09-21T17:05:00Z">
        <w:r w:rsidDel="00FE5EDB">
          <w:delText>You can use the small red button to mark a notification as read, to organize notifications pending.</w:delText>
        </w:r>
      </w:del>
    </w:p>
    <w:p w14:paraId="735D5C18" w14:textId="2F932791" w:rsidR="00FF1A2E" w:rsidDel="00B84660" w:rsidRDefault="00970551">
      <w:pPr>
        <w:pStyle w:val="Heading1"/>
        <w:divId w:val="2088334391"/>
        <w:rPr>
          <w:del w:id="3434" w:author="Chantel Trivett" w:date="2021-09-24T11:48:00Z"/>
          <w:rFonts w:eastAsia="Times New Roman"/>
        </w:rPr>
        <w:pPrChange w:id="3435" w:author="Chantel Trivett" w:date="2021-09-24T12:29:00Z">
          <w:pPr>
            <w:divId w:val="2088334391"/>
          </w:pPr>
        </w:pPrChange>
      </w:pPr>
      <w:del w:id="3436" w:author="Chantel Trivett" w:date="2021-09-22T10:10:00Z">
        <w:r w:rsidDel="000A25EC">
          <w:rPr>
            <w:b w:val="0"/>
            <w:noProof/>
          </w:rPr>
          <w:drawing>
            <wp:inline distT="0" distB="0" distL="0" distR="0" wp14:anchorId="52B9974E" wp14:editId="5FAA58F6">
              <wp:extent cx="5760000" cy="21848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00" cy="2184847"/>
                      </a:xfrm>
                      <a:prstGeom prst="rect">
                        <a:avLst/>
                      </a:prstGeom>
                    </pic:spPr>
                  </pic:pic>
                </a:graphicData>
              </a:graphic>
            </wp:inline>
          </w:drawing>
        </w:r>
      </w:del>
    </w:p>
    <w:p w14:paraId="5FA2F423" w14:textId="23FB665C" w:rsidR="00FF1A2E" w:rsidDel="000A25EC" w:rsidRDefault="008F20DC">
      <w:pPr>
        <w:pStyle w:val="Heading1"/>
        <w:divId w:val="2088334391"/>
        <w:rPr>
          <w:del w:id="3437" w:author="Chantel Trivett" w:date="2021-09-22T10:10:00Z"/>
        </w:rPr>
        <w:pPrChange w:id="3438" w:author="Chantel Trivett" w:date="2021-09-24T12:29:00Z">
          <w:pPr>
            <w:pStyle w:val="NormalWeb"/>
            <w:divId w:val="2088334391"/>
          </w:pPr>
        </w:pPrChange>
      </w:pPr>
      <w:del w:id="3439" w:author="Chantel Trivett" w:date="2021-09-22T10:10:00Z">
        <w:r w:rsidDel="000A25EC">
          <w:delText>R</w:delText>
        </w:r>
        <w:r w:rsidR="00FF1A2E" w:rsidDel="000A25EC">
          <w:delText>ead notifications will continue to be shown in the list</w:delText>
        </w:r>
        <w:r w:rsidR="00692445" w:rsidDel="000A25EC">
          <w:delText>,</w:delText>
        </w:r>
        <w:r w:rsidR="00FF1A2E" w:rsidDel="000A25EC">
          <w:delText xml:space="preserve"> with the option of being marked as unread </w:delText>
        </w:r>
        <w:r w:rsidR="00692445" w:rsidDel="000A25EC">
          <w:delText xml:space="preserve">by </w:delText>
        </w:r>
        <w:r w:rsidR="004F6F2B" w:rsidDel="000A25EC">
          <w:delText xml:space="preserve">clicking </w:delText>
        </w:r>
        <w:r w:rsidR="00FF1A2E" w:rsidDel="000A25EC">
          <w:delText xml:space="preserve">the right </w:delText>
        </w:r>
        <w:r w:rsidDel="000A25EC">
          <w:delText xml:space="preserve">gray </w:delText>
        </w:r>
        <w:r w:rsidR="00FF1A2E" w:rsidDel="000A25EC">
          <w:delText>button.</w:delText>
        </w:r>
      </w:del>
    </w:p>
    <w:p w14:paraId="097CC074" w14:textId="4BA99850" w:rsidR="00FF1A2E" w:rsidDel="00B84660" w:rsidRDefault="00672959">
      <w:pPr>
        <w:pStyle w:val="Heading1"/>
        <w:divId w:val="2088334391"/>
        <w:rPr>
          <w:del w:id="3440" w:author="Chantel Trivett" w:date="2021-09-24T11:48:00Z"/>
          <w:rFonts w:eastAsia="Times New Roman"/>
        </w:rPr>
        <w:pPrChange w:id="3441" w:author="Chantel Trivett" w:date="2021-09-24T12:29:00Z">
          <w:pPr>
            <w:divId w:val="2088334391"/>
          </w:pPr>
        </w:pPrChange>
      </w:pPr>
      <w:del w:id="3442" w:author="Chantel Trivett" w:date="2021-09-22T10:10:00Z">
        <w:r w:rsidDel="000A25EC">
          <w:rPr>
            <w:b w:val="0"/>
            <w:noProof/>
          </w:rPr>
          <w:drawing>
            <wp:inline distT="0" distB="0" distL="0" distR="0" wp14:anchorId="260DA9F1" wp14:editId="64FF962F">
              <wp:extent cx="6016625" cy="219773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2197735"/>
                      </a:xfrm>
                      <a:prstGeom prst="rect">
                        <a:avLst/>
                      </a:prstGeom>
                    </pic:spPr>
                  </pic:pic>
                </a:graphicData>
              </a:graphic>
            </wp:inline>
          </w:drawing>
        </w:r>
      </w:del>
    </w:p>
    <w:p w14:paraId="2AE157B1" w14:textId="6C86F8F5" w:rsidR="00FF1A2E" w:rsidRDefault="00070691">
      <w:pPr>
        <w:pStyle w:val="Heading1"/>
        <w:divId w:val="2088334391"/>
        <w:rPr>
          <w:ins w:id="3443" w:author="Chantel Trivett" w:date="2021-09-22T11:45:00Z"/>
        </w:rPr>
      </w:pPr>
      <w:bookmarkStart w:id="3444" w:name="_Toc83903629"/>
      <w:ins w:id="3445" w:author="Chantel Trivett" w:date="2021-09-22T10:13:00Z">
        <w:r>
          <w:t xml:space="preserve">Prediction </w:t>
        </w:r>
      </w:ins>
      <w:r w:rsidR="00FF1A2E">
        <w:t>Results</w:t>
      </w:r>
      <w:bookmarkEnd w:id="3444"/>
      <w:r w:rsidR="00FF1A2E">
        <w:t xml:space="preserve"> </w:t>
      </w:r>
      <w:del w:id="3446" w:author="Chantel Trivett" w:date="2021-09-22T10:13:00Z">
        <w:r w:rsidR="00FF1A2E" w:rsidDel="00D270C5">
          <w:delText>View</w:delText>
        </w:r>
      </w:del>
    </w:p>
    <w:p w14:paraId="1E5FAF82" w14:textId="46860B21" w:rsidR="00024D88" w:rsidRPr="00024D88" w:rsidRDefault="00F63BE2">
      <w:pPr>
        <w:pStyle w:val="Heading2"/>
        <w:divId w:val="2088334391"/>
        <w:pPrChange w:id="3447" w:author="Chantel Trivett" w:date="2021-09-24T12:29:00Z">
          <w:pPr>
            <w:pStyle w:val="Heading1"/>
            <w:divId w:val="2088334391"/>
          </w:pPr>
        </w:pPrChange>
      </w:pPr>
      <w:bookmarkStart w:id="3448" w:name="_Toc83903630"/>
      <w:ins w:id="3449" w:author="Chantel Trivett" w:date="2021-09-22T11:45:00Z">
        <w:r>
          <w:t>Results Overview</w:t>
        </w:r>
      </w:ins>
      <w:bookmarkEnd w:id="3448"/>
    </w:p>
    <w:p w14:paraId="3F054591" w14:textId="4F8E76F5" w:rsidR="00FF1A2E" w:rsidRDefault="00461BD6">
      <w:pPr>
        <w:divId w:val="2088334391"/>
        <w:rPr>
          <w:ins w:id="3450" w:author="Chantel Trivett" w:date="2021-09-29T16:46:00Z"/>
        </w:rPr>
      </w:pPr>
      <w:ins w:id="3451" w:author="Chantel Trivett" w:date="2021-09-22T10:10:00Z">
        <w:r>
          <w:t xml:space="preserve">Completed </w:t>
        </w:r>
      </w:ins>
      <w:ins w:id="3452" w:author="Chantel Trivett" w:date="2021-09-22T10:11:00Z">
        <w:r w:rsidR="00F74CBB">
          <w:t>Prediction Session</w:t>
        </w:r>
      </w:ins>
      <w:ins w:id="3453" w:author="Chantel Trivett" w:date="2021-09-22T10:46:00Z">
        <w:r w:rsidR="009A4BC4">
          <w:t xml:space="preserve"> result</w:t>
        </w:r>
      </w:ins>
      <w:ins w:id="3454" w:author="Chantel Trivett" w:date="2021-09-22T10:11:00Z">
        <w:r w:rsidR="00F74CBB">
          <w:t xml:space="preserve">s are </w:t>
        </w:r>
      </w:ins>
      <w:ins w:id="3455" w:author="Chantel Trivett" w:date="2021-09-22T10:46:00Z">
        <w:r w:rsidR="009A4BC4">
          <w:t>accessible</w:t>
        </w:r>
      </w:ins>
      <w:ins w:id="3456" w:author="Chantel Trivett" w:date="2021-09-22T10:11:00Z">
        <w:r w:rsidR="00F74CBB">
          <w:t xml:space="preserve"> </w:t>
        </w:r>
      </w:ins>
      <w:ins w:id="3457" w:author="Chantel Trivett" w:date="2021-09-22T10:47:00Z">
        <w:r w:rsidR="00860006">
          <w:t xml:space="preserve">through the </w:t>
        </w:r>
      </w:ins>
      <w:ins w:id="3458" w:author="Chantel Trivett" w:date="2021-09-22T10:11:00Z">
        <w:r w:rsidR="00F74CBB" w:rsidRPr="00860006">
          <w:rPr>
            <w:b/>
            <w:bCs/>
            <w:rPrChange w:id="3459" w:author="Chantel Trivett" w:date="2021-09-22T10:47:00Z">
              <w:rPr>
                <w:rFonts w:eastAsia="Times New Roman" w:cs="Times New Roman"/>
              </w:rPr>
            </w:rPrChange>
          </w:rPr>
          <w:t>Results</w:t>
        </w:r>
        <w:r w:rsidR="00F74CBB">
          <w:t xml:space="preserve"> page</w:t>
        </w:r>
      </w:ins>
      <w:ins w:id="3460" w:author="Chantel Trivett" w:date="2021-09-22T10:12:00Z">
        <w:r w:rsidR="00014278">
          <w:t>.</w:t>
        </w:r>
      </w:ins>
      <w:ins w:id="3461" w:author="Chantel Trivett" w:date="2021-09-29T16:46:00Z">
        <w:r w:rsidR="00240559">
          <w:t xml:space="preserve"> </w:t>
        </w:r>
      </w:ins>
      <w:del w:id="3462" w:author="Chantel Trivett" w:date="2021-09-22T10:19:00Z">
        <w:r w:rsidR="00FF1A2E" w:rsidDel="001545F5">
          <w:delText>Once your session is done</w:delText>
        </w:r>
        <w:r w:rsidR="005568FA" w:rsidDel="001545F5">
          <w:delText xml:space="preserve">, </w:delText>
        </w:r>
        <w:r w:rsidR="000D5182" w:rsidDel="001545F5">
          <w:delText>y</w:delText>
        </w:r>
        <w:r w:rsidR="00FF1A2E" w:rsidDel="001545F5">
          <w:delText xml:space="preserve">ou can view the details on the </w:delText>
        </w:r>
        <w:r w:rsidR="0072437A" w:rsidRPr="0072437A" w:rsidDel="001545F5">
          <w:rPr>
            <w:b/>
            <w:bCs/>
          </w:rPr>
          <w:delText>R</w:delText>
        </w:r>
        <w:r w:rsidR="00FF1A2E" w:rsidRPr="0072437A" w:rsidDel="001545F5">
          <w:rPr>
            <w:b/>
            <w:bCs/>
          </w:rPr>
          <w:delText>esults</w:delText>
        </w:r>
        <w:r w:rsidR="00FF1A2E" w:rsidDel="001545F5">
          <w:delText xml:space="preserve"> page</w:delText>
        </w:r>
        <w:r w:rsidR="000D5182" w:rsidDel="001545F5">
          <w:delText>:</w:delText>
        </w:r>
      </w:del>
      <w:ins w:id="3463" w:author="Chantel Trivett" w:date="2021-09-22T11:07:00Z">
        <w:r w:rsidR="00FF67AE">
          <w:t>T</w:t>
        </w:r>
      </w:ins>
      <w:ins w:id="3464" w:author="Chantel Trivett" w:date="2021-09-22T10:51:00Z">
        <w:r w:rsidR="004C2798">
          <w:t>he</w:t>
        </w:r>
      </w:ins>
      <w:ins w:id="3465" w:author="Chantel Trivett" w:date="2021-09-22T10:50:00Z">
        <w:r w:rsidR="00681DBB">
          <w:t xml:space="preserve"> Results page</w:t>
        </w:r>
      </w:ins>
      <w:ins w:id="3466" w:author="Chantel Trivett" w:date="2021-09-22T11:07:00Z">
        <w:r w:rsidR="005A7CBA">
          <w:t xml:space="preserve"> provides </w:t>
        </w:r>
      </w:ins>
      <w:ins w:id="3467" w:author="Chantel Trivett" w:date="2021-09-22T10:50:00Z">
        <w:r w:rsidR="000E6419">
          <w:t>an overview of the</w:t>
        </w:r>
      </w:ins>
      <w:ins w:id="3468" w:author="Chantel Trivett" w:date="2021-09-22T11:00:00Z">
        <w:r w:rsidR="008D3C7D">
          <w:t xml:space="preserve"> </w:t>
        </w:r>
      </w:ins>
      <w:ins w:id="3469" w:author="Chantel Trivett" w:date="2021-09-22T11:01:00Z">
        <w:r w:rsidR="00C80746">
          <w:t>current</w:t>
        </w:r>
      </w:ins>
      <w:ins w:id="3470" w:author="Chantel Trivett" w:date="2021-09-22T11:00:00Z">
        <w:r w:rsidR="008D3C7D">
          <w:t xml:space="preserve"> user</w:t>
        </w:r>
        <w:r w:rsidR="00FF28DB">
          <w:t>'</w:t>
        </w:r>
        <w:r w:rsidR="008D3C7D">
          <w:t>s</w:t>
        </w:r>
      </w:ins>
      <w:ins w:id="3471" w:author="Chantel Trivett" w:date="2021-09-22T10:50:00Z">
        <w:r w:rsidR="000E6419">
          <w:t xml:space="preserve"> most recent prediction sessions</w:t>
        </w:r>
      </w:ins>
      <w:ins w:id="3472" w:author="Chantel Trivett" w:date="2021-09-22T11:07:00Z">
        <w:r w:rsidR="005A7CBA">
          <w:t>.</w:t>
        </w:r>
      </w:ins>
    </w:p>
    <w:p w14:paraId="27766AE0" w14:textId="04EECD00" w:rsidR="00762738" w:rsidRDefault="00762738">
      <w:pPr>
        <w:divId w:val="2088334391"/>
        <w:rPr>
          <w:ins w:id="3473" w:author="Chantel Trivett" w:date="2021-09-29T16:46:00Z"/>
        </w:rPr>
      </w:pPr>
    </w:p>
    <w:p w14:paraId="583B2043" w14:textId="324858DF" w:rsidR="00762738" w:rsidRDefault="00762738" w:rsidP="00762738">
      <w:pPr>
        <w:pStyle w:val="Caption"/>
        <w:jc w:val="center"/>
        <w:divId w:val="2088334391"/>
        <w:rPr>
          <w:ins w:id="3474" w:author="Chantel Trivett" w:date="2021-09-29T16:51:00Z"/>
          <w:b/>
          <w:bCs/>
          <w:color w:val="0B676A"/>
          <w:sz w:val="20"/>
          <w:szCs w:val="20"/>
        </w:rPr>
      </w:pPr>
      <w:bookmarkStart w:id="3475" w:name="_Toc83903384"/>
      <w:ins w:id="3476" w:author="Chantel Trivett" w:date="2021-09-29T16:47:00Z">
        <w:r w:rsidRPr="00762738">
          <w:rPr>
            <w:b/>
            <w:bCs/>
            <w:color w:val="0B676A"/>
            <w:sz w:val="20"/>
            <w:szCs w:val="20"/>
            <w:rPrChange w:id="3477" w:author="Chantel Trivett" w:date="2021-09-29T16:47:00Z">
              <w:rPr/>
            </w:rPrChange>
          </w:rPr>
          <w:t xml:space="preserve">Figure </w:t>
        </w:r>
        <w:r w:rsidRPr="00762738">
          <w:rPr>
            <w:b/>
            <w:bCs/>
            <w:color w:val="0B676A"/>
            <w:sz w:val="20"/>
            <w:szCs w:val="20"/>
            <w:rPrChange w:id="3478" w:author="Chantel Trivett" w:date="2021-09-29T16:47:00Z">
              <w:rPr/>
            </w:rPrChange>
          </w:rPr>
          <w:fldChar w:fldCharType="begin"/>
        </w:r>
        <w:r w:rsidRPr="00762738">
          <w:rPr>
            <w:b/>
            <w:bCs/>
            <w:color w:val="0B676A"/>
            <w:sz w:val="20"/>
            <w:szCs w:val="20"/>
            <w:rPrChange w:id="3479" w:author="Chantel Trivett" w:date="2021-09-29T16:47:00Z">
              <w:rPr/>
            </w:rPrChange>
          </w:rPr>
          <w:instrText xml:space="preserve"> SEQ Figure \* ARABIC </w:instrText>
        </w:r>
      </w:ins>
      <w:r w:rsidRPr="00762738">
        <w:rPr>
          <w:b/>
          <w:bCs/>
          <w:color w:val="0B676A"/>
          <w:sz w:val="20"/>
          <w:szCs w:val="20"/>
          <w:rPrChange w:id="3480" w:author="Chantel Trivett" w:date="2021-09-29T16:47:00Z">
            <w:rPr/>
          </w:rPrChange>
        </w:rPr>
        <w:fldChar w:fldCharType="separate"/>
      </w:r>
      <w:ins w:id="3481" w:author="Chantel Trivett" w:date="2021-10-06T17:40:00Z">
        <w:r w:rsidR="00986C5B">
          <w:rPr>
            <w:b/>
            <w:bCs/>
            <w:noProof/>
            <w:color w:val="0B676A"/>
            <w:sz w:val="20"/>
            <w:szCs w:val="20"/>
          </w:rPr>
          <w:t>16</w:t>
        </w:r>
      </w:ins>
      <w:ins w:id="3482" w:author="Chantel Trivett" w:date="2021-09-29T16:47:00Z">
        <w:r w:rsidRPr="00762738">
          <w:rPr>
            <w:b/>
            <w:bCs/>
            <w:color w:val="0B676A"/>
            <w:sz w:val="20"/>
            <w:szCs w:val="20"/>
            <w:rPrChange w:id="3483" w:author="Chantel Trivett" w:date="2021-09-29T16:47:00Z">
              <w:rPr/>
            </w:rPrChange>
          </w:rPr>
          <w:fldChar w:fldCharType="end"/>
        </w:r>
        <w:r w:rsidRPr="00762738">
          <w:rPr>
            <w:b/>
            <w:bCs/>
            <w:color w:val="0B676A"/>
            <w:sz w:val="20"/>
            <w:szCs w:val="20"/>
            <w:rPrChange w:id="3484" w:author="Chantel Trivett" w:date="2021-09-29T16:47:00Z">
              <w:rPr/>
            </w:rPrChange>
          </w:rPr>
          <w:t>: The Results Page</w:t>
        </w:r>
      </w:ins>
      <w:bookmarkEnd w:id="3475"/>
    </w:p>
    <w:p w14:paraId="764FDF46" w14:textId="3A44CCF0" w:rsidR="00F34999" w:rsidRPr="00BD6737" w:rsidRDefault="00F34999">
      <w:pPr>
        <w:divId w:val="2088334391"/>
        <w:pPrChange w:id="3485" w:author="Chantel Trivett" w:date="2021-09-29T16:51:00Z">
          <w:pPr>
            <w:pStyle w:val="NormalWeb"/>
            <w:numPr>
              <w:numId w:val="9"/>
            </w:numPr>
            <w:tabs>
              <w:tab w:val="num" w:pos="720"/>
            </w:tabs>
            <w:ind w:left="720" w:hanging="360"/>
            <w:divId w:val="2088334391"/>
          </w:pPr>
        </w:pPrChange>
      </w:pPr>
      <w:ins w:id="3486" w:author="Chantel Trivett" w:date="2021-09-29T16:51:00Z">
        <w:r>
          <w:rPr>
            <w:noProof/>
          </w:rPr>
          <w:drawing>
            <wp:inline distT="0" distB="0" distL="0" distR="0" wp14:anchorId="7C76E77A" wp14:editId="1F2ABC21">
              <wp:extent cx="5922000" cy="3499200"/>
              <wp:effectExtent l="19050" t="19050" r="22225" b="25400"/>
              <wp:docPr id="195" name="Picture 195" descr="This image depicts the AGILITY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his image depicts the AGILITY Results page."/>
                      <pic:cNvPicPr/>
                    </pic:nvPicPr>
                    <pic:blipFill>
                      <a:blip r:embed="rId126"/>
                      <a:stretch>
                        <a:fillRect/>
                      </a:stretch>
                    </pic:blipFill>
                    <pic:spPr>
                      <a:xfrm>
                        <a:off x="0" y="0"/>
                        <a:ext cx="5922000" cy="3499200"/>
                      </a:xfrm>
                      <a:prstGeom prst="rect">
                        <a:avLst/>
                      </a:prstGeom>
                      <a:ln>
                        <a:solidFill>
                          <a:schemeClr val="tx1"/>
                        </a:solidFill>
                      </a:ln>
                    </pic:spPr>
                  </pic:pic>
                </a:graphicData>
              </a:graphic>
            </wp:inline>
          </w:drawing>
        </w:r>
      </w:ins>
    </w:p>
    <w:p w14:paraId="484A8F09" w14:textId="5F332CD6" w:rsidR="003F3EA0" w:rsidRDefault="00E83827" w:rsidP="00855644">
      <w:pPr>
        <w:spacing w:after="240"/>
        <w:jc w:val="center"/>
        <w:divId w:val="2088334391"/>
        <w:rPr>
          <w:ins w:id="3487" w:author="Chantel Trivett" w:date="2021-09-29T16:52:00Z"/>
          <w:rFonts w:eastAsia="Times New Roman"/>
        </w:rPr>
      </w:pPr>
      <w:del w:id="3488" w:author="Chantel Trivett" w:date="2021-09-29T16:52:00Z">
        <w:r w:rsidDel="003F3EA0">
          <w:rPr>
            <w:noProof/>
          </w:rPr>
          <w:drawing>
            <wp:inline distT="0" distB="0" distL="0" distR="0" wp14:anchorId="403786A5" wp14:editId="75B1B354">
              <wp:extent cx="5922000" cy="2062800"/>
              <wp:effectExtent l="19050" t="19050" r="22225" b="13970"/>
              <wp:docPr id="29" name="Picture 29" descr="This image depicts the AGILITY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is image depicts the AGILITY Results page."/>
                      <pic:cNvPicPr/>
                    </pic:nvPicPr>
                    <pic:blipFill>
                      <a:blip r:embed="rId127"/>
                      <a:stretch>
                        <a:fillRect/>
                      </a:stretch>
                    </pic:blipFill>
                    <pic:spPr>
                      <a:xfrm>
                        <a:off x="0" y="0"/>
                        <a:ext cx="5922000" cy="2062800"/>
                      </a:xfrm>
                      <a:prstGeom prst="rect">
                        <a:avLst/>
                      </a:prstGeom>
                      <a:ln>
                        <a:solidFill>
                          <a:schemeClr val="tx1"/>
                        </a:solidFill>
                      </a:ln>
                    </pic:spPr>
                  </pic:pic>
                </a:graphicData>
              </a:graphic>
            </wp:inline>
          </w:drawing>
        </w:r>
      </w:del>
    </w:p>
    <w:p w14:paraId="494BF538" w14:textId="77777777" w:rsidR="003F3EA0" w:rsidRDefault="003F3EA0">
      <w:pPr>
        <w:rPr>
          <w:ins w:id="3489" w:author="Chantel Trivett" w:date="2021-09-29T16:52:00Z"/>
          <w:rFonts w:eastAsia="Times New Roman"/>
        </w:rPr>
      </w:pPr>
      <w:ins w:id="3490" w:author="Chantel Trivett" w:date="2021-09-29T16:52:00Z">
        <w:r>
          <w:rPr>
            <w:rFonts w:eastAsia="Times New Roman"/>
          </w:rPr>
          <w:br w:type="page"/>
        </w:r>
      </w:ins>
    </w:p>
    <w:p w14:paraId="10A22135" w14:textId="77777777" w:rsidR="00A8203E" w:rsidRDefault="00A8203E" w:rsidP="00A8203E">
      <w:pPr>
        <w:pStyle w:val="Heading2"/>
        <w:divId w:val="2088334391"/>
        <w:rPr>
          <w:ins w:id="3491" w:author="Chantel Trivett" w:date="2021-09-30T09:48:00Z"/>
        </w:rPr>
      </w:pPr>
      <w:bookmarkStart w:id="3492" w:name="_Toc83903631"/>
      <w:ins w:id="3493" w:author="Chantel Trivett" w:date="2021-09-30T09:48:00Z">
        <w:r>
          <w:rPr>
            <w:rStyle w:val="Strong"/>
          </w:rPr>
          <w:t>View Predict</w:t>
        </w:r>
        <w:bookmarkStart w:id="3494" w:name="view_prediction_results"/>
        <w:bookmarkEnd w:id="3494"/>
        <w:r>
          <w:rPr>
            <w:rStyle w:val="Strong"/>
          </w:rPr>
          <w:t>ion Results</w:t>
        </w:r>
        <w:bookmarkEnd w:id="3492"/>
      </w:ins>
    </w:p>
    <w:p w14:paraId="661F70B1" w14:textId="7E599A64" w:rsidR="00FF1A2E" w:rsidRDefault="004C31B3">
      <w:pPr>
        <w:pStyle w:val="Heading3"/>
        <w:divId w:val="2088334391"/>
        <w:pPrChange w:id="3495" w:author="Chantel Trivett" w:date="2021-09-30T09:49:00Z">
          <w:pPr>
            <w:spacing w:after="240"/>
            <w:divId w:val="2088334391"/>
          </w:pPr>
        </w:pPrChange>
      </w:pPr>
      <w:bookmarkStart w:id="3496" w:name="_Toc83903632"/>
      <w:bookmarkStart w:id="3497" w:name="select_test_sessions_for_review"/>
      <w:ins w:id="3498" w:author="Chantel Trivett" w:date="2021-09-30T11:03:00Z">
        <w:r>
          <w:t>Select</w:t>
        </w:r>
      </w:ins>
      <w:ins w:id="3499" w:author="Chantel Trivett" w:date="2021-09-30T09:49:00Z">
        <w:r w:rsidR="009C6FF3">
          <w:t xml:space="preserve"> test Sessions</w:t>
        </w:r>
      </w:ins>
      <w:ins w:id="3500" w:author="Chantel Trivett" w:date="2021-09-30T11:03:00Z">
        <w:r w:rsidR="001D52BB">
          <w:t xml:space="preserve"> for review</w:t>
        </w:r>
      </w:ins>
      <w:bookmarkEnd w:id="3496"/>
    </w:p>
    <w:bookmarkEnd w:id="3497"/>
    <w:p w14:paraId="7686F36A" w14:textId="77777777" w:rsidR="007A446C" w:rsidRDefault="00AE2012" w:rsidP="00B11DF3">
      <w:pPr>
        <w:divId w:val="2088334391"/>
        <w:rPr>
          <w:ins w:id="3501" w:author="Chantel Trivett" w:date="2021-09-22T10:19:00Z"/>
        </w:rPr>
      </w:pPr>
      <w:ins w:id="3502" w:author="Chantel Trivett" w:date="2021-09-22T10:17:00Z">
        <w:r>
          <w:t xml:space="preserve">To view </w:t>
        </w:r>
        <w:r w:rsidR="00727FDE">
          <w:t xml:space="preserve">prediction session results </w:t>
        </w:r>
      </w:ins>
      <w:ins w:id="3503" w:author="Chantel Trivett" w:date="2021-09-22T10:18:00Z">
        <w:r w:rsidR="00380B7B">
          <w:t>categorized under a different Session Owner</w:t>
        </w:r>
      </w:ins>
      <w:ins w:id="3504" w:author="Chantel Trivett" w:date="2021-09-22T10:19:00Z">
        <w:r w:rsidR="007A446C">
          <w:t>:</w:t>
        </w:r>
      </w:ins>
    </w:p>
    <w:p w14:paraId="04548F8B" w14:textId="3DFFC041" w:rsidR="009057C9" w:rsidRDefault="009057C9" w:rsidP="00647609">
      <w:pPr>
        <w:pStyle w:val="NumberedListLvl1"/>
        <w:numPr>
          <w:ilvl w:val="0"/>
          <w:numId w:val="144"/>
        </w:numPr>
        <w:divId w:val="2088334391"/>
        <w:rPr>
          <w:ins w:id="3505" w:author="Chantel Trivett" w:date="2021-09-30T10:57:00Z"/>
        </w:rPr>
      </w:pPr>
      <w:ins w:id="3506" w:author="Chantel Trivett" w:date="2021-09-30T10:56:00Z">
        <w:r>
          <w:t xml:space="preserve">Select </w:t>
        </w:r>
        <w:r w:rsidRPr="00BF2186">
          <w:rPr>
            <w:b/>
            <w:bCs/>
            <w:rPrChange w:id="3507" w:author="Chantel Trivett" w:date="2021-09-30T10:59:00Z">
              <w:rPr/>
            </w:rPrChange>
          </w:rPr>
          <w:t>Results</w:t>
        </w:r>
        <w:r>
          <w:t xml:space="preserve"> from the side navigation panel. </w:t>
        </w:r>
      </w:ins>
    </w:p>
    <w:p w14:paraId="177F6385" w14:textId="20D9EEE5" w:rsidR="00841AC5" w:rsidRDefault="00BF2186" w:rsidP="00841AC5">
      <w:pPr>
        <w:pStyle w:val="Images"/>
        <w:divId w:val="2088334391"/>
        <w:rPr>
          <w:ins w:id="3508" w:author="Chantel Trivett" w:date="2021-09-30T10:59:00Z"/>
        </w:rPr>
      </w:pPr>
      <w:ins w:id="3509" w:author="Chantel Trivett" w:date="2021-09-30T10:58:00Z">
        <w:r>
          <w:rPr>
            <w:noProof/>
          </w:rPr>
          <w:drawing>
            <wp:inline distT="0" distB="0" distL="0" distR="0" wp14:anchorId="56A25A51" wp14:editId="0EF67B04">
              <wp:extent cx="1444625" cy="2006424"/>
              <wp:effectExtent l="19050" t="19050" r="22225" b="13335"/>
              <wp:docPr id="201" name="Picture 201" descr="This image depicts the Results tab located on the AGILITY side navig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his image depicts the Results tab located on the AGILITY side navigation panel."/>
                      <pic:cNvPicPr/>
                    </pic:nvPicPr>
                    <pic:blipFill>
                      <a:blip r:embed="rId128"/>
                      <a:stretch>
                        <a:fillRect/>
                      </a:stretch>
                    </pic:blipFill>
                    <pic:spPr>
                      <a:xfrm>
                        <a:off x="0" y="0"/>
                        <a:ext cx="1451287" cy="2015677"/>
                      </a:xfrm>
                      <a:prstGeom prst="rect">
                        <a:avLst/>
                      </a:prstGeom>
                      <a:ln>
                        <a:solidFill>
                          <a:schemeClr val="tx1"/>
                        </a:solidFill>
                      </a:ln>
                    </pic:spPr>
                  </pic:pic>
                </a:graphicData>
              </a:graphic>
            </wp:inline>
          </w:drawing>
        </w:r>
      </w:ins>
    </w:p>
    <w:p w14:paraId="63AE81A2" w14:textId="77777777" w:rsidR="00BF2186" w:rsidRDefault="00BF2186">
      <w:pPr>
        <w:pStyle w:val="Images"/>
        <w:divId w:val="2088334391"/>
        <w:rPr>
          <w:ins w:id="3510" w:author="Chantel Trivett" w:date="2021-09-30T10:56:00Z"/>
        </w:rPr>
        <w:pPrChange w:id="3511" w:author="Chantel Trivett" w:date="2021-09-30T10:57:00Z">
          <w:pPr>
            <w:pStyle w:val="NumberedListLvl1"/>
            <w:numPr>
              <w:numId w:val="144"/>
            </w:numPr>
            <w:divId w:val="2088334391"/>
          </w:pPr>
        </w:pPrChange>
      </w:pPr>
    </w:p>
    <w:p w14:paraId="6AD65FAA" w14:textId="7826D209" w:rsidR="00FA14BF" w:rsidRDefault="007A446C">
      <w:pPr>
        <w:pStyle w:val="NumberedListLvl1"/>
        <w:numPr>
          <w:ilvl w:val="0"/>
          <w:numId w:val="144"/>
        </w:numPr>
        <w:divId w:val="2088334391"/>
        <w:rPr>
          <w:ins w:id="3512" w:author="Chantel Trivett" w:date="2021-09-22T10:26:00Z"/>
        </w:rPr>
        <w:pPrChange w:id="3513" w:author="Chantel Trivett" w:date="2021-09-29T16:54:00Z">
          <w:pPr>
            <w:pStyle w:val="ListParagraph"/>
            <w:numPr>
              <w:numId w:val="93"/>
            </w:numPr>
            <w:ind w:hanging="360"/>
            <w:divId w:val="2088334391"/>
          </w:pPr>
        </w:pPrChange>
      </w:pPr>
      <w:ins w:id="3514" w:author="Chantel Trivett" w:date="2021-09-22T10:19:00Z">
        <w:r>
          <w:t xml:space="preserve">Expand the </w:t>
        </w:r>
        <w:r w:rsidRPr="00647609">
          <w:rPr>
            <w:b/>
            <w:bCs/>
            <w:rPrChange w:id="3515" w:author="Chantel Trivett" w:date="2021-09-29T16:54:00Z">
              <w:rPr/>
            </w:rPrChange>
          </w:rPr>
          <w:t>Session Owner</w:t>
        </w:r>
        <w:r>
          <w:t xml:space="preserve"> drop-down. </w:t>
        </w:r>
      </w:ins>
    </w:p>
    <w:p w14:paraId="23BF8BAA" w14:textId="4E6E4E56" w:rsidR="00BA2BC0" w:rsidRDefault="00533EF5" w:rsidP="00647609">
      <w:pPr>
        <w:pStyle w:val="Images"/>
        <w:divId w:val="2088334391"/>
        <w:rPr>
          <w:ins w:id="3516" w:author="Chantel Trivett" w:date="2021-09-29T16:54:00Z"/>
        </w:rPr>
      </w:pPr>
      <w:ins w:id="3517" w:author="Chantel Trivett" w:date="2021-09-22T10:41:00Z">
        <w:r>
          <w:rPr>
            <w:noProof/>
          </w:rPr>
          <w:drawing>
            <wp:inline distT="0" distB="0" distL="0" distR="0" wp14:anchorId="48EB45A2" wp14:editId="203E0859">
              <wp:extent cx="1362075" cy="2046087"/>
              <wp:effectExtent l="19050" t="19050" r="9525" b="11430"/>
              <wp:docPr id="100" name="Picture 100" descr="This image depicts the Session Owner drop-down on the AGILITY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his image depicts the Session Owner drop-down on the AGILITY Results page."/>
                      <pic:cNvPicPr/>
                    </pic:nvPicPr>
                    <pic:blipFill>
                      <a:blip r:embed="rId129"/>
                      <a:stretch>
                        <a:fillRect/>
                      </a:stretch>
                    </pic:blipFill>
                    <pic:spPr>
                      <a:xfrm>
                        <a:off x="0" y="0"/>
                        <a:ext cx="1363076" cy="2047590"/>
                      </a:xfrm>
                      <a:prstGeom prst="rect">
                        <a:avLst/>
                      </a:prstGeom>
                      <a:ln>
                        <a:solidFill>
                          <a:schemeClr val="tx1"/>
                        </a:solidFill>
                      </a:ln>
                    </pic:spPr>
                  </pic:pic>
                </a:graphicData>
              </a:graphic>
            </wp:inline>
          </w:drawing>
        </w:r>
      </w:ins>
    </w:p>
    <w:p w14:paraId="78C018EC" w14:textId="3EF59AF0" w:rsidR="00310E18" w:rsidRDefault="00310E18" w:rsidP="00647609">
      <w:pPr>
        <w:pStyle w:val="Images"/>
        <w:divId w:val="2088334391"/>
        <w:rPr>
          <w:ins w:id="3518" w:author="Chantel Trivett" w:date="2021-09-30T09:35:00Z"/>
        </w:rPr>
      </w:pPr>
    </w:p>
    <w:p w14:paraId="6F45C246" w14:textId="427CC979" w:rsidR="00DA5798" w:rsidRDefault="00DA5798" w:rsidP="00647609">
      <w:pPr>
        <w:pStyle w:val="Images"/>
        <w:divId w:val="2088334391"/>
        <w:rPr>
          <w:ins w:id="3519" w:author="Chantel Trivett" w:date="2021-09-29T16:57:00Z"/>
        </w:rPr>
      </w:pPr>
      <w:ins w:id="3520" w:author="Chantel Trivett" w:date="2021-09-30T09:35:00Z">
        <w:r>
          <w:t>The list of Session Owners will open</w:t>
        </w:r>
        <w:r w:rsidR="00330941">
          <w:t>.</w:t>
        </w:r>
      </w:ins>
    </w:p>
    <w:p w14:paraId="1D6DCE84" w14:textId="2913B689" w:rsidR="006403A9" w:rsidRDefault="000D31CD" w:rsidP="00647609">
      <w:pPr>
        <w:pStyle w:val="Images"/>
        <w:divId w:val="2088334391"/>
        <w:rPr>
          <w:ins w:id="3521" w:author="Chantel Trivett" w:date="2021-09-29T16:57:00Z"/>
        </w:rPr>
      </w:pPr>
      <w:commentRangeStart w:id="3522"/>
      <w:ins w:id="3523" w:author="Chantel Trivett" w:date="2021-09-29T16:57:00Z">
        <w:r>
          <w:rPr>
            <w:noProof/>
          </w:rPr>
          <w:drawing>
            <wp:inline distT="0" distB="0" distL="0" distR="0" wp14:anchorId="4FD85171" wp14:editId="337401F9">
              <wp:extent cx="1425970" cy="1784369"/>
              <wp:effectExtent l="19050" t="19050" r="22225" b="25400"/>
              <wp:docPr id="196" name="Picture 196" descr="This image depicts the list of Session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his image depicts the list of Session Owners."/>
                      <pic:cNvPicPr/>
                    </pic:nvPicPr>
                    <pic:blipFill>
                      <a:blip r:embed="rId130"/>
                      <a:stretch>
                        <a:fillRect/>
                      </a:stretch>
                    </pic:blipFill>
                    <pic:spPr>
                      <a:xfrm>
                        <a:off x="0" y="0"/>
                        <a:ext cx="1439353" cy="1801115"/>
                      </a:xfrm>
                      <a:prstGeom prst="rect">
                        <a:avLst/>
                      </a:prstGeom>
                      <a:ln>
                        <a:solidFill>
                          <a:schemeClr val="tx1"/>
                        </a:solidFill>
                      </a:ln>
                    </pic:spPr>
                  </pic:pic>
                </a:graphicData>
              </a:graphic>
            </wp:inline>
          </w:drawing>
        </w:r>
      </w:ins>
      <w:commentRangeEnd w:id="3522"/>
      <w:ins w:id="3524" w:author="Chantel Trivett" w:date="2021-09-29T17:02:00Z">
        <w:r w:rsidR="00EC03AF">
          <w:rPr>
            <w:rStyle w:val="CommentReference"/>
          </w:rPr>
          <w:commentReference w:id="3522"/>
        </w:r>
      </w:ins>
    </w:p>
    <w:p w14:paraId="744E7591" w14:textId="77777777" w:rsidR="000D31CD" w:rsidRDefault="000D31CD">
      <w:pPr>
        <w:pStyle w:val="Images"/>
        <w:divId w:val="2088334391"/>
        <w:rPr>
          <w:ins w:id="3525" w:author="Chantel Trivett" w:date="2021-09-22T10:45:00Z"/>
        </w:rPr>
        <w:pPrChange w:id="3526" w:author="Chantel Trivett" w:date="2021-09-29T16:54:00Z">
          <w:pPr>
            <w:divId w:val="2088334391"/>
          </w:pPr>
        </w:pPrChange>
      </w:pPr>
    </w:p>
    <w:p w14:paraId="6F5E316C" w14:textId="44CAEBCC" w:rsidR="00FF1A2E" w:rsidRDefault="0045430C" w:rsidP="00106BED">
      <w:pPr>
        <w:pStyle w:val="NumberedListLvl1"/>
        <w:divId w:val="2088334391"/>
        <w:rPr>
          <w:ins w:id="3527" w:author="Chantel Trivett" w:date="2021-09-29T16:57:00Z"/>
        </w:rPr>
      </w:pPr>
      <w:ins w:id="3528" w:author="Chantel Trivett" w:date="2021-09-22T10:45:00Z">
        <w:r>
          <w:t>Select the desire</w:t>
        </w:r>
      </w:ins>
      <w:ins w:id="3529" w:author="Chantel Trivett" w:date="2021-09-22T10:58:00Z">
        <w:r w:rsidR="003C516D">
          <w:t>d</w:t>
        </w:r>
      </w:ins>
      <w:ins w:id="3530" w:author="Chantel Trivett" w:date="2021-09-22T10:45:00Z">
        <w:r>
          <w:t xml:space="preserve"> Session Owner</w:t>
        </w:r>
        <w:r w:rsidR="005D147D">
          <w:t xml:space="preserve">. </w:t>
        </w:r>
      </w:ins>
      <w:del w:id="3531" w:author="Chantel Trivett" w:date="2021-09-22T11:14:00Z">
        <w:r w:rsidR="00FF1A2E" w:rsidDel="00EC3B6C">
          <w:delText xml:space="preserve">You can also filter to see other users' </w:delText>
        </w:r>
        <w:r w:rsidR="00F511C1" w:rsidDel="00EC3B6C">
          <w:delText>results</w:delText>
        </w:r>
        <w:r w:rsidR="00FF1A2E" w:rsidDel="00EC3B6C">
          <w:delText xml:space="preserve"> by </w:delText>
        </w:r>
        <w:r w:rsidR="004F6F2B" w:rsidDel="00EC3B6C">
          <w:delText xml:space="preserve">clicking </w:delText>
        </w:r>
        <w:r w:rsidR="00FF1A2E" w:rsidDel="00EC3B6C">
          <w:delText>the drop</w:delText>
        </w:r>
      </w:del>
      <w:del w:id="3532" w:author="Chantel Trivett" w:date="2021-09-20T16:41:00Z">
        <w:r w:rsidR="00FF1A2E" w:rsidDel="0066338E">
          <w:delText>-</w:delText>
        </w:r>
      </w:del>
      <w:del w:id="3533" w:author="Chantel Trivett" w:date="2021-09-22T11:14:00Z">
        <w:r w:rsidR="00FF1A2E" w:rsidDel="00EC3B6C">
          <w:delText>down</w:delText>
        </w:r>
        <w:r w:rsidR="00601746" w:rsidDel="00EC3B6C">
          <w:delText>:</w:delText>
        </w:r>
        <w:r w:rsidR="00FF1A2E" w:rsidDel="00EC3B6C">
          <w:delText xml:space="preserve"> </w:delText>
        </w:r>
      </w:del>
    </w:p>
    <w:p w14:paraId="37C4D73D" w14:textId="2655F65F" w:rsidR="000D31CD" w:rsidDel="008760A0" w:rsidRDefault="000D31CD">
      <w:pPr>
        <w:pStyle w:val="Images"/>
        <w:divId w:val="2088334391"/>
        <w:rPr>
          <w:del w:id="3534" w:author="Chantel Trivett" w:date="2021-09-29T17:05:00Z"/>
        </w:rPr>
        <w:pPrChange w:id="3535" w:author="Chantel Trivett" w:date="2021-09-29T16:57:00Z">
          <w:pPr>
            <w:pStyle w:val="NormalWeb"/>
            <w:numPr>
              <w:numId w:val="9"/>
            </w:numPr>
            <w:tabs>
              <w:tab w:val="num" w:pos="720"/>
            </w:tabs>
            <w:ind w:left="720" w:hanging="360"/>
            <w:divId w:val="2088334391"/>
          </w:pPr>
        </w:pPrChange>
      </w:pPr>
      <w:ins w:id="3536" w:author="Chantel Trivett" w:date="2021-09-29T16:57:00Z">
        <w:r>
          <w:rPr>
            <w:noProof/>
          </w:rPr>
          <w:drawing>
            <wp:inline distT="0" distB="0" distL="0" distR="0" wp14:anchorId="4AD96A89" wp14:editId="3359A0DC">
              <wp:extent cx="1508905" cy="1888149"/>
              <wp:effectExtent l="19050" t="19050" r="15240" b="17145"/>
              <wp:docPr id="197" name="Picture 197" descr="This image depicts Session Own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his image depicts Session Owner selection."/>
                      <pic:cNvPicPr/>
                    </pic:nvPicPr>
                    <pic:blipFill>
                      <a:blip r:embed="rId131"/>
                      <a:stretch>
                        <a:fillRect/>
                      </a:stretch>
                    </pic:blipFill>
                    <pic:spPr>
                      <a:xfrm>
                        <a:off x="0" y="0"/>
                        <a:ext cx="1516142" cy="1897205"/>
                      </a:xfrm>
                      <a:prstGeom prst="rect">
                        <a:avLst/>
                      </a:prstGeom>
                      <a:ln>
                        <a:solidFill>
                          <a:schemeClr val="tx1"/>
                        </a:solidFill>
                      </a:ln>
                    </pic:spPr>
                  </pic:pic>
                </a:graphicData>
              </a:graphic>
            </wp:inline>
          </w:drawing>
        </w:r>
      </w:ins>
    </w:p>
    <w:p w14:paraId="0B9ADE52" w14:textId="010126AD" w:rsidR="00FF1A2E" w:rsidRDefault="004F52EF">
      <w:pPr>
        <w:pStyle w:val="Images"/>
        <w:divId w:val="2088334391"/>
        <w:rPr>
          <w:ins w:id="3537" w:author="Chantel Trivett" w:date="2021-09-22T11:16:00Z"/>
          <w:rFonts w:eastAsia="Times New Roman"/>
        </w:rPr>
        <w:pPrChange w:id="3538" w:author="Chantel Trivett" w:date="2021-09-29T17:05:00Z">
          <w:pPr>
            <w:divId w:val="2088334391"/>
          </w:pPr>
        </w:pPrChange>
      </w:pPr>
      <w:commentRangeStart w:id="3539"/>
      <w:del w:id="3540" w:author="Chantel Trivett" w:date="2021-09-29T16:57:00Z">
        <w:r w:rsidDel="000D31CD">
          <w:rPr>
            <w:noProof/>
          </w:rPr>
          <w:drawing>
            <wp:inline distT="0" distB="0" distL="0" distR="0" wp14:anchorId="1136976A" wp14:editId="24357D03">
              <wp:extent cx="6016625" cy="2059940"/>
              <wp:effectExtent l="19050" t="19050" r="2222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16625" cy="2059940"/>
                      </a:xfrm>
                      <a:prstGeom prst="rect">
                        <a:avLst/>
                      </a:prstGeom>
                      <a:ln>
                        <a:solidFill>
                          <a:schemeClr val="tx1"/>
                        </a:solidFill>
                      </a:ln>
                    </pic:spPr>
                  </pic:pic>
                </a:graphicData>
              </a:graphic>
            </wp:inline>
          </w:drawing>
        </w:r>
      </w:del>
      <w:commentRangeEnd w:id="3539"/>
      <w:r w:rsidR="007018DF">
        <w:rPr>
          <w:rStyle w:val="CommentReference"/>
        </w:rPr>
        <w:commentReference w:id="3539"/>
      </w:r>
    </w:p>
    <w:p w14:paraId="4365F036" w14:textId="14136364" w:rsidR="00451243" w:rsidRDefault="00383E21">
      <w:pPr>
        <w:pStyle w:val="ListParagraph"/>
        <w:divId w:val="2088334391"/>
        <w:pPrChange w:id="3541" w:author="Chantel Trivett" w:date="2021-09-29T17:05:00Z">
          <w:pPr>
            <w:divId w:val="2088334391"/>
          </w:pPr>
        </w:pPrChange>
      </w:pPr>
      <w:ins w:id="3542" w:author="Chantel Trivett" w:date="2021-09-22T11:21:00Z">
        <w:r>
          <w:t>An overview of t</w:t>
        </w:r>
      </w:ins>
      <w:ins w:id="3543" w:author="Chantel Trivett" w:date="2021-09-22T11:16:00Z">
        <w:r w:rsidR="00451243">
          <w:t>he</w:t>
        </w:r>
        <w:r w:rsidR="00D32647">
          <w:t xml:space="preserve"> </w:t>
        </w:r>
      </w:ins>
      <w:ins w:id="3544" w:author="Chantel Trivett" w:date="2021-09-22T11:17:00Z">
        <w:r w:rsidR="00606A14">
          <w:t>selected user</w:t>
        </w:r>
      </w:ins>
      <w:ins w:id="3545" w:author="Chantel Trivett" w:date="2021-09-23T11:43:00Z">
        <w:r w:rsidR="00491FB8">
          <w:t>'</w:t>
        </w:r>
      </w:ins>
      <w:ins w:id="3546" w:author="Chantel Trivett" w:date="2021-09-22T11:17:00Z">
        <w:r w:rsidR="00606A14">
          <w:t xml:space="preserve">s prediction session results will </w:t>
        </w:r>
        <w:r w:rsidR="00BE4171">
          <w:t>appear.</w:t>
        </w:r>
      </w:ins>
    </w:p>
    <w:p w14:paraId="247832B7" w14:textId="0B787490" w:rsidR="00E44B82" w:rsidRDefault="00610BAE">
      <w:pPr>
        <w:rPr>
          <w:ins w:id="3547" w:author="Chantel Trivett" w:date="2021-09-30T09:36:00Z"/>
        </w:rPr>
      </w:pPr>
      <w:ins w:id="3548" w:author="Chantel Trivett" w:date="2021-09-30T09:43:00Z">
        <w:r>
          <w:br w:type="page"/>
        </w:r>
      </w:ins>
    </w:p>
    <w:p w14:paraId="57C2FC07" w14:textId="2CADA0B3" w:rsidR="00DC6A19" w:rsidRDefault="00DC6A19">
      <w:pPr>
        <w:pStyle w:val="Heading3"/>
        <w:divId w:val="2088334391"/>
        <w:rPr>
          <w:ins w:id="3549" w:author="Chantel Trivett" w:date="2021-09-22T11:14:00Z"/>
        </w:rPr>
        <w:pPrChange w:id="3550" w:author="Chantel Trivett" w:date="2021-09-30T09:36:00Z">
          <w:pPr>
            <w:divId w:val="2088334391"/>
          </w:pPr>
        </w:pPrChange>
      </w:pPr>
      <w:bookmarkStart w:id="3551" w:name="_Toc83903633"/>
      <w:bookmarkStart w:id="3552" w:name="view_prediction_session_results"/>
      <w:ins w:id="3553" w:author="Chantel Trivett" w:date="2021-09-30T09:36:00Z">
        <w:r>
          <w:t>View prediction results</w:t>
        </w:r>
      </w:ins>
      <w:bookmarkEnd w:id="3551"/>
    </w:p>
    <w:bookmarkEnd w:id="3552"/>
    <w:p w14:paraId="72410AE7" w14:textId="7AC6B137" w:rsidR="00C0464B" w:rsidRDefault="009016C7" w:rsidP="009016C7">
      <w:pPr>
        <w:divId w:val="2088334391"/>
        <w:rPr>
          <w:ins w:id="3554" w:author="Chantel Trivett" w:date="2021-09-22T11:11:00Z"/>
        </w:rPr>
      </w:pPr>
      <w:ins w:id="3555" w:author="Chantel Trivett" w:date="2021-09-22T10:59:00Z">
        <w:r>
          <w:t>To view</w:t>
        </w:r>
      </w:ins>
      <w:ins w:id="3556" w:author="Chantel Trivett" w:date="2021-09-22T11:12:00Z">
        <w:r w:rsidR="00DA486D">
          <w:t xml:space="preserve"> the results for</w:t>
        </w:r>
      </w:ins>
      <w:ins w:id="3557" w:author="Chantel Trivett" w:date="2021-09-22T10:59:00Z">
        <w:r>
          <w:t xml:space="preserve"> </w:t>
        </w:r>
      </w:ins>
      <w:ins w:id="3558" w:author="Chantel Trivett" w:date="2021-09-22T11:12:00Z">
        <w:r w:rsidR="00DA486D">
          <w:t xml:space="preserve">a </w:t>
        </w:r>
      </w:ins>
      <w:ins w:id="3559" w:author="Chantel Trivett" w:date="2021-09-22T10:59:00Z">
        <w:r>
          <w:t xml:space="preserve">prediction </w:t>
        </w:r>
      </w:ins>
      <w:ins w:id="3560" w:author="Chantel Trivett" w:date="2021-09-22T11:10:00Z">
        <w:r w:rsidR="0020272C">
          <w:t xml:space="preserve">session: </w:t>
        </w:r>
      </w:ins>
      <w:del w:id="3561" w:author="Chantel Trivett" w:date="2021-09-22T11:11:00Z">
        <w:r w:rsidR="00727A57" w:rsidDel="00C9196A">
          <w:delText>Click</w:delText>
        </w:r>
        <w:r w:rsidR="00FF1A2E" w:rsidDel="00C9196A">
          <w:delText xml:space="preserve"> one of </w:delText>
        </w:r>
      </w:del>
    </w:p>
    <w:p w14:paraId="4771C509" w14:textId="0748C828" w:rsidR="00F51CBC" w:rsidRDefault="00BF631A" w:rsidP="00B93A51">
      <w:pPr>
        <w:pStyle w:val="NumberedListLvl1"/>
        <w:numPr>
          <w:ilvl w:val="0"/>
          <w:numId w:val="146"/>
        </w:numPr>
        <w:divId w:val="2088334391"/>
        <w:rPr>
          <w:ins w:id="3562" w:author="Chantel Trivett" w:date="2021-09-30T09:32:00Z"/>
        </w:rPr>
      </w:pPr>
      <w:ins w:id="3563" w:author="Chantel Trivett" w:date="2021-09-22T11:22:00Z">
        <w:r>
          <w:t xml:space="preserve">On the Results page, </w:t>
        </w:r>
      </w:ins>
      <w:ins w:id="3564" w:author="Chantel Trivett" w:date="2021-09-22T11:29:00Z">
        <w:r w:rsidR="00606368">
          <w:t xml:space="preserve">locate the panel </w:t>
        </w:r>
        <w:r w:rsidR="00F51CBC">
          <w:t>that lists the session</w:t>
        </w:r>
      </w:ins>
      <w:ins w:id="3565" w:author="Chantel Trivett" w:date="2021-09-30T09:33:00Z">
        <w:r w:rsidR="00356EF1">
          <w:t xml:space="preserve"> </w:t>
        </w:r>
      </w:ins>
      <w:ins w:id="3566" w:author="Chantel Trivett" w:date="2021-09-30T09:36:00Z">
        <w:r w:rsidR="001F0817">
          <w:t>for review</w:t>
        </w:r>
      </w:ins>
      <w:ins w:id="3567" w:author="Chantel Trivett" w:date="2021-09-22T11:29:00Z">
        <w:r w:rsidR="00F51CBC">
          <w:t xml:space="preserve">. </w:t>
        </w:r>
      </w:ins>
    </w:p>
    <w:p w14:paraId="1A0AB22C" w14:textId="111439A9" w:rsidR="0035025D" w:rsidRDefault="0035025D" w:rsidP="0035025D">
      <w:pPr>
        <w:pStyle w:val="Images"/>
        <w:divId w:val="2088334391"/>
        <w:rPr>
          <w:ins w:id="3568" w:author="Chantel Trivett" w:date="2021-09-30T09:38:00Z"/>
        </w:rPr>
      </w:pPr>
      <w:ins w:id="3569" w:author="Chantel Trivett" w:date="2021-09-30T09:32:00Z">
        <w:r>
          <w:rPr>
            <w:noProof/>
          </w:rPr>
          <w:drawing>
            <wp:inline distT="0" distB="0" distL="0" distR="0" wp14:anchorId="176C7D6B" wp14:editId="20E52048">
              <wp:extent cx="4863171" cy="3541518"/>
              <wp:effectExtent l="19050" t="19050" r="13970" b="20955"/>
              <wp:docPr id="198" name="Picture 198" descr="This image depicts the Latest Session Result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his image depicts the Latest Session Result Panels."/>
                      <pic:cNvPicPr/>
                    </pic:nvPicPr>
                    <pic:blipFill>
                      <a:blip r:embed="rId133"/>
                      <a:stretch>
                        <a:fillRect/>
                      </a:stretch>
                    </pic:blipFill>
                    <pic:spPr>
                      <a:xfrm>
                        <a:off x="0" y="0"/>
                        <a:ext cx="4865439" cy="3543170"/>
                      </a:xfrm>
                      <a:prstGeom prst="rect">
                        <a:avLst/>
                      </a:prstGeom>
                      <a:ln>
                        <a:solidFill>
                          <a:schemeClr val="tx1"/>
                        </a:solidFill>
                      </a:ln>
                    </pic:spPr>
                  </pic:pic>
                </a:graphicData>
              </a:graphic>
            </wp:inline>
          </w:drawing>
        </w:r>
      </w:ins>
    </w:p>
    <w:p w14:paraId="4FF4B128" w14:textId="77777777" w:rsidR="00CD26A9" w:rsidRDefault="00CD26A9">
      <w:pPr>
        <w:pStyle w:val="Images"/>
        <w:divId w:val="2088334391"/>
        <w:rPr>
          <w:ins w:id="3570" w:author="Chantel Trivett" w:date="2021-09-22T11:29:00Z"/>
        </w:rPr>
        <w:pPrChange w:id="3571" w:author="Chantel Trivett" w:date="2021-09-30T09:32:00Z">
          <w:pPr>
            <w:divId w:val="2088334391"/>
          </w:pPr>
        </w:pPrChange>
      </w:pPr>
    </w:p>
    <w:p w14:paraId="7BB6AB32" w14:textId="164BB3F7" w:rsidR="00D55A0D" w:rsidRDefault="00F51CBC">
      <w:pPr>
        <w:pStyle w:val="NumberedListLvl1"/>
        <w:divId w:val="2088334391"/>
        <w:pPrChange w:id="3572" w:author="Chantel Trivett" w:date="2021-09-30T09:26:00Z">
          <w:pPr>
            <w:pStyle w:val="NormalWeb"/>
            <w:numPr>
              <w:numId w:val="9"/>
            </w:numPr>
            <w:tabs>
              <w:tab w:val="num" w:pos="720"/>
            </w:tabs>
            <w:ind w:left="720" w:hanging="360"/>
            <w:divId w:val="2088334391"/>
          </w:pPr>
        </w:pPrChange>
      </w:pPr>
      <w:ins w:id="3573" w:author="Chantel Trivett" w:date="2021-09-22T11:29:00Z">
        <w:r>
          <w:t>S</w:t>
        </w:r>
      </w:ins>
      <w:ins w:id="3574" w:author="Chantel Trivett" w:date="2021-09-22T11:10:00Z">
        <w:r w:rsidR="00C0464B">
          <w:t>elec</w:t>
        </w:r>
      </w:ins>
      <w:ins w:id="3575" w:author="Chantel Trivett" w:date="2021-09-22T11:11:00Z">
        <w:r w:rsidR="00C0464B">
          <w:t xml:space="preserve">t </w:t>
        </w:r>
      </w:ins>
      <w:r w:rsidR="00FF1A2E">
        <w:t>the eye</w:t>
      </w:r>
      <w:r w:rsidR="00601746" w:rsidRPr="00601746">
        <w:rPr>
          <w:noProof/>
        </w:rPr>
        <w:t xml:space="preserve"> </w:t>
      </w:r>
      <w:ins w:id="3576" w:author="Chantel Trivett" w:date="2021-09-30T09:39:00Z">
        <w:r w:rsidR="00B63E11">
          <w:rPr>
            <w:noProof/>
          </w:rPr>
          <w:drawing>
            <wp:inline distT="0" distB="0" distL="0" distR="0" wp14:anchorId="1ECCC13D" wp14:editId="301E09C4">
              <wp:extent cx="209524" cy="152381"/>
              <wp:effectExtent l="0" t="0" r="63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9524" cy="152381"/>
                      </a:xfrm>
                      <a:prstGeom prst="rect">
                        <a:avLst/>
                      </a:prstGeom>
                    </pic:spPr>
                  </pic:pic>
                </a:graphicData>
              </a:graphic>
            </wp:inline>
          </w:drawing>
        </w:r>
        <w:r w:rsidR="00B63E11">
          <w:rPr>
            <w:noProof/>
          </w:rPr>
          <w:t xml:space="preserve"> </w:t>
        </w:r>
      </w:ins>
      <w:del w:id="3577" w:author="Chantel Trivett" w:date="2021-09-22T11:11:00Z">
        <w:r w:rsidR="009F299F" w:rsidDel="00C9196A">
          <w:rPr>
            <w:noProof/>
          </w:rPr>
          <w:drawing>
            <wp:inline distT="0" distB="0" distL="0" distR="0" wp14:anchorId="697CCD35" wp14:editId="165AE0F5">
              <wp:extent cx="446568" cy="4473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rotWithShape="1">
                      <a:blip r:embed="rId135">
                        <a:extLst>
                          <a:ext uri="{28A0092B-C50C-407E-A947-70E740481C1C}">
                            <a14:useLocalDpi xmlns:a14="http://schemas.microsoft.com/office/drawing/2010/main" val="0"/>
                          </a:ext>
                        </a:extLst>
                      </a:blip>
                      <a:srcRect l="16416" r="14592"/>
                      <a:stretch/>
                    </pic:blipFill>
                    <pic:spPr bwMode="auto">
                      <a:xfrm>
                        <a:off x="0" y="0"/>
                        <a:ext cx="446568" cy="447382"/>
                      </a:xfrm>
                      <a:prstGeom prst="rect">
                        <a:avLst/>
                      </a:prstGeom>
                      <a:ln>
                        <a:noFill/>
                      </a:ln>
                      <a:extLst>
                        <a:ext uri="{53640926-AAD7-44D8-BBD7-CCE9431645EC}">
                          <a14:shadowObscured xmlns:a14="http://schemas.microsoft.com/office/drawing/2010/main"/>
                        </a:ext>
                      </a:extLst>
                    </pic:spPr>
                  </pic:pic>
                </a:graphicData>
              </a:graphic>
            </wp:inline>
          </w:drawing>
        </w:r>
      </w:del>
      <w:r w:rsidR="00FF1A2E">
        <w:t>icon</w:t>
      </w:r>
      <w:del w:id="3578" w:author="Chantel Trivett" w:date="2021-09-22T11:11:00Z">
        <w:r w:rsidR="00FF1A2E" w:rsidDel="00C9196A">
          <w:delText>s</w:delText>
        </w:r>
      </w:del>
      <w:del w:id="3579" w:author="Chantel Trivett" w:date="2021-09-22T11:12:00Z">
        <w:r w:rsidR="00FF1A2E" w:rsidDel="00DA486D">
          <w:delText xml:space="preserve"> to view the prediction results</w:delText>
        </w:r>
      </w:del>
      <w:r w:rsidR="00DB5820">
        <w:t>.</w:t>
      </w:r>
    </w:p>
    <w:p w14:paraId="0AAA5BAD" w14:textId="77777777" w:rsidR="00610BAE" w:rsidRDefault="00610BAE" w:rsidP="00610BAE">
      <w:pPr>
        <w:pStyle w:val="Images"/>
        <w:rPr>
          <w:ins w:id="3580" w:author="Chantel Trivett" w:date="2021-09-30T09:43:00Z"/>
        </w:rPr>
      </w:pPr>
      <w:ins w:id="3581" w:author="Chantel Trivett" w:date="2021-09-30T09:42:00Z">
        <w:r>
          <w:rPr>
            <w:noProof/>
          </w:rPr>
          <w:drawing>
            <wp:inline distT="0" distB="0" distL="0" distR="0" wp14:anchorId="3792AEAD" wp14:editId="1143E4B6">
              <wp:extent cx="1266825" cy="1606152"/>
              <wp:effectExtent l="19050" t="19050" r="9525" b="13335"/>
              <wp:docPr id="102" name="Picture 102" descr="This image depicts the eye icon that opens the results for individual prediction se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his image depicts the eye icon that opens the results for individual prediction sessions. "/>
                      <pic:cNvPicPr/>
                    </pic:nvPicPr>
                    <pic:blipFill>
                      <a:blip r:embed="rId136"/>
                      <a:stretch>
                        <a:fillRect/>
                      </a:stretch>
                    </pic:blipFill>
                    <pic:spPr>
                      <a:xfrm>
                        <a:off x="0" y="0"/>
                        <a:ext cx="1269842" cy="1609978"/>
                      </a:xfrm>
                      <a:prstGeom prst="rect">
                        <a:avLst/>
                      </a:prstGeom>
                      <a:ln>
                        <a:solidFill>
                          <a:schemeClr val="tx1"/>
                        </a:solidFill>
                      </a:ln>
                    </pic:spPr>
                  </pic:pic>
                </a:graphicData>
              </a:graphic>
            </wp:inline>
          </w:drawing>
        </w:r>
      </w:ins>
    </w:p>
    <w:p w14:paraId="1EE64CF1" w14:textId="7842E4CA" w:rsidR="00896FFE" w:rsidRDefault="00610BAE" w:rsidP="00610BAE">
      <w:pPr>
        <w:rPr>
          <w:ins w:id="3582" w:author="Chantel Trivett" w:date="2021-09-30T09:47:00Z"/>
        </w:rPr>
      </w:pPr>
      <w:ins w:id="3583" w:author="Chantel Trivett" w:date="2021-09-30T09:43:00Z">
        <w:r>
          <w:br w:type="page"/>
        </w:r>
      </w:ins>
      <w:del w:id="3584" w:author="Chantel Trivett" w:date="2021-09-30T09:42:00Z">
        <w:r w:rsidR="00EE7EBE" w:rsidRPr="002A0868" w:rsidDel="002A0868">
          <w:br w:type="page"/>
        </w:r>
      </w:del>
    </w:p>
    <w:p w14:paraId="395003EE" w14:textId="39A62496" w:rsidR="00F55F22" w:rsidRPr="002A0868" w:rsidRDefault="00F55F22">
      <w:pPr>
        <w:pStyle w:val="ListParagraph"/>
        <w:rPr>
          <w:rPrChange w:id="3585" w:author="Chantel Trivett" w:date="2021-09-30T09:42:00Z">
            <w:rPr>
              <w:rFonts w:eastAsia="Times New Roman" w:cs="Times New Roman"/>
            </w:rPr>
          </w:rPrChange>
        </w:rPr>
        <w:pPrChange w:id="3586" w:author="Chantel Trivett" w:date="2021-09-30T09:48:00Z">
          <w:pPr/>
        </w:pPrChange>
      </w:pPr>
      <w:ins w:id="3587" w:author="Chantel Trivett" w:date="2021-09-30T09:47:00Z">
        <w:r>
          <w:t xml:space="preserve">The detailed prediction results for the selected test </w:t>
        </w:r>
      </w:ins>
      <w:ins w:id="3588" w:author="Chantel Trivett" w:date="2021-09-30T09:48:00Z">
        <w:r>
          <w:t>will open.</w:t>
        </w:r>
      </w:ins>
    </w:p>
    <w:p w14:paraId="362C222B" w14:textId="1B019EAA" w:rsidR="00FF1A2E" w:rsidDel="004307A1" w:rsidRDefault="00FF1A2E">
      <w:pPr>
        <w:pStyle w:val="Heading2"/>
        <w:divId w:val="2088334391"/>
        <w:rPr>
          <w:del w:id="3589" w:author="Chantel Trivett" w:date="2021-09-30T09:47:00Z"/>
        </w:rPr>
        <w:pPrChange w:id="3590" w:author="Chantel Trivett" w:date="2021-09-24T12:29:00Z">
          <w:pPr>
            <w:pStyle w:val="SubheadAgility"/>
            <w:divId w:val="2088334391"/>
          </w:pPr>
        </w:pPrChange>
      </w:pPr>
      <w:del w:id="3591" w:author="Chantel Trivett" w:date="2021-09-22T11:32:00Z">
        <w:r w:rsidDel="006F11AF">
          <w:rPr>
            <w:rStyle w:val="Strong"/>
          </w:rPr>
          <w:delText>Expanded</w:delText>
        </w:r>
      </w:del>
      <w:del w:id="3592" w:author="Chantel Trivett" w:date="2021-09-29T16:59:00Z">
        <w:r w:rsidDel="00025B53">
          <w:rPr>
            <w:rStyle w:val="Strong"/>
          </w:rPr>
          <w:delText xml:space="preserve"> </w:delText>
        </w:r>
      </w:del>
      <w:del w:id="3593" w:author="Chantel Trivett" w:date="2021-09-30T09:47:00Z">
        <w:r w:rsidR="004B551E" w:rsidDel="004307A1">
          <w:rPr>
            <w:rStyle w:val="Strong"/>
          </w:rPr>
          <w:delText>V</w:delText>
        </w:r>
        <w:r w:rsidDel="004307A1">
          <w:rPr>
            <w:rStyle w:val="Strong"/>
          </w:rPr>
          <w:delText>iew</w:delText>
        </w:r>
      </w:del>
    </w:p>
    <w:p w14:paraId="56279400" w14:textId="6533EBDD" w:rsidR="00FF1A2E" w:rsidRDefault="00EE7EBE" w:rsidP="00BA102E">
      <w:pPr>
        <w:divId w:val="2088334391"/>
        <w:rPr>
          <w:ins w:id="3594" w:author="Chantel Trivett" w:date="2021-09-22T12:15:00Z"/>
          <w:rFonts w:eastAsia="Times New Roman"/>
        </w:rPr>
      </w:pPr>
      <w:del w:id="3595" w:author="Chantel Trivett" w:date="2021-09-30T09:55:00Z">
        <w:r w:rsidDel="00D27E43">
          <w:rPr>
            <w:noProof/>
          </w:rPr>
          <w:drawing>
            <wp:inline distT="0" distB="0" distL="0" distR="0" wp14:anchorId="57863F0F" wp14:editId="30B1EB13">
              <wp:extent cx="5283889" cy="2672895"/>
              <wp:effectExtent l="19050" t="19050" r="12065" b="13335"/>
              <wp:docPr id="38" name="Picture 38" descr="This image depicts the results page for an individual prediction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is image depicts the results page for an individual prediction session."/>
                      <pic:cNvPicPr/>
                    </pic:nvPicPr>
                    <pic:blipFill>
                      <a:blip r:embed="rId111"/>
                      <a:stretch>
                        <a:fillRect/>
                      </a:stretch>
                    </pic:blipFill>
                    <pic:spPr>
                      <a:xfrm>
                        <a:off x="0" y="0"/>
                        <a:ext cx="5291012" cy="2676498"/>
                      </a:xfrm>
                      <a:prstGeom prst="rect">
                        <a:avLst/>
                      </a:prstGeom>
                      <a:ln>
                        <a:solidFill>
                          <a:schemeClr val="tx1"/>
                        </a:solidFill>
                      </a:ln>
                    </pic:spPr>
                  </pic:pic>
                </a:graphicData>
              </a:graphic>
            </wp:inline>
          </w:drawing>
        </w:r>
      </w:del>
      <w:ins w:id="3596" w:author="Chantel Trivett" w:date="2021-09-30T09:55:00Z">
        <w:r w:rsidR="00D27E43">
          <w:rPr>
            <w:noProof/>
          </w:rPr>
          <w:drawing>
            <wp:inline distT="0" distB="0" distL="0" distR="0" wp14:anchorId="4A335174" wp14:editId="28BC71B0">
              <wp:extent cx="6016625" cy="1730375"/>
              <wp:effectExtent l="19050" t="19050" r="22225" b="22225"/>
              <wp:docPr id="200" name="Picture 200" descr="This image depicts the detailed predictions results page for a selected test s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his image depicts the detailed predictions results page for a selected test session. "/>
                      <pic:cNvPicPr/>
                    </pic:nvPicPr>
                    <pic:blipFill>
                      <a:blip r:embed="rId137"/>
                      <a:stretch>
                        <a:fillRect/>
                      </a:stretch>
                    </pic:blipFill>
                    <pic:spPr>
                      <a:xfrm>
                        <a:off x="0" y="0"/>
                        <a:ext cx="6016625" cy="1730375"/>
                      </a:xfrm>
                      <a:prstGeom prst="rect">
                        <a:avLst/>
                      </a:prstGeom>
                      <a:ln>
                        <a:solidFill>
                          <a:schemeClr val="tx1"/>
                        </a:solidFill>
                      </a:ln>
                    </pic:spPr>
                  </pic:pic>
                </a:graphicData>
              </a:graphic>
            </wp:inline>
          </w:drawing>
        </w:r>
      </w:ins>
    </w:p>
    <w:p w14:paraId="69140ED5" w14:textId="7EE4C9DA" w:rsidR="009C1DEB" w:rsidRDefault="009C1DEB" w:rsidP="00BA102E">
      <w:pPr>
        <w:divId w:val="2088334391"/>
        <w:rPr>
          <w:ins w:id="3597" w:author="Chantel Trivett" w:date="2021-09-30T10:32:00Z"/>
          <w:rFonts w:eastAsia="Times New Roman"/>
        </w:rPr>
      </w:pPr>
    </w:p>
    <w:p w14:paraId="2A209C2B" w14:textId="7BD08FB9" w:rsidR="00EA4A32" w:rsidRDefault="00EA4A32">
      <w:pPr>
        <w:pStyle w:val="Heading3"/>
        <w:divId w:val="2088334391"/>
        <w:rPr>
          <w:rFonts w:eastAsia="Times New Roman"/>
        </w:rPr>
        <w:pPrChange w:id="3598" w:author="Chantel Trivett" w:date="2021-09-30T10:32:00Z">
          <w:pPr>
            <w:divId w:val="2088334391"/>
          </w:pPr>
        </w:pPrChange>
      </w:pPr>
      <w:bookmarkStart w:id="3599" w:name="_Toc83903634"/>
      <w:ins w:id="3600" w:author="Chantel Trivett" w:date="2021-09-30T10:32:00Z">
        <w:r>
          <w:t xml:space="preserve">View ML </w:t>
        </w:r>
        <w:r w:rsidR="001243D2">
          <w:t xml:space="preserve">Model </w:t>
        </w:r>
        <w:r>
          <w:t>accuracy and extractions for a root cause</w:t>
        </w:r>
      </w:ins>
      <w:bookmarkEnd w:id="3599"/>
    </w:p>
    <w:p w14:paraId="0CF967DA" w14:textId="0A80FAA2" w:rsidR="00423BE7" w:rsidRDefault="00FF1A2E" w:rsidP="00AD75BD">
      <w:pPr>
        <w:divId w:val="2088334391"/>
        <w:rPr>
          <w:ins w:id="3601" w:author="Chantel Trivett" w:date="2021-09-22T12:17:00Z"/>
        </w:rPr>
      </w:pPr>
      <w:r>
        <w:t>To view the ML model accuracy and the extractions for a specific root cause</w:t>
      </w:r>
      <w:ins w:id="3602" w:author="Chantel Trivett" w:date="2021-09-22T12:17:00Z">
        <w:r w:rsidR="00423BE7">
          <w:t>:</w:t>
        </w:r>
      </w:ins>
    </w:p>
    <w:p w14:paraId="4765AFAC" w14:textId="3F5C4533" w:rsidR="00FF1A2E" w:rsidRDefault="00781CE3">
      <w:pPr>
        <w:pStyle w:val="NumberedListLvl1"/>
        <w:numPr>
          <w:ilvl w:val="0"/>
          <w:numId w:val="145"/>
        </w:numPr>
        <w:divId w:val="2088334391"/>
        <w:rPr>
          <w:ins w:id="3603" w:author="Chantel Trivett" w:date="2021-09-22T12:18:00Z"/>
        </w:rPr>
        <w:pPrChange w:id="3604" w:author="Chantel Trivett" w:date="2021-09-29T16:59:00Z">
          <w:pPr>
            <w:divId w:val="2088334391"/>
          </w:pPr>
        </w:pPrChange>
      </w:pPr>
      <w:del w:id="3605" w:author="Chantel Trivett" w:date="2021-09-29T16:59:00Z">
        <w:r w:rsidDel="00516909">
          <w:delText>,</w:delText>
        </w:r>
      </w:del>
      <w:r w:rsidR="00FF1A2E">
        <w:t xml:space="preserve"> </w:t>
      </w:r>
      <w:ins w:id="3606" w:author="Chantel Trivett" w:date="2021-09-22T12:18:00Z">
        <w:r w:rsidR="00A73035">
          <w:t xml:space="preserve">Select the </w:t>
        </w:r>
      </w:ins>
      <w:del w:id="3607" w:author="Chantel Trivett" w:date="2021-09-22T12:18:00Z">
        <w:r w:rsidR="00727A57" w:rsidDel="00A73035">
          <w:delText>click</w:delText>
        </w:r>
      </w:del>
      <w:del w:id="3608" w:author="Chantel Trivett" w:date="2021-09-30T10:49:00Z">
        <w:r w:rsidR="00FF1A2E" w:rsidDel="00E45CAB">
          <w:delText xml:space="preserve"> </w:delText>
        </w:r>
      </w:del>
      <w:ins w:id="3609" w:author="Chantel Trivett" w:date="2021-09-22T12:18:00Z">
        <w:r w:rsidR="00A73035">
          <w:t>magnifying glass</w:t>
        </w:r>
      </w:ins>
      <w:del w:id="3610" w:author="Chantel Trivett" w:date="2021-09-22T12:18:00Z">
        <w:r w:rsidR="00FF1A2E" w:rsidDel="00A73035">
          <w:delText xml:space="preserve">the </w:delText>
        </w:r>
        <w:r w:rsidR="00011D51" w:rsidDel="00A73035">
          <w:delText>following</w:delText>
        </w:r>
      </w:del>
      <w:r w:rsidR="00FF1A2E">
        <w:t xml:space="preserve"> icon</w:t>
      </w:r>
      <w:r w:rsidR="00216D4C">
        <w:t>:</w:t>
      </w:r>
    </w:p>
    <w:p w14:paraId="015ABE62" w14:textId="14A80D61" w:rsidR="006C6D1B" w:rsidRDefault="00843D05" w:rsidP="00DE1B9D">
      <w:pPr>
        <w:pStyle w:val="Images"/>
        <w:divId w:val="2088334391"/>
        <w:rPr>
          <w:ins w:id="3611" w:author="Chantel Trivett" w:date="2021-09-30T10:32:00Z"/>
        </w:rPr>
      </w:pPr>
      <w:ins w:id="3612" w:author="Chantel Trivett" w:date="2021-09-22T12:27:00Z">
        <w:r>
          <w:rPr>
            <w:noProof/>
          </w:rPr>
          <w:drawing>
            <wp:inline distT="0" distB="0" distL="0" distR="0" wp14:anchorId="6BB666DB" wp14:editId="366E9C9C">
              <wp:extent cx="2971800" cy="1113555"/>
              <wp:effectExtent l="19050" t="19050" r="19050" b="10795"/>
              <wp:docPr id="104" name="Picture 104" descr="This image depicts the magnifying glass icon used to view ML model accuracy and extractions details for a specific root c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his image depicts the magnifying glass icon used to view ML model accuracy and extractions details for a specific root cause."/>
                      <pic:cNvPicPr/>
                    </pic:nvPicPr>
                    <pic:blipFill>
                      <a:blip r:embed="rId138"/>
                      <a:stretch>
                        <a:fillRect/>
                      </a:stretch>
                    </pic:blipFill>
                    <pic:spPr>
                      <a:xfrm>
                        <a:off x="0" y="0"/>
                        <a:ext cx="2991054" cy="1120770"/>
                      </a:xfrm>
                      <a:prstGeom prst="rect">
                        <a:avLst/>
                      </a:prstGeom>
                      <a:ln>
                        <a:solidFill>
                          <a:schemeClr val="tx1"/>
                        </a:solidFill>
                      </a:ln>
                    </pic:spPr>
                  </pic:pic>
                </a:graphicData>
              </a:graphic>
            </wp:inline>
          </w:drawing>
        </w:r>
      </w:ins>
    </w:p>
    <w:p w14:paraId="0E15F1D2" w14:textId="77777777" w:rsidR="001243D2" w:rsidRDefault="001243D2">
      <w:pPr>
        <w:pStyle w:val="Images"/>
        <w:divId w:val="2088334391"/>
        <w:pPrChange w:id="3613" w:author="Chantel Trivett" w:date="2021-09-29T17:01:00Z">
          <w:pPr>
            <w:divId w:val="2088334391"/>
          </w:pPr>
        </w:pPrChange>
      </w:pPr>
    </w:p>
    <w:p w14:paraId="6604A7A9" w14:textId="07806E2E" w:rsidR="00FF1A2E" w:rsidRDefault="00B858E1">
      <w:pPr>
        <w:pStyle w:val="ListParagraph"/>
        <w:divId w:val="2088334391"/>
        <w:pPrChange w:id="3614" w:author="Chantel Trivett" w:date="2021-09-29T17:02:00Z">
          <w:pPr>
            <w:pStyle w:val="ListParagraph"/>
            <w:numPr>
              <w:numId w:val="9"/>
            </w:numPr>
            <w:tabs>
              <w:tab w:val="num" w:pos="720"/>
            </w:tabs>
            <w:spacing w:after="240"/>
            <w:ind w:hanging="360"/>
            <w:divId w:val="2088334391"/>
          </w:pPr>
        </w:pPrChange>
      </w:pPr>
      <w:r w:rsidRPr="00DE1B9D">
        <w:rPr>
          <w:rStyle w:val="ListParagraphChar"/>
          <w:rPrChange w:id="3615" w:author="Chantel Trivett" w:date="2021-09-29T17:02:00Z">
            <w:rPr/>
          </w:rPrChange>
        </w:rPr>
        <w:t>Th</w:t>
      </w:r>
      <w:r w:rsidR="003454E2" w:rsidRPr="00DE1B9D">
        <w:rPr>
          <w:rStyle w:val="ListParagraphChar"/>
          <w:rPrChange w:id="3616" w:author="Chantel Trivett" w:date="2021-09-29T17:02:00Z">
            <w:rPr/>
          </w:rPrChange>
        </w:rPr>
        <w:t xml:space="preserve">e </w:t>
      </w:r>
      <w:r w:rsidR="003454E2" w:rsidRPr="00DE1B9D">
        <w:rPr>
          <w:rStyle w:val="ListParagraphChar"/>
          <w:rPrChange w:id="3617" w:author="Chantel Trivett" w:date="2021-09-29T17:02:00Z">
            <w:rPr>
              <w:b/>
              <w:bCs/>
            </w:rPr>
          </w:rPrChange>
        </w:rPr>
        <w:t>Details</w:t>
      </w:r>
      <w:r w:rsidRPr="00DE1B9D">
        <w:rPr>
          <w:rStyle w:val="ListParagraphChar"/>
          <w:rPrChange w:id="3618" w:author="Chantel Trivett" w:date="2021-09-29T17:02:00Z">
            <w:rPr/>
          </w:rPrChange>
        </w:rPr>
        <w:t xml:space="preserve"> page will </w:t>
      </w:r>
      <w:r w:rsidR="00AD0CBB" w:rsidRPr="00DE1B9D">
        <w:rPr>
          <w:rStyle w:val="ListParagraphChar"/>
          <w:rPrChange w:id="3619" w:author="Chantel Trivett" w:date="2021-09-29T17:02:00Z">
            <w:rPr/>
          </w:rPrChange>
        </w:rPr>
        <w:t>appear</w:t>
      </w:r>
      <w:r w:rsidR="00AD0CBB">
        <w:t>:</w:t>
      </w:r>
    </w:p>
    <w:p w14:paraId="5BA0D90E" w14:textId="160DD95E" w:rsidR="00FF1A2E" w:rsidRDefault="003B4F4A">
      <w:pPr>
        <w:pStyle w:val="Images"/>
        <w:divId w:val="2088334391"/>
        <w:rPr>
          <w:ins w:id="3620" w:author="Chantel Trivett" w:date="2021-09-22T13:43:00Z"/>
          <w:rFonts w:eastAsia="Times New Roman"/>
        </w:rPr>
        <w:pPrChange w:id="3621" w:author="Chantel Trivett" w:date="2021-09-30T10:32:00Z">
          <w:pPr>
            <w:ind w:left="360"/>
            <w:divId w:val="2088334391"/>
          </w:pPr>
        </w:pPrChange>
      </w:pPr>
      <w:r>
        <w:rPr>
          <w:noProof/>
        </w:rPr>
        <w:drawing>
          <wp:inline distT="0" distB="0" distL="0" distR="0" wp14:anchorId="2C589B7B" wp14:editId="040B2303">
            <wp:extent cx="4691549" cy="3888000"/>
            <wp:effectExtent l="19050" t="19050" r="13970" b="17780"/>
            <wp:docPr id="28" name="Picture 28" descr="This image depicts the ML session prediction results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is image depicts the ML session prediction results Details p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91549" cy="3888000"/>
                    </a:xfrm>
                    <a:prstGeom prst="rect">
                      <a:avLst/>
                    </a:prstGeom>
                    <a:noFill/>
                    <a:ln>
                      <a:solidFill>
                        <a:schemeClr val="tx1"/>
                      </a:solidFill>
                    </a:ln>
                  </pic:spPr>
                </pic:pic>
              </a:graphicData>
            </a:graphic>
          </wp:inline>
        </w:drawing>
      </w:r>
    </w:p>
    <w:p w14:paraId="74FF270F" w14:textId="75F5F9DE" w:rsidR="003D30FC" w:rsidRDefault="002E4AE9">
      <w:pPr>
        <w:pStyle w:val="Heading2"/>
        <w:divId w:val="2088334391"/>
        <w:rPr>
          <w:ins w:id="3622" w:author="Chantel Trivett" w:date="2021-09-22T13:47:00Z"/>
        </w:rPr>
        <w:pPrChange w:id="3623" w:author="Chantel Trivett" w:date="2021-09-30T11:28:00Z">
          <w:pPr>
            <w:pStyle w:val="Heading1"/>
            <w:divId w:val="2088334391"/>
          </w:pPr>
        </w:pPrChange>
      </w:pPr>
      <w:bookmarkStart w:id="3624" w:name="_Toc83903635"/>
      <w:ins w:id="3625" w:author="Chantel Trivett" w:date="2021-09-22T13:44:00Z">
        <w:r>
          <w:t>Submit ML Pred</w:t>
        </w:r>
      </w:ins>
      <w:ins w:id="3626" w:author="Chantel Trivett" w:date="2021-09-22T13:45:00Z">
        <w:r w:rsidR="004655FB">
          <w:t>ic</w:t>
        </w:r>
      </w:ins>
      <w:ins w:id="3627" w:author="Chantel Trivett" w:date="2021-09-22T13:44:00Z">
        <w:r>
          <w:t>tion Feedback</w:t>
        </w:r>
      </w:ins>
      <w:bookmarkEnd w:id="3624"/>
    </w:p>
    <w:p w14:paraId="1188512E" w14:textId="39D6FFF6" w:rsidR="002E4A5B" w:rsidRDefault="00BB19D0" w:rsidP="002E4A5B">
      <w:pPr>
        <w:divId w:val="2088334391"/>
        <w:rPr>
          <w:ins w:id="3628" w:author="Chantel Trivett" w:date="2021-09-22T13:48:00Z"/>
        </w:rPr>
      </w:pPr>
      <w:ins w:id="3629" w:author="Chantel Trivett" w:date="2021-09-22T14:03:00Z">
        <w:r>
          <w:t>Submi</w:t>
        </w:r>
      </w:ins>
      <w:ins w:id="3630" w:author="Chantel Trivett" w:date="2021-09-22T14:19:00Z">
        <w:r w:rsidR="00A57327">
          <w:t>t</w:t>
        </w:r>
      </w:ins>
      <w:ins w:id="3631" w:author="Chantel Trivett" w:date="2021-09-22T14:03:00Z">
        <w:r>
          <w:t>ting feedback is highly rec</w:t>
        </w:r>
      </w:ins>
      <w:ins w:id="3632" w:author="Chantel Trivett" w:date="2021-09-22T14:19:00Z">
        <w:r w:rsidR="00A57327">
          <w:t>ommend</w:t>
        </w:r>
      </w:ins>
      <w:ins w:id="3633" w:author="Chantel Trivett" w:date="2021-09-22T14:03:00Z">
        <w:r>
          <w:t>ed as</w:t>
        </w:r>
      </w:ins>
      <w:ins w:id="3634" w:author="Chantel Trivett" w:date="2021-09-22T14:20:00Z">
        <w:r w:rsidR="005260DB">
          <w:t xml:space="preserve"> it contrib</w:t>
        </w:r>
        <w:r w:rsidR="001305E1">
          <w:t>utes</w:t>
        </w:r>
        <w:r w:rsidR="005260DB">
          <w:t xml:space="preserve"> </w:t>
        </w:r>
        <w:r w:rsidR="001305E1">
          <w:t xml:space="preserve">to the </w:t>
        </w:r>
        <w:r w:rsidR="005260DB">
          <w:t xml:space="preserve">ongoing development and improved accuracy of </w:t>
        </w:r>
        <w:r w:rsidR="001305E1">
          <w:t>predictions.</w:t>
        </w:r>
      </w:ins>
      <w:ins w:id="3635" w:author="Chantel Trivett" w:date="2021-09-22T14:21:00Z">
        <w:r w:rsidR="00E37CD3">
          <w:t xml:space="preserve"> Accordingly, t</w:t>
        </w:r>
      </w:ins>
      <w:ins w:id="3636" w:author="Chantel Trivett" w:date="2021-09-22T13:47:00Z">
        <w:r w:rsidR="008A5DCE">
          <w:t>he prediction Results page for each sessi</w:t>
        </w:r>
      </w:ins>
      <w:ins w:id="3637" w:author="Chantel Trivett" w:date="2021-09-22T13:48:00Z">
        <w:r w:rsidR="008A5DCE">
          <w:t>on</w:t>
        </w:r>
        <w:r w:rsidR="0048724F">
          <w:t xml:space="preserve"> includes</w:t>
        </w:r>
      </w:ins>
      <w:ins w:id="3638" w:author="Chantel Trivett" w:date="2021-09-22T13:52:00Z">
        <w:r w:rsidR="004D46F3">
          <w:t xml:space="preserve"> t</w:t>
        </w:r>
      </w:ins>
      <w:ins w:id="3639" w:author="Chantel Trivett" w:date="2021-09-22T14:03:00Z">
        <w:r w:rsidR="004B7EA3">
          <w:t>w</w:t>
        </w:r>
        <w:r>
          <w:t>o</w:t>
        </w:r>
      </w:ins>
      <w:ins w:id="3640" w:author="Chantel Trivett" w:date="2021-09-22T13:48:00Z">
        <w:r w:rsidR="0048724F">
          <w:t xml:space="preserve"> avenues for providing optional feedbac</w:t>
        </w:r>
        <w:r w:rsidR="00D27862">
          <w:t>k:</w:t>
        </w:r>
      </w:ins>
    </w:p>
    <w:p w14:paraId="0DB6F4D6" w14:textId="68EA90D6" w:rsidR="00D27862" w:rsidRDefault="00395952" w:rsidP="00D27862">
      <w:pPr>
        <w:pStyle w:val="ListParagraph"/>
        <w:numPr>
          <w:ilvl w:val="0"/>
          <w:numId w:val="96"/>
        </w:numPr>
        <w:divId w:val="2088334391"/>
        <w:rPr>
          <w:ins w:id="3641" w:author="Chantel Trivett" w:date="2021-09-22T13:49:00Z"/>
        </w:rPr>
      </w:pPr>
      <w:ins w:id="3642" w:author="Chantel Trivett" w:date="2021-09-22T13:49:00Z">
        <w:r>
          <w:t>The</w:t>
        </w:r>
        <w:r w:rsidR="001A4EC3">
          <w:t xml:space="preserve"> session pred</w:t>
        </w:r>
      </w:ins>
      <w:ins w:id="3643" w:author="Chantel Trivett" w:date="2021-09-22T13:52:00Z">
        <w:r w:rsidR="008F6708">
          <w:t>iction</w:t>
        </w:r>
      </w:ins>
      <w:ins w:id="3644" w:author="Chantel Trivett" w:date="2021-09-22T13:49:00Z">
        <w:r>
          <w:t xml:space="preserve"> </w:t>
        </w:r>
      </w:ins>
      <w:ins w:id="3645" w:author="Chantel Trivett" w:date="2021-09-22T14:34:00Z">
        <w:r w:rsidR="004A5E10" w:rsidRPr="004A5E10">
          <w:rPr>
            <w:b/>
            <w:bCs/>
            <w:rPrChange w:id="3646" w:author="Chantel Trivett" w:date="2021-09-22T14:34:00Z">
              <w:rPr/>
            </w:rPrChange>
          </w:rPr>
          <w:t>C</w:t>
        </w:r>
      </w:ins>
      <w:ins w:id="3647" w:author="Chantel Trivett" w:date="2021-09-22T13:49:00Z">
        <w:r w:rsidRPr="004A5E10">
          <w:rPr>
            <w:b/>
            <w:bCs/>
            <w:rPrChange w:id="3648" w:author="Chantel Trivett" w:date="2021-09-22T14:34:00Z">
              <w:rPr/>
            </w:rPrChange>
          </w:rPr>
          <w:t>onfidence</w:t>
        </w:r>
        <w:r>
          <w:t xml:space="preserve"> drop-down</w:t>
        </w:r>
        <w:r w:rsidR="001A4EC3">
          <w:t>.</w:t>
        </w:r>
      </w:ins>
      <w:ins w:id="3649" w:author="Chantel Trivett" w:date="2021-09-30T10:51:00Z">
        <w:r w:rsidR="00FC6A41">
          <w:t xml:space="preserve"> &amp;</w:t>
        </w:r>
      </w:ins>
    </w:p>
    <w:p w14:paraId="33D54BC9" w14:textId="0FEBB405" w:rsidR="001A4EC3" w:rsidRDefault="001A4EC3" w:rsidP="00D27862">
      <w:pPr>
        <w:pStyle w:val="ListParagraph"/>
        <w:numPr>
          <w:ilvl w:val="0"/>
          <w:numId w:val="96"/>
        </w:numPr>
        <w:divId w:val="2088334391"/>
        <w:rPr>
          <w:ins w:id="3650" w:author="Chantel Trivett" w:date="2021-09-22T13:52:00Z"/>
        </w:rPr>
      </w:pPr>
      <w:ins w:id="3651" w:author="Chantel Trivett" w:date="2021-09-22T13:49:00Z">
        <w:r>
          <w:t>The</w:t>
        </w:r>
      </w:ins>
      <w:ins w:id="3652" w:author="Chantel Trivett" w:date="2021-09-22T13:50:00Z">
        <w:r w:rsidR="00013647">
          <w:t xml:space="preserve"> </w:t>
        </w:r>
        <w:r w:rsidR="00013647" w:rsidRPr="00034FDB">
          <w:rPr>
            <w:b/>
            <w:bCs/>
            <w:rPrChange w:id="3653" w:author="Chantel Trivett" w:date="2021-09-30T10:51:00Z">
              <w:rPr/>
            </w:rPrChange>
          </w:rPr>
          <w:t>Challenge Root Cause</w:t>
        </w:r>
        <w:r w:rsidR="00013647">
          <w:t xml:space="preserve"> </w:t>
        </w:r>
      </w:ins>
      <w:ins w:id="3654" w:author="Chantel Trivett" w:date="2021-09-22T13:51:00Z">
        <w:r w:rsidR="00980465">
          <w:t>edi</w:t>
        </w:r>
        <w:r w:rsidR="00651351">
          <w:t>tor.</w:t>
        </w:r>
      </w:ins>
    </w:p>
    <w:p w14:paraId="6FAEF6FB" w14:textId="4C42CF6A" w:rsidR="004D46F3" w:rsidRDefault="00927DED">
      <w:pPr>
        <w:divId w:val="2088334391"/>
        <w:rPr>
          <w:ins w:id="3655" w:author="Chantel Trivett" w:date="2021-09-30T11:28:00Z"/>
        </w:rPr>
      </w:pPr>
      <w:ins w:id="3656" w:author="Chantel Trivett" w:date="2021-09-22T14:04:00Z">
        <w:r>
          <w:t>After</w:t>
        </w:r>
      </w:ins>
      <w:ins w:id="3657" w:author="Chantel Trivett" w:date="2021-09-22T14:37:00Z">
        <w:r w:rsidR="0008096C">
          <w:t xml:space="preserve"> inputting feedback</w:t>
        </w:r>
      </w:ins>
      <w:ins w:id="3658" w:author="Chantel Trivett" w:date="2021-09-22T14:38:00Z">
        <w:r w:rsidR="007266CF">
          <w:t>,</w:t>
        </w:r>
      </w:ins>
      <w:ins w:id="3659" w:author="Chantel Trivett" w:date="2021-09-22T14:37:00Z">
        <w:r w:rsidR="0008096C">
          <w:t xml:space="preserve"> the </w:t>
        </w:r>
      </w:ins>
      <w:ins w:id="3660" w:author="Chantel Trivett" w:date="2021-09-22T14:04:00Z">
        <w:r>
          <w:t xml:space="preserve">user must select </w:t>
        </w:r>
      </w:ins>
      <w:ins w:id="3661" w:author="Chantel Trivett" w:date="2021-09-22T14:10:00Z">
        <w:r w:rsidR="00F77DE5">
          <w:t>t</w:t>
        </w:r>
      </w:ins>
      <w:ins w:id="3662" w:author="Chantel Trivett" w:date="2021-09-22T13:52:00Z">
        <w:r w:rsidR="004D46F3">
          <w:t xml:space="preserve">he </w:t>
        </w:r>
        <w:r w:rsidR="004D46F3" w:rsidRPr="00F77DE5">
          <w:rPr>
            <w:b/>
            <w:bCs/>
            <w:rPrChange w:id="3663" w:author="Chantel Trivett" w:date="2021-09-22T14:10:00Z">
              <w:rPr/>
            </w:rPrChange>
          </w:rPr>
          <w:t>Send Feedback</w:t>
        </w:r>
        <w:r w:rsidR="004D46F3">
          <w:t xml:space="preserve"> button</w:t>
        </w:r>
      </w:ins>
      <w:ins w:id="3664" w:author="Chantel Trivett" w:date="2021-09-22T14:38:00Z">
        <w:r w:rsidR="007266CF">
          <w:t xml:space="preserve"> to send the </w:t>
        </w:r>
        <w:r w:rsidR="00AB5983">
          <w:t>feedback for model reinforcement by B-</w:t>
        </w:r>
      </w:ins>
      <w:ins w:id="3665" w:author="Chantel Trivett" w:date="2021-09-22T14:39:00Z">
        <w:r w:rsidR="00AB5983">
          <w:t>Yond SMEs.</w:t>
        </w:r>
      </w:ins>
    </w:p>
    <w:p w14:paraId="3A1BFE2F" w14:textId="77777777" w:rsidR="00FF76FB" w:rsidRPr="002E4A5B" w:rsidRDefault="00FF76FB">
      <w:pPr>
        <w:divId w:val="2088334391"/>
        <w:rPr>
          <w:ins w:id="3666" w:author="Chantel Trivett" w:date="2021-09-22T11:49:00Z"/>
        </w:rPr>
        <w:pPrChange w:id="3667" w:author="Chantel Trivett" w:date="2021-09-22T14:04:00Z">
          <w:pPr>
            <w:ind w:left="360"/>
            <w:divId w:val="2088334391"/>
          </w:pPr>
        </w:pPrChange>
      </w:pPr>
    </w:p>
    <w:p w14:paraId="2C578C0C" w14:textId="0FED8244" w:rsidR="00793CDD" w:rsidRDefault="00F10359">
      <w:pPr>
        <w:pStyle w:val="Heading3"/>
        <w:divId w:val="2088334391"/>
        <w:pPrChange w:id="3668" w:author="Chantel Trivett" w:date="2021-09-30T11:27:00Z">
          <w:pPr>
            <w:ind w:left="360"/>
            <w:divId w:val="2088334391"/>
          </w:pPr>
        </w:pPrChange>
      </w:pPr>
      <w:bookmarkStart w:id="3669" w:name="_Toc83903636"/>
      <w:ins w:id="3670" w:author="Chantel Trivett" w:date="2021-09-30T11:27:00Z">
        <w:r>
          <w:t>Fe</w:t>
        </w:r>
      </w:ins>
      <w:ins w:id="3671" w:author="Chantel Trivett" w:date="2021-09-30T11:28:00Z">
        <w:r>
          <w:t xml:space="preserve">edback option 1: </w:t>
        </w:r>
        <w:r w:rsidR="003C486C">
          <w:t>p</w:t>
        </w:r>
      </w:ins>
      <w:ins w:id="3672" w:author="Chantel Trivett" w:date="2021-09-22T11:49:00Z">
        <w:r w:rsidR="00793CDD">
          <w:t xml:space="preserve">rovide Confidence Level </w:t>
        </w:r>
      </w:ins>
      <w:ins w:id="3673" w:author="Chantel Trivett" w:date="2021-09-30T11:28:00Z">
        <w:r w:rsidR="003C486C">
          <w:t>f</w:t>
        </w:r>
      </w:ins>
      <w:ins w:id="3674" w:author="Chantel Trivett" w:date="2021-09-22T11:49:00Z">
        <w:r w:rsidR="00793CDD">
          <w:t>eedback</w:t>
        </w:r>
      </w:ins>
      <w:bookmarkEnd w:id="3669"/>
    </w:p>
    <w:p w14:paraId="62E96A37" w14:textId="11F07FB2" w:rsidR="009F2860" w:rsidRDefault="00791DE4" w:rsidP="00791DE4">
      <w:pPr>
        <w:divId w:val="2088334391"/>
        <w:rPr>
          <w:ins w:id="3675" w:author="Chantel Trivett" w:date="2021-09-30T10:54:00Z"/>
        </w:rPr>
      </w:pPr>
      <w:ins w:id="3676" w:author="Chantel Trivett" w:date="2021-09-22T11:52:00Z">
        <w:r>
          <w:t xml:space="preserve">To provide </w:t>
        </w:r>
      </w:ins>
      <w:ins w:id="3677" w:author="Chantel Trivett" w:date="2021-09-22T13:01:00Z">
        <w:r w:rsidR="007057B5">
          <w:t xml:space="preserve">optional </w:t>
        </w:r>
      </w:ins>
      <w:ins w:id="3678" w:author="Chantel Trivett" w:date="2021-09-22T11:52:00Z">
        <w:r>
          <w:t xml:space="preserve">feedback </w:t>
        </w:r>
      </w:ins>
      <w:ins w:id="3679" w:author="Chantel Trivett" w:date="2021-09-22T11:53:00Z">
        <w:r w:rsidR="005F516F">
          <w:t xml:space="preserve">regarding your confidence level in the </w:t>
        </w:r>
      </w:ins>
      <w:ins w:id="3680" w:author="Chantel Trivett" w:date="2021-09-30T12:54:00Z">
        <w:r w:rsidR="00DC640C">
          <w:t xml:space="preserve">prediction </w:t>
        </w:r>
      </w:ins>
      <w:ins w:id="3681" w:author="Chantel Trivett" w:date="2021-09-22T11:56:00Z">
        <w:r w:rsidR="001150BD">
          <w:t>results</w:t>
        </w:r>
      </w:ins>
      <w:ins w:id="3682" w:author="Chantel Trivett" w:date="2021-09-30T12:54:00Z">
        <w:r w:rsidR="00DC640C">
          <w:t xml:space="preserve"> for a model</w:t>
        </w:r>
      </w:ins>
      <w:ins w:id="3683" w:author="Chantel Trivett" w:date="2021-09-22T11:56:00Z">
        <w:r w:rsidR="009F2860">
          <w:t>:</w:t>
        </w:r>
      </w:ins>
    </w:p>
    <w:p w14:paraId="23A4ACAC" w14:textId="63C6228D" w:rsidR="00867B2C" w:rsidRDefault="00867B2C" w:rsidP="007B0844">
      <w:pPr>
        <w:pStyle w:val="NumberedListLvl1"/>
        <w:numPr>
          <w:ilvl w:val="0"/>
          <w:numId w:val="150"/>
        </w:numPr>
        <w:divId w:val="2088334391"/>
        <w:rPr>
          <w:ins w:id="3684" w:author="Chantel Trivett" w:date="2021-09-30T11:57:00Z"/>
        </w:rPr>
      </w:pPr>
      <w:ins w:id="3685" w:author="Chantel Trivett" w:date="2021-09-30T10:55:00Z">
        <w:r>
          <w:t xml:space="preserve">Navigate to the </w:t>
        </w:r>
        <w:r w:rsidR="00D50301">
          <w:t xml:space="preserve">detailed session results page for the Model that you would like to provide feedback </w:t>
        </w:r>
      </w:ins>
      <w:ins w:id="3686" w:author="Chantel Trivett" w:date="2021-09-30T11:22:00Z">
        <w:r w:rsidR="00B776C9">
          <w:t>for</w:t>
        </w:r>
      </w:ins>
      <w:ins w:id="3687" w:author="Chantel Trivett" w:date="2021-09-30T10:55:00Z">
        <w:r w:rsidR="004A1CF1">
          <w:t xml:space="preserve">. (Follow </w:t>
        </w:r>
      </w:ins>
      <w:ins w:id="3688" w:author="Chantel Trivett" w:date="2021-09-30T11:17:00Z">
        <w:r w:rsidR="004412C4">
          <w:t xml:space="preserve">the </w:t>
        </w:r>
      </w:ins>
      <w:ins w:id="3689" w:author="Chantel Trivett" w:date="2021-09-30T10:55:00Z">
        <w:r w:rsidR="004A1CF1">
          <w:t xml:space="preserve">steps </w:t>
        </w:r>
      </w:ins>
      <w:ins w:id="3690" w:author="Chantel Trivett" w:date="2021-09-30T11:31:00Z">
        <w:r w:rsidR="00E959ED">
          <w:t xml:space="preserve">listed above </w:t>
        </w:r>
      </w:ins>
      <w:ins w:id="3691" w:author="Chantel Trivett" w:date="2021-09-30T11:17:00Z">
        <w:r w:rsidR="005766DF">
          <w:t xml:space="preserve">in the </w:t>
        </w:r>
      </w:ins>
      <w:ins w:id="3692" w:author="Chantel Trivett" w:date="2021-09-30T11:20:00Z">
        <w:r w:rsidR="00C25C0F">
          <w:fldChar w:fldCharType="begin"/>
        </w:r>
      </w:ins>
      <w:ins w:id="3693" w:author="Chantel Trivett" w:date="2021-09-30T11:22:00Z">
        <w:r w:rsidR="00F15579">
          <w:instrText>HYPERLINK  \l "select_test_sessions_for_review"</w:instrText>
        </w:r>
      </w:ins>
      <w:ins w:id="3694" w:author="Chantel Trivett" w:date="2021-09-30T11:20:00Z">
        <w:r w:rsidR="00C25C0F">
          <w:fldChar w:fldCharType="separate"/>
        </w:r>
        <w:r w:rsidR="006D16B6" w:rsidRPr="00C25C0F">
          <w:rPr>
            <w:rStyle w:val="Hyperlink"/>
          </w:rPr>
          <w:t>Select test sessions for review</w:t>
        </w:r>
        <w:r w:rsidR="00C25C0F">
          <w:fldChar w:fldCharType="end"/>
        </w:r>
      </w:ins>
      <w:ins w:id="3695" w:author="Chantel Trivett" w:date="2021-09-30T11:19:00Z">
        <w:r w:rsidR="006D16B6">
          <w:t xml:space="preserve"> and </w:t>
        </w:r>
      </w:ins>
      <w:ins w:id="3696" w:author="Chantel Trivett" w:date="2021-09-30T11:20:00Z">
        <w:r w:rsidR="00C25C0F">
          <w:fldChar w:fldCharType="begin"/>
        </w:r>
        <w:r w:rsidR="00C25C0F">
          <w:instrText xml:space="preserve"> HYPERLINK  \l "view_prediction_session_results" </w:instrText>
        </w:r>
        <w:r w:rsidR="00C25C0F">
          <w:fldChar w:fldCharType="separate"/>
        </w:r>
        <w:r w:rsidR="006D16B6" w:rsidRPr="00C25C0F">
          <w:rPr>
            <w:rStyle w:val="Hyperlink"/>
          </w:rPr>
          <w:t>View prediction results</w:t>
        </w:r>
        <w:r w:rsidR="00C25C0F">
          <w:fldChar w:fldCharType="end"/>
        </w:r>
      </w:ins>
      <w:ins w:id="3697" w:author="Chantel Trivett" w:date="2021-09-30T11:19:00Z">
        <w:r w:rsidR="00C25C0F">
          <w:t xml:space="preserve"> </w:t>
        </w:r>
      </w:ins>
      <w:ins w:id="3698" w:author="Chantel Trivett" w:date="2021-09-30T11:17:00Z">
        <w:r w:rsidR="005766DF">
          <w:t>sections</w:t>
        </w:r>
      </w:ins>
      <w:ins w:id="3699" w:author="Chantel Trivett" w:date="2021-09-30T11:19:00Z">
        <w:r w:rsidR="00C25C0F">
          <w:t>.)</w:t>
        </w:r>
      </w:ins>
    </w:p>
    <w:p w14:paraId="4328658C" w14:textId="437A13BC" w:rsidR="009127F4" w:rsidRDefault="002954A1" w:rsidP="002954A1">
      <w:pPr>
        <w:divId w:val="2088334391"/>
        <w:rPr>
          <w:ins w:id="3700" w:author="Chantel Trivett" w:date="2021-09-30T12:56:00Z"/>
        </w:rPr>
      </w:pPr>
      <w:ins w:id="3701" w:author="Chantel Trivett" w:date="2021-09-30T12:55:00Z">
        <w:r>
          <w:rPr>
            <w:noProof/>
          </w:rPr>
          <w:drawing>
            <wp:inline distT="0" distB="0" distL="0" distR="0" wp14:anchorId="5C7319BE" wp14:editId="46E7BE3D">
              <wp:extent cx="5940000" cy="1710000"/>
              <wp:effectExtent l="19050" t="19050" r="22860" b="24130"/>
              <wp:docPr id="206" name="Picture 206" descr="This image depicts the detailed Results for a selected Model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his image depicts the detailed Results for a selected Model prediction. "/>
                      <pic:cNvPicPr/>
                    </pic:nvPicPr>
                    <pic:blipFill>
                      <a:blip r:embed="rId137"/>
                      <a:stretch>
                        <a:fillRect/>
                      </a:stretch>
                    </pic:blipFill>
                    <pic:spPr>
                      <a:xfrm>
                        <a:off x="0" y="0"/>
                        <a:ext cx="5940000" cy="1710000"/>
                      </a:xfrm>
                      <a:prstGeom prst="rect">
                        <a:avLst/>
                      </a:prstGeom>
                      <a:ln>
                        <a:solidFill>
                          <a:schemeClr val="tx1"/>
                        </a:solidFill>
                      </a:ln>
                    </pic:spPr>
                  </pic:pic>
                </a:graphicData>
              </a:graphic>
            </wp:inline>
          </w:drawing>
        </w:r>
      </w:ins>
    </w:p>
    <w:p w14:paraId="3D53EA84" w14:textId="77777777" w:rsidR="009E130B" w:rsidRDefault="009E130B">
      <w:pPr>
        <w:divId w:val="2088334391"/>
        <w:rPr>
          <w:ins w:id="3702" w:author="Chantel Trivett" w:date="2021-09-30T10:55:00Z"/>
        </w:rPr>
        <w:pPrChange w:id="3703" w:author="Chantel Trivett" w:date="2021-09-30T12:55:00Z">
          <w:pPr>
            <w:pStyle w:val="NumberedListLvl1"/>
            <w:numPr>
              <w:numId w:val="150"/>
            </w:numPr>
            <w:divId w:val="2088334391"/>
          </w:pPr>
        </w:pPrChange>
      </w:pPr>
    </w:p>
    <w:p w14:paraId="710CDBE0" w14:textId="48BEBB43" w:rsidR="007B0844" w:rsidRDefault="00867B2C" w:rsidP="007B0844">
      <w:pPr>
        <w:pStyle w:val="NumberedListLvl1"/>
        <w:numPr>
          <w:ilvl w:val="0"/>
          <w:numId w:val="150"/>
        </w:numPr>
        <w:divId w:val="2088334391"/>
        <w:rPr>
          <w:ins w:id="3704" w:author="Chantel Trivett" w:date="2021-09-30T11:28:00Z"/>
        </w:rPr>
      </w:pPr>
      <w:ins w:id="3705" w:author="Chantel Trivett" w:date="2021-09-30T10:54:00Z">
        <w:r>
          <w:t>Expand</w:t>
        </w:r>
        <w:r w:rsidR="007B0844">
          <w:t xml:space="preserve"> the </w:t>
        </w:r>
        <w:r>
          <w:t>Confidence level drop</w:t>
        </w:r>
      </w:ins>
      <w:ins w:id="3706" w:author="Chantel Trivett" w:date="2021-09-30T11:23:00Z">
        <w:r w:rsidR="00B776C9">
          <w:t>-</w:t>
        </w:r>
      </w:ins>
      <w:ins w:id="3707" w:author="Chantel Trivett" w:date="2021-09-30T10:54:00Z">
        <w:r>
          <w:t>down.</w:t>
        </w:r>
      </w:ins>
    </w:p>
    <w:p w14:paraId="5822DB45" w14:textId="2CD76F24" w:rsidR="00FF76FB" w:rsidRDefault="00C346B3" w:rsidP="00FF76FB">
      <w:pPr>
        <w:pStyle w:val="NumberedListLvl1"/>
        <w:numPr>
          <w:ilvl w:val="0"/>
          <w:numId w:val="0"/>
        </w:numPr>
        <w:ind w:left="720"/>
        <w:divId w:val="2088334391"/>
        <w:rPr>
          <w:ins w:id="3708" w:author="Chantel Trivett" w:date="2021-09-30T11:50:00Z"/>
        </w:rPr>
      </w:pPr>
      <w:ins w:id="3709" w:author="Chantel Trivett" w:date="2021-09-30T11:43:00Z">
        <w:r>
          <w:rPr>
            <w:noProof/>
          </w:rPr>
          <w:drawing>
            <wp:inline distT="0" distB="0" distL="0" distR="0" wp14:anchorId="2513D0F8" wp14:editId="023346F0">
              <wp:extent cx="1352550" cy="1466621"/>
              <wp:effectExtent l="19050" t="19050" r="19050" b="19685"/>
              <wp:docPr id="202" name="Picture 20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with low confidence"/>
                      <pic:cNvPicPr/>
                    </pic:nvPicPr>
                    <pic:blipFill>
                      <a:blip r:embed="rId139"/>
                      <a:stretch>
                        <a:fillRect/>
                      </a:stretch>
                    </pic:blipFill>
                    <pic:spPr>
                      <a:xfrm>
                        <a:off x="0" y="0"/>
                        <a:ext cx="1358008" cy="1472540"/>
                      </a:xfrm>
                      <a:prstGeom prst="rect">
                        <a:avLst/>
                      </a:prstGeom>
                      <a:ln>
                        <a:solidFill>
                          <a:schemeClr val="tx1"/>
                        </a:solidFill>
                      </a:ln>
                    </pic:spPr>
                  </pic:pic>
                </a:graphicData>
              </a:graphic>
            </wp:inline>
          </w:drawing>
        </w:r>
      </w:ins>
    </w:p>
    <w:p w14:paraId="5FCF78AA" w14:textId="507618DB" w:rsidR="00144816" w:rsidRDefault="00144816" w:rsidP="00FF76FB">
      <w:pPr>
        <w:pStyle w:val="NumberedListLvl1"/>
        <w:numPr>
          <w:ilvl w:val="0"/>
          <w:numId w:val="0"/>
        </w:numPr>
        <w:ind w:left="720"/>
        <w:divId w:val="2088334391"/>
        <w:rPr>
          <w:ins w:id="3710" w:author="Chantel Trivett" w:date="2021-09-30T11:50:00Z"/>
        </w:rPr>
      </w:pPr>
    </w:p>
    <w:p w14:paraId="5DA47933" w14:textId="1E856949" w:rsidR="00144816" w:rsidRDefault="00144816" w:rsidP="00FF76FB">
      <w:pPr>
        <w:pStyle w:val="NumberedListLvl1"/>
        <w:numPr>
          <w:ilvl w:val="0"/>
          <w:numId w:val="0"/>
        </w:numPr>
        <w:ind w:left="720"/>
        <w:divId w:val="2088334391"/>
        <w:rPr>
          <w:ins w:id="3711" w:author="Chantel Trivett" w:date="2021-09-30T11:51:00Z"/>
        </w:rPr>
      </w:pPr>
      <w:ins w:id="3712" w:author="Chantel Trivett" w:date="2021-09-30T11:50:00Z">
        <w:r>
          <w:t xml:space="preserve">The </w:t>
        </w:r>
        <w:r w:rsidR="006928E1">
          <w:t xml:space="preserve">list of confidence level options will </w:t>
        </w:r>
      </w:ins>
      <w:ins w:id="3713" w:author="Chantel Trivett" w:date="2021-09-30T11:51:00Z">
        <w:r w:rsidR="006928E1">
          <w:t>open.</w:t>
        </w:r>
      </w:ins>
    </w:p>
    <w:p w14:paraId="7CC1E382" w14:textId="3E7E3E30" w:rsidR="00E2658A" w:rsidRDefault="006928E1" w:rsidP="00187DC4">
      <w:pPr>
        <w:pStyle w:val="NumberedListLvl1"/>
        <w:numPr>
          <w:ilvl w:val="0"/>
          <w:numId w:val="0"/>
        </w:numPr>
        <w:ind w:left="720"/>
        <w:divId w:val="2088334391"/>
        <w:rPr>
          <w:ins w:id="3714" w:author="Chantel Trivett" w:date="2021-09-30T12:00:00Z"/>
        </w:rPr>
      </w:pPr>
      <w:ins w:id="3715" w:author="Chantel Trivett" w:date="2021-09-30T11:51:00Z">
        <w:r>
          <w:rPr>
            <w:noProof/>
          </w:rPr>
          <w:drawing>
            <wp:inline distT="0" distB="0" distL="0" distR="0" wp14:anchorId="2EBD4EBB" wp14:editId="79E91710">
              <wp:extent cx="1357266" cy="1682011"/>
              <wp:effectExtent l="19050" t="19050" r="14605" b="13970"/>
              <wp:docPr id="203" name="Picture 203" descr="This image depicts the expanded list of confidence level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his image depicts the expanded list of confidence level options. "/>
                      <pic:cNvPicPr/>
                    </pic:nvPicPr>
                    <pic:blipFill>
                      <a:blip r:embed="rId140"/>
                      <a:stretch>
                        <a:fillRect/>
                      </a:stretch>
                    </pic:blipFill>
                    <pic:spPr>
                      <a:xfrm>
                        <a:off x="0" y="0"/>
                        <a:ext cx="1360514" cy="1686036"/>
                      </a:xfrm>
                      <a:prstGeom prst="rect">
                        <a:avLst/>
                      </a:prstGeom>
                      <a:ln>
                        <a:solidFill>
                          <a:schemeClr val="tx1"/>
                        </a:solidFill>
                      </a:ln>
                    </pic:spPr>
                  </pic:pic>
                </a:graphicData>
              </a:graphic>
            </wp:inline>
          </w:drawing>
        </w:r>
      </w:ins>
    </w:p>
    <w:p w14:paraId="724DF21C" w14:textId="15CE1DF5" w:rsidR="00323CE1" w:rsidRDefault="00323CE1">
      <w:pPr>
        <w:pStyle w:val="NumberedListLvl1"/>
        <w:divId w:val="2088334391"/>
        <w:rPr>
          <w:ins w:id="3716" w:author="Chantel Trivett" w:date="2021-09-30T11:51:00Z"/>
        </w:rPr>
        <w:pPrChange w:id="3717" w:author="Chantel Trivett" w:date="2021-09-30T12:53:00Z">
          <w:pPr>
            <w:pStyle w:val="NumberedListLvl1"/>
            <w:numPr>
              <w:numId w:val="0"/>
            </w:numPr>
            <w:ind w:left="0" w:firstLine="0"/>
            <w:divId w:val="2088334391"/>
          </w:pPr>
        </w:pPrChange>
      </w:pPr>
      <w:ins w:id="3718" w:author="Chantel Trivett" w:date="2021-09-30T12:00:00Z">
        <w:r>
          <w:t xml:space="preserve">Select the </w:t>
        </w:r>
        <w:r w:rsidRPr="00187DC4">
          <w:t>confidence</w:t>
        </w:r>
        <w:r>
          <w:t xml:space="preserve"> level that applies to the Model.</w:t>
        </w:r>
      </w:ins>
    </w:p>
    <w:p w14:paraId="303D62D3" w14:textId="22F3767D" w:rsidR="00E141AB" w:rsidRDefault="006D4C5B">
      <w:pPr>
        <w:pStyle w:val="NumberedListLvl1"/>
        <w:numPr>
          <w:ilvl w:val="0"/>
          <w:numId w:val="0"/>
        </w:numPr>
        <w:ind w:left="720"/>
        <w:divId w:val="2088334391"/>
        <w:rPr>
          <w:ins w:id="3719" w:author="Chantel Trivett" w:date="2021-09-22T11:56:00Z"/>
        </w:rPr>
        <w:pPrChange w:id="3720" w:author="Chantel Trivett" w:date="2021-09-30T11:28:00Z">
          <w:pPr>
            <w:divId w:val="2088334391"/>
          </w:pPr>
        </w:pPrChange>
      </w:pPr>
      <w:ins w:id="3721" w:author="Chantel Trivett" w:date="2021-09-30T12:52:00Z">
        <w:r>
          <w:rPr>
            <w:noProof/>
          </w:rPr>
          <w:drawing>
            <wp:inline distT="0" distB="0" distL="0" distR="0" wp14:anchorId="711562EA" wp14:editId="7CF1C578">
              <wp:extent cx="1389868" cy="1407350"/>
              <wp:effectExtent l="19050" t="19050" r="20320" b="21590"/>
              <wp:docPr id="205" name="Picture 205" descr="This image depicts Model prediction Confidence Level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his image depicts Model prediction Confidence Level selection."/>
                      <pic:cNvPicPr/>
                    </pic:nvPicPr>
                    <pic:blipFill>
                      <a:blip r:embed="rId141"/>
                      <a:stretch>
                        <a:fillRect/>
                      </a:stretch>
                    </pic:blipFill>
                    <pic:spPr>
                      <a:xfrm>
                        <a:off x="0" y="0"/>
                        <a:ext cx="1394408" cy="1411947"/>
                      </a:xfrm>
                      <a:prstGeom prst="rect">
                        <a:avLst/>
                      </a:prstGeom>
                      <a:ln>
                        <a:solidFill>
                          <a:schemeClr val="tx1"/>
                        </a:solidFill>
                      </a:ln>
                    </pic:spPr>
                  </pic:pic>
                </a:graphicData>
              </a:graphic>
            </wp:inline>
          </w:drawing>
        </w:r>
      </w:ins>
    </w:p>
    <w:p w14:paraId="0DADD9F5" w14:textId="5AC61BA1" w:rsidR="00856883" w:rsidRDefault="003C486C">
      <w:pPr>
        <w:pStyle w:val="Heading3"/>
        <w:divId w:val="2088334391"/>
        <w:pPrChange w:id="3722" w:author="Chantel Trivett" w:date="2021-09-30T11:27:00Z">
          <w:pPr>
            <w:pStyle w:val="NormalWeb"/>
            <w:numPr>
              <w:numId w:val="9"/>
            </w:numPr>
            <w:tabs>
              <w:tab w:val="num" w:pos="720"/>
            </w:tabs>
            <w:ind w:left="720" w:hanging="360"/>
            <w:divId w:val="2088334391"/>
          </w:pPr>
        </w:pPrChange>
      </w:pPr>
      <w:bookmarkStart w:id="3723" w:name="_Toc83903637"/>
      <w:ins w:id="3724" w:author="Chantel Trivett" w:date="2021-09-30T11:28:00Z">
        <w:r>
          <w:t xml:space="preserve">Feedback option 2: </w:t>
        </w:r>
      </w:ins>
      <w:del w:id="3725" w:author="Chantel Trivett" w:date="2021-09-22T13:01:00Z">
        <w:r w:rsidR="00FF1A2E" w:rsidDel="007057B5">
          <w:delText>If you are happy with the root cause you can either do nothing or you can rate the model verdict by providing a confidence level.</w:delText>
        </w:r>
      </w:del>
      <w:ins w:id="3726" w:author="Chantel Trivett" w:date="2021-09-22T11:51:00Z">
        <w:r w:rsidR="00A22376">
          <w:t>Challenge the Root Cause</w:t>
        </w:r>
      </w:ins>
      <w:bookmarkEnd w:id="3723"/>
    </w:p>
    <w:p w14:paraId="6C99CED9" w14:textId="70504719" w:rsidR="00791DE4" w:rsidRDefault="00A22376" w:rsidP="00A22376">
      <w:pPr>
        <w:divId w:val="2088334391"/>
        <w:rPr>
          <w:ins w:id="3727" w:author="Chantel Trivett" w:date="2021-09-22T11:52:00Z"/>
        </w:rPr>
      </w:pPr>
      <w:ins w:id="3728" w:author="Chantel Trivett" w:date="2021-09-22T11:52:00Z">
        <w:r>
          <w:t>To challenge the Root Cause</w:t>
        </w:r>
      </w:ins>
      <w:ins w:id="3729" w:author="Chantel Trivett" w:date="2021-09-22T12:45:00Z">
        <w:r w:rsidR="00F8531E">
          <w:t xml:space="preserve"> identified:</w:t>
        </w:r>
      </w:ins>
    </w:p>
    <w:p w14:paraId="6BCD7918" w14:textId="77777777" w:rsidR="0019188A" w:rsidRDefault="00FF1A2E" w:rsidP="00A22376">
      <w:pPr>
        <w:divId w:val="2088334391"/>
        <w:rPr>
          <w:ins w:id="3730" w:author="Chantel Trivett" w:date="2021-09-22T12:45:00Z"/>
        </w:rPr>
      </w:pPr>
      <w:del w:id="3731" w:author="Chantel Trivett" w:date="2021-09-22T13:02:00Z">
        <w:r w:rsidDel="00F77020">
          <w:delText xml:space="preserve">If the ML model </w:delText>
        </w:r>
        <w:r w:rsidR="00CD2458" w:rsidDel="00F77020">
          <w:delText>does not</w:delText>
        </w:r>
        <w:r w:rsidDel="00F77020">
          <w:delText xml:space="preserve"> sh</w:delText>
        </w:r>
      </w:del>
      <w:del w:id="3732" w:author="Chantel Trivett" w:date="2021-09-22T13:01:00Z">
        <w:r w:rsidDel="00F77020">
          <w:delText>ow the exact root cause you are looking for,</w:delText>
        </w:r>
      </w:del>
      <w:r>
        <w:t xml:space="preserve"> </w:t>
      </w:r>
    </w:p>
    <w:p w14:paraId="01A920B7" w14:textId="77777777" w:rsidR="00346DDE" w:rsidRPr="00346DDE" w:rsidRDefault="00364140">
      <w:pPr>
        <w:pStyle w:val="NumberedListLvl1"/>
        <w:divId w:val="2088334391"/>
        <w:rPr>
          <w:ins w:id="3733" w:author="Chantel Trivett" w:date="2021-09-22T13:03:00Z"/>
          <w:rPrChange w:id="3734" w:author="Chantel Trivett" w:date="2021-09-22T13:03:00Z">
            <w:rPr>
              <w:ins w:id="3735" w:author="Chantel Trivett" w:date="2021-09-22T13:03:00Z"/>
              <w:b/>
              <w:bCs/>
            </w:rPr>
          </w:rPrChange>
        </w:rPr>
        <w:pPrChange w:id="3736" w:author="Chantel Trivett" w:date="2021-09-30T10:30:00Z">
          <w:pPr>
            <w:pStyle w:val="ListParagraph"/>
            <w:numPr>
              <w:numId w:val="94"/>
            </w:numPr>
            <w:ind w:left="1080" w:hanging="360"/>
            <w:divId w:val="2088334391"/>
          </w:pPr>
        </w:pPrChange>
      </w:pPr>
      <w:ins w:id="3737" w:author="Chantel Trivett" w:date="2021-09-22T12:53:00Z">
        <w:r>
          <w:t xml:space="preserve">Select </w:t>
        </w:r>
        <w:r w:rsidRPr="00E45CAB">
          <w:t>Challenge Root Cause</w:t>
        </w:r>
      </w:ins>
      <w:ins w:id="3738" w:author="Chantel Trivett" w:date="2021-09-22T13:03:00Z">
        <w:r w:rsidR="00346DDE">
          <w:t>.</w:t>
        </w:r>
      </w:ins>
    </w:p>
    <w:p w14:paraId="42EA4B37" w14:textId="14C37828" w:rsidR="00095B69" w:rsidRDefault="00346DDE" w:rsidP="004B3D3D">
      <w:pPr>
        <w:pStyle w:val="Images"/>
        <w:divId w:val="2088334391"/>
        <w:rPr>
          <w:ins w:id="3739" w:author="Chantel Trivett" w:date="2021-09-30T10:30:00Z"/>
        </w:rPr>
      </w:pPr>
      <w:ins w:id="3740" w:author="Chantel Trivett" w:date="2021-09-22T13:03:00Z">
        <w:r>
          <w:rPr>
            <w:noProof/>
          </w:rPr>
          <w:drawing>
            <wp:inline distT="0" distB="0" distL="0" distR="0" wp14:anchorId="400C1FF5" wp14:editId="049C372F">
              <wp:extent cx="1857966" cy="752475"/>
              <wp:effectExtent l="19050" t="19050" r="28575" b="9525"/>
              <wp:docPr id="106" name="Picture 106" descr="This image depicts the area of the AGILITY Results page where users can expand the &quot;Challenge Root Cause&quo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his image depicts the area of the AGILITY Results page where users can expand the &quot;Challenge Root Cause&quot; drop-down."/>
                      <pic:cNvPicPr/>
                    </pic:nvPicPr>
                    <pic:blipFill>
                      <a:blip r:embed="rId142"/>
                      <a:stretch>
                        <a:fillRect/>
                      </a:stretch>
                    </pic:blipFill>
                    <pic:spPr>
                      <a:xfrm>
                        <a:off x="0" y="0"/>
                        <a:ext cx="1866874" cy="756083"/>
                      </a:xfrm>
                      <a:prstGeom prst="rect">
                        <a:avLst/>
                      </a:prstGeom>
                      <a:ln>
                        <a:solidFill>
                          <a:schemeClr val="tx1"/>
                        </a:solidFill>
                      </a:ln>
                    </pic:spPr>
                  </pic:pic>
                </a:graphicData>
              </a:graphic>
            </wp:inline>
          </w:drawing>
        </w:r>
      </w:ins>
    </w:p>
    <w:p w14:paraId="29E55DDD" w14:textId="77777777" w:rsidR="004B3D3D" w:rsidRDefault="004B3D3D">
      <w:pPr>
        <w:pStyle w:val="Images"/>
        <w:divId w:val="2088334391"/>
        <w:rPr>
          <w:ins w:id="3741" w:author="Chantel Trivett" w:date="2021-09-22T13:03:00Z"/>
        </w:rPr>
        <w:pPrChange w:id="3742" w:author="Chantel Trivett" w:date="2021-09-30T10:30:00Z">
          <w:pPr>
            <w:pStyle w:val="ListParagraph"/>
            <w:numPr>
              <w:numId w:val="94"/>
            </w:numPr>
            <w:ind w:left="1080" w:hanging="360"/>
            <w:divId w:val="2088334391"/>
          </w:pPr>
        </w:pPrChange>
      </w:pPr>
    </w:p>
    <w:p w14:paraId="5D7584D4" w14:textId="31E638BD" w:rsidR="00375B6E" w:rsidRDefault="00095B69">
      <w:pPr>
        <w:pStyle w:val="ListParagraph"/>
        <w:divId w:val="2088334391"/>
        <w:rPr>
          <w:ins w:id="3743" w:author="Chantel Trivett" w:date="2021-09-22T12:54:00Z"/>
        </w:rPr>
        <w:pPrChange w:id="3744" w:author="Chantel Trivett" w:date="2021-09-30T10:30:00Z">
          <w:pPr>
            <w:pStyle w:val="ListParagraph"/>
            <w:numPr>
              <w:numId w:val="94"/>
            </w:numPr>
            <w:ind w:left="1080" w:hanging="360"/>
            <w:divId w:val="2088334391"/>
          </w:pPr>
        </w:pPrChange>
      </w:pPr>
      <w:ins w:id="3745" w:author="Chantel Trivett" w:date="2021-09-22T13:03:00Z">
        <w:r>
          <w:t>The</w:t>
        </w:r>
      </w:ins>
      <w:ins w:id="3746" w:author="Chantel Trivett" w:date="2021-09-22T12:45:00Z">
        <w:r w:rsidR="00DC1CA1">
          <w:t xml:space="preserve"> Root C</w:t>
        </w:r>
      </w:ins>
      <w:ins w:id="3747" w:author="Chantel Trivett" w:date="2021-09-22T12:46:00Z">
        <w:r w:rsidR="00DC1CA1">
          <w:t>ause /</w:t>
        </w:r>
        <w:r w:rsidR="00375B6E">
          <w:t xml:space="preserve"> Accuracy drop-down</w:t>
        </w:r>
      </w:ins>
      <w:ins w:id="3748" w:author="Chantel Trivett" w:date="2021-09-22T13:03:00Z">
        <w:r>
          <w:t xml:space="preserve"> will expand</w:t>
        </w:r>
      </w:ins>
      <w:ins w:id="3749" w:author="Chantel Trivett" w:date="2021-09-30T11:30:00Z">
        <w:r w:rsidR="00600CBA">
          <w:t>.</w:t>
        </w:r>
      </w:ins>
    </w:p>
    <w:p w14:paraId="0BA99735" w14:textId="182F6D29" w:rsidR="00E54393" w:rsidRDefault="00E54393">
      <w:pPr>
        <w:pStyle w:val="Images"/>
        <w:divId w:val="2088334391"/>
        <w:rPr>
          <w:ins w:id="3750" w:author="Chantel Trivett" w:date="2021-09-30T10:29:00Z"/>
        </w:rPr>
        <w:pPrChange w:id="3751" w:author="Chantel Trivett" w:date="2021-09-30T10:29:00Z">
          <w:pPr>
            <w:divId w:val="2088334391"/>
          </w:pPr>
        </w:pPrChange>
      </w:pPr>
      <w:ins w:id="3752" w:author="Chantel Trivett" w:date="2021-09-22T12:54:00Z">
        <w:r>
          <w:rPr>
            <w:noProof/>
          </w:rPr>
          <w:drawing>
            <wp:inline distT="0" distB="0" distL="0" distR="0" wp14:anchorId="3FE264D5" wp14:editId="3F1B5256">
              <wp:extent cx="2708030" cy="1466850"/>
              <wp:effectExtent l="19050" t="19050" r="16510" b="19050"/>
              <wp:docPr id="105" name="Picture 105" descr="This image depicts the &quot;Challenge Root Cause&quot; drop-down list and text inpu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his image depicts the &quot;Challenge Root Cause&quot; drop-down list and text input field."/>
                      <pic:cNvPicPr/>
                    </pic:nvPicPr>
                    <pic:blipFill>
                      <a:blip r:embed="rId143"/>
                      <a:stretch>
                        <a:fillRect/>
                      </a:stretch>
                    </pic:blipFill>
                    <pic:spPr>
                      <a:xfrm>
                        <a:off x="0" y="0"/>
                        <a:ext cx="2714438" cy="1470321"/>
                      </a:xfrm>
                      <a:prstGeom prst="rect">
                        <a:avLst/>
                      </a:prstGeom>
                      <a:ln>
                        <a:solidFill>
                          <a:schemeClr val="tx1"/>
                        </a:solidFill>
                      </a:ln>
                    </pic:spPr>
                  </pic:pic>
                </a:graphicData>
              </a:graphic>
            </wp:inline>
          </w:drawing>
        </w:r>
      </w:ins>
    </w:p>
    <w:p w14:paraId="6E7B8DB1" w14:textId="77777777" w:rsidR="004B3D3D" w:rsidRDefault="004B3D3D" w:rsidP="00E54393">
      <w:pPr>
        <w:divId w:val="2088334391"/>
        <w:rPr>
          <w:ins w:id="3753" w:author="Chantel Trivett" w:date="2021-09-22T13:17:00Z"/>
        </w:rPr>
      </w:pPr>
    </w:p>
    <w:p w14:paraId="7B41A2B7" w14:textId="3811C87E" w:rsidR="0027363E" w:rsidRDefault="0027363E">
      <w:pPr>
        <w:pStyle w:val="NumberedListLvl1"/>
        <w:divId w:val="2088334391"/>
        <w:rPr>
          <w:ins w:id="3754" w:author="Chantel Trivett" w:date="2021-09-22T12:46:00Z"/>
        </w:rPr>
        <w:pPrChange w:id="3755" w:author="Chantel Trivett" w:date="2021-09-30T10:29:00Z">
          <w:pPr>
            <w:divId w:val="2088334391"/>
          </w:pPr>
        </w:pPrChange>
      </w:pPr>
    </w:p>
    <w:p w14:paraId="759F7421" w14:textId="691185D1" w:rsidR="00533368" w:rsidRDefault="00CF6382">
      <w:pPr>
        <w:pStyle w:val="ListParagraph"/>
        <w:numPr>
          <w:ilvl w:val="1"/>
          <w:numId w:val="94"/>
        </w:numPr>
        <w:divId w:val="2088334391"/>
        <w:rPr>
          <w:ins w:id="3756" w:author="Chantel Trivett" w:date="2021-09-22T13:11:00Z"/>
        </w:rPr>
        <w:pPrChange w:id="3757" w:author="Chantel Trivett" w:date="2021-09-22T13:17:00Z">
          <w:pPr>
            <w:pStyle w:val="ListParagraph"/>
            <w:divId w:val="2088334391"/>
          </w:pPr>
        </w:pPrChange>
      </w:pPr>
      <w:ins w:id="3758" w:author="Chantel Trivett" w:date="2021-09-22T12:47:00Z">
        <w:r w:rsidRPr="009734EA">
          <w:t>S</w:t>
        </w:r>
      </w:ins>
      <w:del w:id="3759" w:author="Chantel Trivett" w:date="2021-09-22T12:47:00Z">
        <w:r w:rsidR="00FF1A2E" w:rsidRPr="002E2D28" w:rsidDel="00CF6382">
          <w:delText>s</w:delText>
        </w:r>
      </w:del>
      <w:r w:rsidR="00FF1A2E" w:rsidRPr="002E2D28">
        <w:t xml:space="preserve">elect the correct </w:t>
      </w:r>
      <w:ins w:id="3760" w:author="Chantel Trivett" w:date="2021-09-22T12:47:00Z">
        <w:r w:rsidRPr="002E2D28">
          <w:t xml:space="preserve">Root </w:t>
        </w:r>
      </w:ins>
      <w:del w:id="3761" w:author="Chantel Trivett" w:date="2021-09-22T12:47:00Z">
        <w:r w:rsidR="00FF1A2E" w:rsidRPr="002E2D28" w:rsidDel="00B86F89">
          <w:delText>c</w:delText>
        </w:r>
      </w:del>
      <w:ins w:id="3762" w:author="Chantel Trivett" w:date="2021-09-22T12:47:00Z">
        <w:r w:rsidRPr="002E2D28">
          <w:t>C</w:t>
        </w:r>
      </w:ins>
      <w:r w:rsidR="00FF1A2E" w:rsidRPr="002E2D28">
        <w:t xml:space="preserve">ause from the </w:t>
      </w:r>
      <w:del w:id="3763" w:author="Chantel Trivett" w:date="2021-09-22T12:47:00Z">
        <w:r w:rsidR="00FF1A2E" w:rsidRPr="002E2D28" w:rsidDel="00B86F89">
          <w:delText>dropdown</w:delText>
        </w:r>
      </w:del>
      <w:del w:id="3764" w:author="Chantel Trivett" w:date="2021-10-06T14:25:00Z">
        <w:r w:rsidR="00FF1A2E" w:rsidRPr="002E2D28" w:rsidDel="000D214F">
          <w:delText xml:space="preserve"> </w:delText>
        </w:r>
      </w:del>
      <w:r w:rsidR="00FF1A2E" w:rsidRPr="002E2D28">
        <w:t>list</w:t>
      </w:r>
      <w:ins w:id="3765" w:author="Chantel Trivett" w:date="2021-09-30T11:30:00Z">
        <w:r w:rsidR="00600CBA">
          <w:t>.</w:t>
        </w:r>
      </w:ins>
      <w:del w:id="3766" w:author="Chantel Trivett" w:date="2021-09-30T11:30:00Z">
        <w:r w:rsidR="00FF1A2E" w:rsidRPr="002E2D28" w:rsidDel="00600CBA">
          <w:delText>,</w:delText>
        </w:r>
      </w:del>
    </w:p>
    <w:p w14:paraId="596A580B" w14:textId="6650EC05" w:rsidR="001F2C02" w:rsidRDefault="007C5E18">
      <w:pPr>
        <w:pStyle w:val="Images"/>
        <w:divId w:val="2088334391"/>
        <w:rPr>
          <w:ins w:id="3767" w:author="Chantel Trivett" w:date="2021-09-22T13:07:00Z"/>
        </w:rPr>
        <w:pPrChange w:id="3768" w:author="Chantel Trivett" w:date="2021-09-30T11:23:00Z">
          <w:pPr>
            <w:pStyle w:val="ListParagraph"/>
            <w:divId w:val="2088334391"/>
          </w:pPr>
        </w:pPrChange>
      </w:pPr>
      <w:ins w:id="3769" w:author="Chantel Trivett" w:date="2021-09-30T11:23:00Z">
        <w:r>
          <w:t xml:space="preserve">             </w:t>
        </w:r>
      </w:ins>
      <w:ins w:id="3770" w:author="Chantel Trivett" w:date="2021-09-22T13:13:00Z">
        <w:r w:rsidR="00414771" w:rsidRPr="00D6355F">
          <w:rPr>
            <w:noProof/>
          </w:rPr>
          <w:drawing>
            <wp:inline distT="0" distB="0" distL="0" distR="0" wp14:anchorId="5B26343D" wp14:editId="451A52BA">
              <wp:extent cx="2231729" cy="1181100"/>
              <wp:effectExtent l="19050" t="19050" r="16510" b="19050"/>
              <wp:docPr id="108" name="Picture 108" descr="This image depicts the option to select a root cause from the &quot;Challenge Root Cause&quot;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is image depicts the option to select a root cause from the &quot;Challenge Root Cause&quot; drop-down list."/>
                      <pic:cNvPicPr/>
                    </pic:nvPicPr>
                    <pic:blipFill>
                      <a:blip r:embed="rId144"/>
                      <a:stretch>
                        <a:fillRect/>
                      </a:stretch>
                    </pic:blipFill>
                    <pic:spPr>
                      <a:xfrm>
                        <a:off x="0" y="0"/>
                        <a:ext cx="2236989" cy="1183884"/>
                      </a:xfrm>
                      <a:prstGeom prst="rect">
                        <a:avLst/>
                      </a:prstGeom>
                      <a:ln>
                        <a:solidFill>
                          <a:schemeClr val="tx1"/>
                        </a:solidFill>
                      </a:ln>
                    </pic:spPr>
                  </pic:pic>
                </a:graphicData>
              </a:graphic>
            </wp:inline>
          </w:drawing>
        </w:r>
      </w:ins>
    </w:p>
    <w:p w14:paraId="21864DF3" w14:textId="77777777" w:rsidR="00EE5353" w:rsidRPr="000A114B" w:rsidRDefault="00FF1A2E">
      <w:pPr>
        <w:pStyle w:val="ListParagraph"/>
        <w:divId w:val="2088334391"/>
        <w:rPr>
          <w:ins w:id="3771" w:author="Chantel Trivett" w:date="2021-09-22T13:14:00Z"/>
          <w:b/>
          <w:bCs/>
          <w:i/>
          <w:iCs/>
          <w:rPrChange w:id="3772" w:author="Chantel Trivett" w:date="2021-09-30T10:29:00Z">
            <w:rPr>
              <w:ins w:id="3773" w:author="Chantel Trivett" w:date="2021-09-22T13:14:00Z"/>
            </w:rPr>
          </w:rPrChange>
        </w:rPr>
        <w:pPrChange w:id="3774" w:author="Chantel Trivett" w:date="2021-09-30T10:29:00Z">
          <w:pPr>
            <w:divId w:val="2088334391"/>
          </w:pPr>
        </w:pPrChange>
      </w:pPr>
      <w:del w:id="3775" w:author="Chantel Trivett" w:date="2021-09-30T10:29:00Z">
        <w:r w:rsidRPr="000A114B" w:rsidDel="000A114B">
          <w:rPr>
            <w:b/>
            <w:bCs/>
            <w:i/>
            <w:iCs/>
            <w:rPrChange w:id="3776" w:author="Chantel Trivett" w:date="2021-09-30T10:29:00Z">
              <w:rPr/>
            </w:rPrChange>
          </w:rPr>
          <w:delText xml:space="preserve"> </w:delText>
        </w:r>
      </w:del>
      <w:ins w:id="3777" w:author="Chantel Trivett" w:date="2021-09-22T12:50:00Z">
        <w:r w:rsidR="00F42741" w:rsidRPr="000A114B">
          <w:rPr>
            <w:b/>
            <w:bCs/>
            <w:i/>
            <w:iCs/>
            <w:rPrChange w:id="3778" w:author="Chantel Trivett" w:date="2021-09-30T10:29:00Z">
              <w:rPr/>
            </w:rPrChange>
          </w:rPr>
          <w:t>OR</w:t>
        </w:r>
      </w:ins>
      <w:del w:id="3779" w:author="Chantel Trivett" w:date="2021-09-22T12:50:00Z">
        <w:r w:rsidRPr="000A114B" w:rsidDel="00F42741">
          <w:rPr>
            <w:b/>
            <w:bCs/>
            <w:i/>
            <w:iCs/>
            <w:rPrChange w:id="3780" w:author="Chantel Trivett" w:date="2021-09-30T10:29:00Z">
              <w:rPr/>
            </w:rPrChange>
          </w:rPr>
          <w:delText>or</w:delText>
        </w:r>
      </w:del>
      <w:r w:rsidRPr="000A114B">
        <w:rPr>
          <w:b/>
          <w:bCs/>
          <w:i/>
          <w:iCs/>
          <w:rPrChange w:id="3781" w:author="Chantel Trivett" w:date="2021-09-30T10:29:00Z">
            <w:rPr/>
          </w:rPrChange>
        </w:rPr>
        <w:t xml:space="preserve"> </w:t>
      </w:r>
    </w:p>
    <w:p w14:paraId="448D2CC8" w14:textId="29E9D6AE" w:rsidR="00FF1A2E" w:rsidRDefault="00E873DB">
      <w:pPr>
        <w:pStyle w:val="ListParagraph"/>
        <w:numPr>
          <w:ilvl w:val="1"/>
          <w:numId w:val="94"/>
        </w:numPr>
        <w:divId w:val="2088334391"/>
        <w:rPr>
          <w:ins w:id="3782" w:author="Chantel Trivett" w:date="2021-09-22T13:33:00Z"/>
        </w:rPr>
        <w:pPrChange w:id="3783" w:author="Chantel Trivett" w:date="2021-09-30T11:24:00Z">
          <w:pPr>
            <w:pStyle w:val="ListParagraph"/>
            <w:numPr>
              <w:numId w:val="95"/>
            </w:numPr>
            <w:ind w:hanging="360"/>
            <w:divId w:val="2088334391"/>
          </w:pPr>
        </w:pPrChange>
      </w:pPr>
      <w:ins w:id="3784" w:author="Chantel Trivett" w:date="2021-09-22T13:15:00Z">
        <w:r>
          <w:t>C</w:t>
        </w:r>
      </w:ins>
      <w:del w:id="3785" w:author="Chantel Trivett" w:date="2021-09-22T13:15:00Z">
        <w:r w:rsidR="00FF1A2E" w:rsidRPr="00EE5353" w:rsidDel="00E873DB">
          <w:delText>c</w:delText>
        </w:r>
      </w:del>
      <w:r w:rsidR="00FF1A2E" w:rsidRPr="00EE5353">
        <w:t xml:space="preserve">reate a new </w:t>
      </w:r>
      <w:ins w:id="3786" w:author="Chantel Trivett" w:date="2021-09-22T13:15:00Z">
        <w:r w:rsidR="00EA7553">
          <w:t xml:space="preserve">root </w:t>
        </w:r>
      </w:ins>
      <w:del w:id="3787" w:author="Chantel Trivett" w:date="2021-09-22T13:15:00Z">
        <w:r w:rsidR="00FF1A2E" w:rsidRPr="00EE5353" w:rsidDel="00EA7553">
          <w:delText>correct</w:delText>
        </w:r>
      </w:del>
      <w:del w:id="3788" w:author="Chantel Trivett" w:date="2021-09-30T10:29:00Z">
        <w:r w:rsidR="00FF1A2E" w:rsidRPr="00EE5353" w:rsidDel="000A114B">
          <w:delText xml:space="preserve"> </w:delText>
        </w:r>
      </w:del>
      <w:r w:rsidR="00FF1A2E" w:rsidRPr="00EE5353">
        <w:t>cause label</w:t>
      </w:r>
      <w:r w:rsidR="00B46312" w:rsidRPr="00EA7553">
        <w:t>.</w:t>
      </w:r>
    </w:p>
    <w:p w14:paraId="63DC64C9" w14:textId="7A735E20" w:rsidR="007C331E" w:rsidRPr="00EA7553" w:rsidRDefault="004B2141">
      <w:pPr>
        <w:pStyle w:val="Images"/>
        <w:divId w:val="2088334391"/>
        <w:pPrChange w:id="3789" w:author="Chantel Trivett" w:date="2021-09-30T10:31:00Z">
          <w:pPr>
            <w:pStyle w:val="NormalWeb"/>
            <w:numPr>
              <w:numId w:val="9"/>
            </w:numPr>
            <w:tabs>
              <w:tab w:val="num" w:pos="720"/>
            </w:tabs>
            <w:ind w:left="720" w:hanging="360"/>
            <w:divId w:val="2088334391"/>
          </w:pPr>
        </w:pPrChange>
      </w:pPr>
      <w:ins w:id="3790" w:author="Chantel Trivett" w:date="2021-09-30T11:24:00Z">
        <w:r>
          <w:t xml:space="preserve">             </w:t>
        </w:r>
      </w:ins>
      <w:ins w:id="3791" w:author="Chantel Trivett" w:date="2021-09-22T13:33:00Z">
        <w:r w:rsidR="007C331E">
          <w:rPr>
            <w:noProof/>
          </w:rPr>
          <w:drawing>
            <wp:inline distT="0" distB="0" distL="0" distR="0" wp14:anchorId="0D577824" wp14:editId="133F333E">
              <wp:extent cx="2248182" cy="1190625"/>
              <wp:effectExtent l="19050" t="19050" r="19050" b="9525"/>
              <wp:docPr id="109" name="Picture 109" descr="This image depicts the text field for creating a new root cause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his image depicts the text field for creating a new root cause label."/>
                      <pic:cNvPicPr/>
                    </pic:nvPicPr>
                    <pic:blipFill>
                      <a:blip r:embed="rId145"/>
                      <a:stretch>
                        <a:fillRect/>
                      </a:stretch>
                    </pic:blipFill>
                    <pic:spPr>
                      <a:xfrm>
                        <a:off x="0" y="0"/>
                        <a:ext cx="2263477" cy="1198725"/>
                      </a:xfrm>
                      <a:prstGeom prst="rect">
                        <a:avLst/>
                      </a:prstGeom>
                      <a:ln>
                        <a:solidFill>
                          <a:schemeClr val="tx1"/>
                        </a:solidFill>
                      </a:ln>
                    </pic:spPr>
                  </pic:pic>
                </a:graphicData>
              </a:graphic>
            </wp:inline>
          </w:drawing>
        </w:r>
      </w:ins>
    </w:p>
    <w:p w14:paraId="76FBC700" w14:textId="4DD686A0" w:rsidR="00FF1A2E" w:rsidRDefault="00082AD0" w:rsidP="00B46312">
      <w:pPr>
        <w:divId w:val="2088334391"/>
        <w:rPr>
          <w:ins w:id="3792" w:author="Chantel Trivett" w:date="2021-09-22T13:53:00Z"/>
          <w:rFonts w:eastAsia="Times New Roman"/>
        </w:rPr>
      </w:pPr>
      <w:del w:id="3793" w:author="Chantel Trivett" w:date="2021-09-22T13:33:00Z">
        <w:r w:rsidDel="007C331E">
          <w:rPr>
            <w:noProof/>
          </w:rPr>
          <w:drawing>
            <wp:inline distT="0" distB="0" distL="0" distR="0" wp14:anchorId="77501896" wp14:editId="39F793CC">
              <wp:extent cx="6016625" cy="207073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16625" cy="2070735"/>
                      </a:xfrm>
                      <a:prstGeom prst="rect">
                        <a:avLst/>
                      </a:prstGeom>
                    </pic:spPr>
                  </pic:pic>
                </a:graphicData>
              </a:graphic>
            </wp:inline>
          </w:drawing>
        </w:r>
      </w:del>
    </w:p>
    <w:p w14:paraId="31C76E5A" w14:textId="65D9B6BE" w:rsidR="008F6708" w:rsidRDefault="008F6708">
      <w:pPr>
        <w:pStyle w:val="Heading3"/>
        <w:divId w:val="2088334391"/>
        <w:pPrChange w:id="3794" w:author="Chantel Trivett" w:date="2021-09-30T11:29:00Z">
          <w:pPr>
            <w:divId w:val="2088334391"/>
          </w:pPr>
        </w:pPrChange>
      </w:pPr>
      <w:bookmarkStart w:id="3795" w:name="_Toc83903638"/>
      <w:ins w:id="3796" w:author="Chantel Trivett" w:date="2021-09-22T13:53:00Z">
        <w:r>
          <w:t xml:space="preserve">Send </w:t>
        </w:r>
      </w:ins>
      <w:ins w:id="3797" w:author="Chantel Trivett" w:date="2021-09-22T14:44:00Z">
        <w:r w:rsidR="000001E9">
          <w:t xml:space="preserve">Finalized </w:t>
        </w:r>
      </w:ins>
      <w:ins w:id="3798" w:author="Chantel Trivett" w:date="2021-09-22T13:53:00Z">
        <w:r>
          <w:t>Feedback</w:t>
        </w:r>
      </w:ins>
      <w:bookmarkEnd w:id="3795"/>
    </w:p>
    <w:p w14:paraId="116A4772" w14:textId="7F6F3A03" w:rsidR="00A665E9" w:rsidRDefault="00CF3CAD">
      <w:pPr>
        <w:divId w:val="2088334391"/>
        <w:rPr>
          <w:ins w:id="3799" w:author="Chantel Trivett" w:date="2021-09-22T14:46:00Z"/>
        </w:rPr>
        <w:pPrChange w:id="3800" w:author="Chantel Trivett" w:date="2021-09-22T14:46:00Z">
          <w:pPr>
            <w:pStyle w:val="NormalWeb"/>
            <w:numPr>
              <w:numId w:val="9"/>
            </w:numPr>
            <w:tabs>
              <w:tab w:val="num" w:pos="720"/>
            </w:tabs>
            <w:ind w:left="720" w:hanging="360"/>
            <w:divId w:val="2088334391"/>
          </w:pPr>
        </w:pPrChange>
      </w:pPr>
      <w:ins w:id="3801" w:author="Chantel Trivett" w:date="2021-09-22T14:43:00Z">
        <w:r>
          <w:t xml:space="preserve">To </w:t>
        </w:r>
        <w:r w:rsidR="0046174F">
          <w:t>submit</w:t>
        </w:r>
      </w:ins>
      <w:ins w:id="3802" w:author="Chantel Trivett" w:date="2021-09-22T14:44:00Z">
        <w:r w:rsidR="000001E9">
          <w:t xml:space="preserve"> finalized feedback after</w:t>
        </w:r>
      </w:ins>
      <w:ins w:id="3803" w:author="Chantel Trivett" w:date="2021-09-22T14:43:00Z">
        <w:r w:rsidR="0046174F">
          <w:t xml:space="preserve"> </w:t>
        </w:r>
      </w:ins>
      <w:del w:id="3804" w:author="Chantel Trivett" w:date="2021-09-22T14:43:00Z">
        <w:r w:rsidR="00FF1A2E" w:rsidDel="00CF3CAD">
          <w:delText>W</w:delText>
        </w:r>
      </w:del>
      <w:del w:id="3805" w:author="Chantel Trivett" w:date="2021-09-22T14:45:00Z">
        <w:r w:rsidR="00FF1A2E" w:rsidDel="00D0646F">
          <w:delText>hen you have co</w:delText>
        </w:r>
        <w:r w:rsidR="00FF1A2E" w:rsidDel="00081CC1">
          <w:delText xml:space="preserve">mpleted </w:delText>
        </w:r>
      </w:del>
      <w:r w:rsidR="00FF1A2E">
        <w:t xml:space="preserve">reviewing </w:t>
      </w:r>
      <w:del w:id="3806" w:author="Chantel Trivett" w:date="2021-09-22T14:45:00Z">
        <w:r w:rsidR="00FF1A2E" w:rsidDel="00D0646F">
          <w:delText xml:space="preserve">all </w:delText>
        </w:r>
      </w:del>
      <w:r w:rsidR="00FF1A2E">
        <w:t xml:space="preserve">the results and </w:t>
      </w:r>
      <w:ins w:id="3807" w:author="Chantel Trivett" w:date="2021-09-22T14:46:00Z">
        <w:r w:rsidR="00D0646F">
          <w:t>inputting your assessments</w:t>
        </w:r>
        <w:r w:rsidR="00A665E9">
          <w:t xml:space="preserve">: </w:t>
        </w:r>
      </w:ins>
    </w:p>
    <w:p w14:paraId="575CA288" w14:textId="2B23020E" w:rsidR="00971FAD" w:rsidRDefault="00A665E9">
      <w:pPr>
        <w:pStyle w:val="NumberedListLvl1"/>
        <w:divId w:val="2088334391"/>
        <w:rPr>
          <w:ins w:id="3808" w:author="Chantel Trivett" w:date="2021-09-22T15:25:00Z"/>
          <w:b/>
          <w:bCs/>
        </w:rPr>
        <w:pPrChange w:id="3809" w:author="Chantel Trivett" w:date="2021-09-30T10:26:00Z">
          <w:pPr>
            <w:pStyle w:val="ListParagraph"/>
            <w:divId w:val="2088334391"/>
          </w:pPr>
        </w:pPrChange>
      </w:pPr>
      <w:ins w:id="3810" w:author="Chantel Trivett" w:date="2021-09-22T14:47:00Z">
        <w:r>
          <w:t>S</w:t>
        </w:r>
        <w:r w:rsidR="001B0E60">
          <w:t xml:space="preserve">elect </w:t>
        </w:r>
      </w:ins>
      <w:del w:id="3811" w:author="Chantel Trivett" w:date="2021-09-22T14:46:00Z">
        <w:r w:rsidR="00FF1A2E" w:rsidDel="00A665E9">
          <w:delText xml:space="preserve">made all your decisions, </w:delText>
        </w:r>
        <w:r w:rsidR="005D6229" w:rsidDel="00A665E9">
          <w:delText>click</w:delText>
        </w:r>
      </w:del>
      <w:del w:id="3812" w:author="Chantel Trivett" w:date="2021-09-30T10:25:00Z">
        <w:r w:rsidR="005D6229" w:rsidDel="00B96C5A">
          <w:delText xml:space="preserve"> </w:delText>
        </w:r>
      </w:del>
      <w:ins w:id="3813" w:author="Chantel Trivett" w:date="2021-09-22T14:47:00Z">
        <w:r w:rsidR="001B0E60">
          <w:rPr>
            <w:b/>
            <w:bCs/>
          </w:rPr>
          <w:t>Send Feedback.</w:t>
        </w:r>
      </w:ins>
    </w:p>
    <w:p w14:paraId="05BEDD39" w14:textId="77777777" w:rsidR="00A63B09" w:rsidRDefault="00971FAD">
      <w:pPr>
        <w:pStyle w:val="Images"/>
        <w:divId w:val="2088334391"/>
        <w:rPr>
          <w:ins w:id="3814" w:author="Chantel Trivett" w:date="2021-09-22T15:28:00Z"/>
        </w:rPr>
        <w:pPrChange w:id="3815" w:author="Chantel Trivett" w:date="2021-09-30T10:26:00Z">
          <w:pPr>
            <w:divId w:val="2088334391"/>
          </w:pPr>
        </w:pPrChange>
      </w:pPr>
      <w:ins w:id="3816" w:author="Chantel Trivett" w:date="2021-09-22T15:25:00Z">
        <w:r>
          <w:rPr>
            <w:noProof/>
          </w:rPr>
          <w:drawing>
            <wp:inline distT="0" distB="0" distL="0" distR="0" wp14:anchorId="25F44432" wp14:editId="3E9D9BDB">
              <wp:extent cx="2615913" cy="1085850"/>
              <wp:effectExtent l="19050" t="19050" r="13335" b="19050"/>
              <wp:docPr id="110" name="Picture 110" descr="This image depicts the Send Feed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his image depicts the Send Feedback button."/>
                      <pic:cNvPicPr/>
                    </pic:nvPicPr>
                    <pic:blipFill>
                      <a:blip r:embed="rId147"/>
                      <a:stretch>
                        <a:fillRect/>
                      </a:stretch>
                    </pic:blipFill>
                    <pic:spPr>
                      <a:xfrm>
                        <a:off x="0" y="0"/>
                        <a:ext cx="2621954" cy="1088358"/>
                      </a:xfrm>
                      <a:prstGeom prst="rect">
                        <a:avLst/>
                      </a:prstGeom>
                      <a:ln>
                        <a:solidFill>
                          <a:schemeClr val="tx1"/>
                        </a:solidFill>
                      </a:ln>
                    </pic:spPr>
                  </pic:pic>
                </a:graphicData>
              </a:graphic>
            </wp:inline>
          </w:drawing>
        </w:r>
        <w:r w:rsidDel="001B0E60">
          <w:t xml:space="preserve"> </w:t>
        </w:r>
      </w:ins>
      <w:del w:id="3817" w:author="Chantel Trivett" w:date="2021-09-22T14:47:00Z">
        <w:r w:rsidR="00FF1A2E" w:rsidDel="001B0E60">
          <w:delText xml:space="preserve">the </w:delText>
        </w:r>
        <w:r w:rsidR="00FF1A2E" w:rsidRPr="000E0AB6" w:rsidDel="001B0E60">
          <w:rPr>
            <w:b/>
            <w:bCs/>
          </w:rPr>
          <w:delText>SEND FEEDBACK</w:delText>
        </w:r>
      </w:del>
      <w:del w:id="3818" w:author="Chantel Trivett" w:date="2021-09-30T10:25:00Z">
        <w:r w:rsidR="00FF1A2E" w:rsidDel="00B96C5A">
          <w:delText xml:space="preserve"> butt</w:delText>
        </w:r>
      </w:del>
      <w:del w:id="3819" w:author="Chantel Trivett" w:date="2021-09-22T15:25:00Z">
        <w:r w:rsidR="00FF1A2E" w:rsidDel="00834E8E">
          <w:delText xml:space="preserve">on to send </w:delText>
        </w:r>
      </w:del>
    </w:p>
    <w:p w14:paraId="340E3CBE" w14:textId="528CBD53" w:rsidR="00FF1A2E" w:rsidDel="00FE75DD" w:rsidRDefault="00A63B09">
      <w:pPr>
        <w:pStyle w:val="ListParagraph"/>
        <w:divId w:val="2088334391"/>
        <w:rPr>
          <w:del w:id="3820" w:author="Chantel Trivett" w:date="2021-09-30T10:28:00Z"/>
        </w:rPr>
        <w:pPrChange w:id="3821" w:author="Chantel Trivett" w:date="2021-09-30T10:29:00Z">
          <w:pPr>
            <w:pStyle w:val="NormalWeb"/>
            <w:numPr>
              <w:numId w:val="9"/>
            </w:numPr>
            <w:tabs>
              <w:tab w:val="num" w:pos="720"/>
            </w:tabs>
            <w:ind w:left="720" w:hanging="360"/>
            <w:divId w:val="2088334391"/>
          </w:pPr>
        </w:pPrChange>
      </w:pPr>
      <w:ins w:id="3822" w:author="Chantel Trivett" w:date="2021-09-22T15:28:00Z">
        <w:r>
          <w:t>T</w:t>
        </w:r>
      </w:ins>
      <w:del w:id="3823" w:author="Chantel Trivett" w:date="2021-09-22T15:28:00Z">
        <w:r w:rsidR="00FF1A2E" w:rsidDel="00A63B09">
          <w:delText>t</w:delText>
        </w:r>
      </w:del>
      <w:r w:rsidR="00FF1A2E">
        <w:t xml:space="preserve">he feedback </w:t>
      </w:r>
      <w:del w:id="3824" w:author="Chantel Trivett" w:date="2021-09-22T15:28:00Z">
        <w:r w:rsidR="00FF1A2E" w:rsidDel="004E1EA4">
          <w:delText>for model reinforcement</w:delText>
        </w:r>
      </w:del>
      <w:del w:id="3825" w:author="Chantel Trivett" w:date="2021-09-30T10:25:00Z">
        <w:r w:rsidR="00FF1A2E" w:rsidDel="00B96C5A">
          <w:delText xml:space="preserve"> </w:delText>
        </w:r>
      </w:del>
      <w:ins w:id="3826" w:author="Chantel Trivett" w:date="2021-09-22T15:28:00Z">
        <w:r w:rsidR="004E1EA4">
          <w:t xml:space="preserve">will be reviewed </w:t>
        </w:r>
      </w:ins>
      <w:r w:rsidR="00FF1A2E">
        <w:t>by B-Yond SMEs</w:t>
      </w:r>
      <w:ins w:id="3827" w:author="Chantel Trivett" w:date="2021-09-22T15:28:00Z">
        <w:r w:rsidR="005C79C3">
          <w:t xml:space="preserve"> and utilized </w:t>
        </w:r>
      </w:ins>
      <w:ins w:id="3828" w:author="Chantel Trivett" w:date="2021-09-22T15:29:00Z">
        <w:r w:rsidR="005C79C3">
          <w:t>for model reinforcement</w:t>
        </w:r>
      </w:ins>
      <w:r w:rsidR="00C66BAF">
        <w:t>.</w:t>
      </w:r>
    </w:p>
    <w:p w14:paraId="213D14AD" w14:textId="7C47FAC8" w:rsidR="00FF1A2E" w:rsidRDefault="0068715D">
      <w:pPr>
        <w:pStyle w:val="ListParagraph"/>
        <w:divId w:val="2088334391"/>
        <w:rPr>
          <w:rFonts w:eastAsia="Times New Roman"/>
        </w:rPr>
        <w:pPrChange w:id="3829" w:author="Chantel Trivett" w:date="2021-09-30T10:29:00Z">
          <w:pPr>
            <w:divId w:val="2088334391"/>
          </w:pPr>
        </w:pPrChange>
      </w:pPr>
      <w:del w:id="3830" w:author="Chantel Trivett" w:date="2021-09-22T15:29:00Z">
        <w:r w:rsidDel="005C79C3">
          <w:rPr>
            <w:noProof/>
          </w:rPr>
          <w:drawing>
            <wp:inline distT="0" distB="0" distL="0" distR="0" wp14:anchorId="4CE4A76A" wp14:editId="706CBE7E">
              <wp:extent cx="6016625" cy="15011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16625" cy="1501140"/>
                      </a:xfrm>
                      <a:prstGeom prst="rect">
                        <a:avLst/>
                      </a:prstGeom>
                    </pic:spPr>
                  </pic:pic>
                </a:graphicData>
              </a:graphic>
            </wp:inline>
          </w:drawing>
        </w:r>
      </w:del>
    </w:p>
    <w:p w14:paraId="2965BC1A" w14:textId="365CE94D" w:rsidR="00FB370F" w:rsidRDefault="00134663">
      <w:pPr>
        <w:pStyle w:val="Heading1"/>
        <w:divId w:val="2088334391"/>
      </w:pPr>
      <w:bookmarkStart w:id="3831" w:name="_Toc83903639"/>
      <w:commentRangeStart w:id="3832"/>
      <w:r w:rsidRPr="00134663">
        <w:t>How to Analyse Predictions</w:t>
      </w:r>
      <w:commentRangeEnd w:id="3832"/>
      <w:r w:rsidR="00B96C5A">
        <w:rPr>
          <w:rStyle w:val="CommentReference"/>
          <w:rFonts w:ascii="Roboto Light" w:eastAsiaTheme="minorHAnsi" w:hAnsi="Roboto Light" w:cstheme="minorBidi"/>
          <w:b w:val="0"/>
          <w:color w:val="auto"/>
        </w:rPr>
        <w:commentReference w:id="3832"/>
      </w:r>
      <w:bookmarkEnd w:id="3831"/>
    </w:p>
    <w:p w14:paraId="0A6740A8" w14:textId="77777777" w:rsidR="00C0132A" w:rsidRDefault="009A6582" w:rsidP="0047073C">
      <w:pPr>
        <w:divId w:val="2088334391"/>
      </w:pPr>
      <w:r>
        <w:t>Prediction analys</w:t>
      </w:r>
      <w:r w:rsidR="00702EC3">
        <w:t>i</w:t>
      </w:r>
      <w:r w:rsidR="00521550">
        <w:t>s requires knowledge of the</w:t>
      </w:r>
      <w:r w:rsidR="00970ABD">
        <w:t xml:space="preserve"> Root Cause </w:t>
      </w:r>
      <w:r w:rsidR="00FC4195">
        <w:t>l</w:t>
      </w:r>
      <w:r w:rsidR="00970ABD">
        <w:t>abels a</w:t>
      </w:r>
      <w:r w:rsidR="00FC4195">
        <w:t xml:space="preserve">ssigned to </w:t>
      </w:r>
      <w:r w:rsidR="000522B9">
        <w:t>test S</w:t>
      </w:r>
      <w:r w:rsidR="00FC4195">
        <w:t>essions</w:t>
      </w:r>
      <w:r w:rsidR="004634FF">
        <w:t xml:space="preserve"> </w:t>
      </w:r>
      <w:r w:rsidR="000522B9">
        <w:t xml:space="preserve">and </w:t>
      </w:r>
      <w:r w:rsidR="004634FF">
        <w:t xml:space="preserve">an understanding of </w:t>
      </w:r>
      <w:r w:rsidR="00DC1D47">
        <w:t>call log extractions</w:t>
      </w:r>
      <w:r w:rsidR="00174B28">
        <w:t>.</w:t>
      </w:r>
    </w:p>
    <w:p w14:paraId="376F371C" w14:textId="77777777" w:rsidR="001B11B7" w:rsidRDefault="0047073C" w:rsidP="0047073C">
      <w:pPr>
        <w:divId w:val="2088334391"/>
        <w:rPr>
          <w:ins w:id="3833" w:author="Chantel Trivett" w:date="2021-10-06T16:40:00Z"/>
        </w:rPr>
      </w:pPr>
      <w:r>
        <w:t xml:space="preserve">This section of the user guide </w:t>
      </w:r>
      <w:r w:rsidR="00EC7FA1">
        <w:t>provides</w:t>
      </w:r>
      <w:ins w:id="3834" w:author="Chantel Trivett" w:date="2021-10-06T16:40:00Z">
        <w:r w:rsidR="001B11B7">
          <w:t xml:space="preserve">: </w:t>
        </w:r>
      </w:ins>
    </w:p>
    <w:p w14:paraId="62478778" w14:textId="278639A3" w:rsidR="00AD14B7" w:rsidRDefault="001B11B7" w:rsidP="001B11B7">
      <w:pPr>
        <w:pStyle w:val="ListParagraph"/>
        <w:numPr>
          <w:ilvl w:val="0"/>
          <w:numId w:val="96"/>
        </w:numPr>
        <w:divId w:val="2088334391"/>
        <w:rPr>
          <w:ins w:id="3835" w:author="Chantel Trivett" w:date="2021-10-06T16:41:00Z"/>
        </w:rPr>
      </w:pPr>
      <w:ins w:id="3836" w:author="Chantel Trivett" w:date="2021-10-06T16:40:00Z">
        <w:r>
          <w:t xml:space="preserve">An overview of the </w:t>
        </w:r>
        <w:r w:rsidR="00AD14B7">
          <w:t>syntax found in call flow extractions</w:t>
        </w:r>
      </w:ins>
      <w:ins w:id="3837" w:author="Chantel Trivett" w:date="2021-10-06T16:45:00Z">
        <w:r w:rsidR="007F1E78">
          <w:t>.</w:t>
        </w:r>
      </w:ins>
      <w:ins w:id="3838" w:author="Chantel Trivett" w:date="2021-10-06T16:41:00Z">
        <w:r w:rsidR="00AD14B7">
          <w:t xml:space="preserve"> &amp;</w:t>
        </w:r>
      </w:ins>
    </w:p>
    <w:p w14:paraId="62B1735E" w14:textId="50540415" w:rsidR="00D32BEE" w:rsidRDefault="00EC7FA1" w:rsidP="001B11B7">
      <w:pPr>
        <w:pStyle w:val="ListParagraph"/>
        <w:numPr>
          <w:ilvl w:val="0"/>
          <w:numId w:val="96"/>
        </w:numPr>
        <w:divId w:val="2088334391"/>
        <w:pPrChange w:id="3839" w:author="Chantel Trivett" w:date="2021-10-06T16:40:00Z">
          <w:pPr>
            <w:divId w:val="2088334391"/>
          </w:pPr>
        </w:pPrChange>
      </w:pPr>
      <w:del w:id="3840" w:author="Chantel Trivett" w:date="2021-10-06T16:42:00Z">
        <w:r w:rsidDel="00E171AB">
          <w:delText xml:space="preserve"> </w:delText>
        </w:r>
      </w:del>
      <w:ins w:id="3841" w:author="Chantel Trivett" w:date="2021-10-06T16:41:00Z">
        <w:r w:rsidR="0054318F">
          <w:t>A</w:t>
        </w:r>
      </w:ins>
      <w:del w:id="3842" w:author="Chantel Trivett" w:date="2021-10-06T16:41:00Z">
        <w:r w:rsidDel="0054318F">
          <w:delText>descriptions for common</w:delText>
        </w:r>
      </w:del>
      <w:r>
        <w:t xml:space="preserve"> Root Cause </w:t>
      </w:r>
      <w:del w:id="3843" w:author="Chantel Trivett" w:date="2021-10-06T16:44:00Z">
        <w:r w:rsidDel="008431BC">
          <w:delText>lables</w:delText>
        </w:r>
      </w:del>
      <w:ins w:id="3844" w:author="Chantel Trivett" w:date="2021-10-06T16:39:00Z">
        <w:r w:rsidR="00FA6A93">
          <w:t>classifications</w:t>
        </w:r>
      </w:ins>
      <w:ins w:id="3845" w:author="Chantel Trivett" w:date="2021-10-06T16:41:00Z">
        <w:r w:rsidR="00E81E18">
          <w:t xml:space="preserve"> chart that describes </w:t>
        </w:r>
      </w:ins>
      <w:ins w:id="3846" w:author="Chantel Trivett" w:date="2021-10-06T16:44:00Z">
        <w:r w:rsidR="007F1E78">
          <w:t>Root Cause labels.</w:t>
        </w:r>
      </w:ins>
      <w:del w:id="3847" w:author="Chantel Trivett" w:date="2021-10-06T16:39:00Z">
        <w:r w:rsidDel="00FA6A93">
          <w:delText xml:space="preserve"> </w:delText>
        </w:r>
      </w:del>
      <w:del w:id="3848" w:author="Chantel Trivett" w:date="2021-10-06T16:45:00Z">
        <w:r w:rsidDel="00F80E4C">
          <w:delText xml:space="preserve">and </w:delText>
        </w:r>
        <w:r w:rsidR="0047073C" w:rsidDel="00F80E4C">
          <w:delText>e</w:delText>
        </w:r>
        <w:r w:rsidR="00B105F5" w:rsidDel="00F80E4C">
          <w:delText xml:space="preserve">xplains </w:delText>
        </w:r>
      </w:del>
      <w:del w:id="3849" w:author="Chantel Trivett" w:date="2021-10-06T16:37:00Z">
        <w:r w:rsidR="00402D7A" w:rsidDel="001B1337">
          <w:delText xml:space="preserve">the </w:delText>
        </w:r>
        <w:r w:rsidR="00C0132A" w:rsidDel="001B1337">
          <w:delText xml:space="preserve">key syntax </w:delText>
        </w:r>
        <w:r w:rsidR="00320A01" w:rsidDel="001B1337">
          <w:delText xml:space="preserve">components of </w:delText>
        </w:r>
        <w:r w:rsidR="007F2F4E" w:rsidDel="001B1337">
          <w:delText>the</w:delText>
        </w:r>
      </w:del>
      <w:del w:id="3850" w:author="Chantel Trivett" w:date="2021-10-06T16:38:00Z">
        <w:r w:rsidR="007F2F4E" w:rsidDel="008F540D">
          <w:delText xml:space="preserve"> </w:delText>
        </w:r>
      </w:del>
      <w:del w:id="3851" w:author="Chantel Trivett" w:date="2021-10-06T16:45:00Z">
        <w:r w:rsidR="00402D7A" w:rsidDel="007F1E78">
          <w:delText xml:space="preserve">call </w:delText>
        </w:r>
        <w:r w:rsidR="00320A01" w:rsidDel="007F1E78">
          <w:delText>log</w:delText>
        </w:r>
        <w:r w:rsidR="00537A77" w:rsidDel="007F1E78">
          <w:delText xml:space="preserve"> </w:delText>
        </w:r>
        <w:r w:rsidR="00D3617B" w:rsidDel="007F1E78">
          <w:delText>e</w:delText>
        </w:r>
        <w:r w:rsidR="00402D7A" w:rsidDel="007F1E78">
          <w:delText>xtract</w:delText>
        </w:r>
      </w:del>
      <w:del w:id="3852" w:author="Chantel Trivett" w:date="2021-10-06T16:38:00Z">
        <w:r w:rsidR="00E11671" w:rsidDel="001B1337">
          <w:delText>s</w:delText>
        </w:r>
      </w:del>
      <w:del w:id="3853" w:author="Chantel Trivett" w:date="2021-10-06T16:45:00Z">
        <w:r w:rsidR="00347425" w:rsidDel="007F1E78">
          <w:delText xml:space="preserve">. </w:delText>
        </w:r>
      </w:del>
    </w:p>
    <w:p w14:paraId="2FE92A5B" w14:textId="7AE7CB0F" w:rsidR="00347425" w:rsidRDefault="00347425" w:rsidP="0047073C">
      <w:pPr>
        <w:divId w:val="2088334391"/>
      </w:pPr>
    </w:p>
    <w:p w14:paraId="296607F2" w14:textId="09CA1658" w:rsidR="00626F62" w:rsidRDefault="00215DEB" w:rsidP="00323873">
      <w:pPr>
        <w:pStyle w:val="Heading2"/>
        <w:divId w:val="2088334391"/>
        <w:pPrChange w:id="3854" w:author="Chantel Trivett" w:date="2021-10-06T16:34:00Z">
          <w:pPr>
            <w:divId w:val="2088334391"/>
          </w:pPr>
        </w:pPrChange>
      </w:pPr>
      <w:del w:id="3855" w:author="Chantel Trivett" w:date="2021-10-06T16:50:00Z">
        <w:r w:rsidDel="00B64474">
          <w:delText>Key</w:delText>
        </w:r>
      </w:del>
      <w:del w:id="3856" w:author="Chantel Trivett" w:date="2021-10-06T16:51:00Z">
        <w:r w:rsidDel="00B64474">
          <w:delText xml:space="preserve"> </w:delText>
        </w:r>
      </w:del>
      <w:r>
        <w:t xml:space="preserve">Call </w:t>
      </w:r>
      <w:ins w:id="3857" w:author="Chantel Trivett" w:date="2021-10-06T16:51:00Z">
        <w:r w:rsidR="00B64474">
          <w:t xml:space="preserve">Flow </w:t>
        </w:r>
      </w:ins>
      <w:r>
        <w:t>Extract</w:t>
      </w:r>
      <w:ins w:id="3858" w:author="Chantel Trivett" w:date="2021-10-06T16:51:00Z">
        <w:r w:rsidR="00B64474">
          <w:t>ion</w:t>
        </w:r>
      </w:ins>
      <w:r>
        <w:t xml:space="preserve"> Syntax</w:t>
      </w:r>
    </w:p>
    <w:p w14:paraId="7A9C11E7" w14:textId="587142F1" w:rsidR="002779EC" w:rsidRDefault="00E11671" w:rsidP="0047073C">
      <w:pPr>
        <w:divId w:val="2088334391"/>
      </w:pPr>
      <w:del w:id="3859" w:author="Chantel Trivett" w:date="2021-10-06T16:48:00Z">
        <w:r w:rsidDel="00950A25">
          <w:delText>found</w:delText>
        </w:r>
      </w:del>
      <w:del w:id="3860" w:author="Chantel Trivett" w:date="2021-10-06T16:49:00Z">
        <w:r w:rsidDel="00A92C8B">
          <w:delText xml:space="preserve"> </w:delText>
        </w:r>
        <w:r w:rsidR="005853DF" w:rsidDel="00A92C8B">
          <w:delText>on</w:delText>
        </w:r>
        <w:r w:rsidR="00307624" w:rsidDel="00A92C8B">
          <w:delText xml:space="preserve"> the </w:delText>
        </w:r>
        <w:r w:rsidR="00307624" w:rsidDel="00321118">
          <w:delText>Root Cause</w:delText>
        </w:r>
        <w:r w:rsidR="000B75EF" w:rsidDel="00321118">
          <w:delText>/</w:delText>
        </w:r>
        <w:r w:rsidR="00307624" w:rsidDel="00321118">
          <w:delText>Ac</w:delText>
        </w:r>
        <w:r w:rsidR="00DD5E2D" w:rsidDel="00321118">
          <w:delText>c</w:delText>
        </w:r>
        <w:r w:rsidR="00307624" w:rsidDel="00321118">
          <w:delText xml:space="preserve">uracy </w:delText>
        </w:r>
        <w:r w:rsidR="004756D8" w:rsidDel="00321118">
          <w:rPr>
            <w:noProof/>
          </w:rPr>
          <w:drawing>
            <wp:inline distT="0" distB="0" distL="0" distR="0" wp14:anchorId="74D99F0D" wp14:editId="77CC00C8">
              <wp:extent cx="198967" cy="195809"/>
              <wp:effectExtent l="0" t="0" r="0" b="0"/>
              <wp:docPr id="98" name="Picture 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Icon&#10;&#10;Description automatically generated"/>
                      <pic:cNvPicPr/>
                    </pic:nvPicPr>
                    <pic:blipFill>
                      <a:blip r:embed="rId149"/>
                      <a:stretch>
                        <a:fillRect/>
                      </a:stretch>
                    </pic:blipFill>
                    <pic:spPr>
                      <a:xfrm>
                        <a:off x="0" y="0"/>
                        <a:ext cx="204120" cy="200880"/>
                      </a:xfrm>
                      <a:prstGeom prst="rect">
                        <a:avLst/>
                      </a:prstGeom>
                    </pic:spPr>
                  </pic:pic>
                </a:graphicData>
              </a:graphic>
            </wp:inline>
          </w:drawing>
        </w:r>
        <w:r w:rsidR="004756D8" w:rsidDel="00321118">
          <w:delText xml:space="preserve"> </w:delText>
        </w:r>
        <w:r w:rsidR="00307624" w:rsidDel="00321118">
          <w:delText>Detials page.</w:delText>
        </w:r>
        <w:r w:rsidR="005853DF" w:rsidDel="00321118">
          <w:delText xml:space="preserve"> </w:delText>
        </w:r>
      </w:del>
      <w:r w:rsidR="0026394A">
        <w:t xml:space="preserve">To </w:t>
      </w:r>
      <w:ins w:id="3861" w:author="Chantel Trivett" w:date="2021-10-06T16:54:00Z">
        <w:r w:rsidR="00460564">
          <w:t xml:space="preserve">view the </w:t>
        </w:r>
        <w:r w:rsidR="00460564" w:rsidRPr="00E57D9B">
          <w:rPr>
            <w:b/>
            <w:bCs/>
            <w:rPrChange w:id="3862" w:author="Chantel Trivett" w:date="2021-10-06T16:56:00Z">
              <w:rPr/>
            </w:rPrChange>
          </w:rPr>
          <w:t>Extractions</w:t>
        </w:r>
        <w:r w:rsidR="00460564">
          <w:t xml:space="preserve"> for a </w:t>
        </w:r>
      </w:ins>
      <w:ins w:id="3863" w:author="Chantel Trivett" w:date="2021-10-06T16:55:00Z">
        <w:r w:rsidR="00C40B17">
          <w:t xml:space="preserve">test execution, </w:t>
        </w:r>
      </w:ins>
      <w:ins w:id="3864" w:author="Chantel Trivett" w:date="2021-10-06T16:56:00Z">
        <w:r w:rsidR="00E57D9B">
          <w:t>navigate</w:t>
        </w:r>
      </w:ins>
      <w:del w:id="3865" w:author="Chantel Trivett" w:date="2021-10-06T16:55:00Z">
        <w:r w:rsidR="0026394A" w:rsidDel="00366FB5">
          <w:delText>navigate</w:delText>
        </w:r>
      </w:del>
      <w:r w:rsidR="0026394A">
        <w:t xml:space="preserve"> to the Root Cause</w:t>
      </w:r>
      <w:ins w:id="3866" w:author="Chantel Trivett" w:date="2021-10-06T16:52:00Z">
        <w:r w:rsidR="005E6864">
          <w:t>/Accuracy</w:t>
        </w:r>
      </w:ins>
      <w:ins w:id="3867" w:author="Chantel Trivett" w:date="2021-10-06T16:51:00Z">
        <w:r w:rsidR="00BD34CF">
          <w:t xml:space="preserve"> column of the </w:t>
        </w:r>
      </w:ins>
      <w:del w:id="3868" w:author="Chantel Trivett" w:date="2021-10-06T16:51:00Z">
        <w:r w:rsidR="00F3678C" w:rsidDel="00BD34CF">
          <w:delText>/</w:delText>
        </w:r>
      </w:del>
      <w:del w:id="3869" w:author="Chantel Trivett" w:date="2021-10-06T16:50:00Z">
        <w:r w:rsidR="00F3678C" w:rsidDel="0040160D">
          <w:delText xml:space="preserve"> </w:delText>
        </w:r>
      </w:del>
      <w:ins w:id="3870" w:author="Chantel Trivett" w:date="2021-10-06T16:53:00Z">
        <w:r w:rsidR="006C6D3E">
          <w:t>R</w:t>
        </w:r>
      </w:ins>
      <w:ins w:id="3871" w:author="Chantel Trivett" w:date="2021-10-06T16:52:00Z">
        <w:r w:rsidR="005E6864">
          <w:t>esults page</w:t>
        </w:r>
      </w:ins>
      <w:ins w:id="3872" w:author="Chantel Trivett" w:date="2021-10-06T16:53:00Z">
        <w:r w:rsidR="006C6D3E">
          <w:t xml:space="preserve"> </w:t>
        </w:r>
      </w:ins>
      <w:ins w:id="3873" w:author="Chantel Trivett" w:date="2021-10-06T16:52:00Z">
        <w:r w:rsidR="001433FE">
          <w:t xml:space="preserve">and </w:t>
        </w:r>
      </w:ins>
      <w:ins w:id="3874" w:author="Chantel Trivett" w:date="2021-10-06T16:56:00Z">
        <w:r w:rsidR="00E57D9B">
          <w:t xml:space="preserve">select the </w:t>
        </w:r>
      </w:ins>
      <w:ins w:id="3875" w:author="Chantel Trivett" w:date="2021-10-06T16:53:00Z">
        <w:r w:rsidR="006C6D3E">
          <w:rPr>
            <w:noProof/>
          </w:rPr>
          <w:drawing>
            <wp:inline distT="0" distB="0" distL="0" distR="0" wp14:anchorId="00CD0B37" wp14:editId="1E97DBB2">
              <wp:extent cx="198966" cy="195808"/>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149"/>
                      <a:stretch>
                        <a:fillRect/>
                      </a:stretch>
                    </pic:blipFill>
                    <pic:spPr>
                      <a:xfrm>
                        <a:off x="0" y="0"/>
                        <a:ext cx="200878" cy="197689"/>
                      </a:xfrm>
                      <a:prstGeom prst="rect">
                        <a:avLst/>
                      </a:prstGeom>
                    </pic:spPr>
                  </pic:pic>
                </a:graphicData>
              </a:graphic>
            </wp:inline>
          </w:drawing>
        </w:r>
        <w:r w:rsidR="006C6D3E" w:rsidDel="005E6864">
          <w:t xml:space="preserve"> </w:t>
        </w:r>
      </w:ins>
      <w:del w:id="3876" w:author="Chantel Trivett" w:date="2021-10-06T16:52:00Z">
        <w:r w:rsidR="00F3678C" w:rsidDel="005E6864">
          <w:delText>Accuracy</w:delText>
        </w:r>
      </w:del>
      <w:del w:id="3877" w:author="Chantel Trivett" w:date="2021-10-06T16:53:00Z">
        <w:r w:rsidR="00F3678C" w:rsidDel="006C6D3E">
          <w:delText xml:space="preserve"> </w:delText>
        </w:r>
      </w:del>
      <w:ins w:id="3878" w:author="Chantel Trivett" w:date="2021-10-06T16:57:00Z">
        <w:r w:rsidR="00DD608F">
          <w:t xml:space="preserve">magnifying glass </w:t>
        </w:r>
      </w:ins>
      <w:del w:id="3879" w:author="Chantel Trivett" w:date="2021-10-06T16:57:00Z">
        <w:r w:rsidR="00F3678C" w:rsidDel="00DD608F">
          <w:delText>Details</w:delText>
        </w:r>
      </w:del>
      <w:ins w:id="3880" w:author="Chantel Trivett" w:date="2021-10-06T16:56:00Z">
        <w:r w:rsidR="00E57D9B">
          <w:t xml:space="preserve">icon </w:t>
        </w:r>
        <w:r w:rsidR="00DD608F">
          <w:t xml:space="preserve">to expand the Details page. </w:t>
        </w:r>
      </w:ins>
      <w:del w:id="3881" w:author="Chantel Trivett" w:date="2021-10-06T16:56:00Z">
        <w:r w:rsidR="00F3678C" w:rsidDel="00DD608F">
          <w:delText xml:space="preserve"> </w:delText>
        </w:r>
      </w:del>
      <w:ins w:id="3882" w:author="Chantel Trivett" w:date="2021-10-06T16:57:00Z">
        <w:r w:rsidR="00011226">
          <w:t>(</w:t>
        </w:r>
      </w:ins>
      <w:ins w:id="3883" w:author="Chantel Trivett" w:date="2021-10-06T17:00:00Z">
        <w:r w:rsidR="003159CE">
          <w:t xml:space="preserve">For </w:t>
        </w:r>
        <w:r w:rsidR="00B831AD">
          <w:t>comprehensive</w:t>
        </w:r>
        <w:r w:rsidR="003159CE">
          <w:t xml:space="preserve"> </w:t>
        </w:r>
      </w:ins>
      <w:del w:id="3884" w:author="Chantel Trivett" w:date="2021-10-06T16:57:00Z">
        <w:r w:rsidR="00F3678C" w:rsidDel="00011226">
          <w:delText>page</w:delText>
        </w:r>
        <w:r w:rsidR="0026095F" w:rsidDel="00011226">
          <w:delText xml:space="preserve">, refer to the </w:delText>
        </w:r>
      </w:del>
      <w:r w:rsidR="0026095F">
        <w:t xml:space="preserve">procedural steps </w:t>
      </w:r>
      <w:ins w:id="3885" w:author="Chantel Trivett" w:date="2021-10-06T17:01:00Z">
        <w:r w:rsidR="00C2561F">
          <w:t xml:space="preserve">that delineate how to view Extractions, refer to the </w:t>
        </w:r>
      </w:ins>
      <w:del w:id="3886" w:author="Chantel Trivett" w:date="2021-10-06T17:01:00Z">
        <w:r w:rsidR="00D75114" w:rsidDel="00C2561F">
          <w:delText>for</w:delText>
        </w:r>
      </w:del>
      <w:del w:id="3887" w:author="Chantel Trivett" w:date="2021-10-06T17:02:00Z">
        <w:r w:rsidR="00D75114" w:rsidDel="00C2561F">
          <w:delText xml:space="preserve"> </w:delText>
        </w:r>
      </w:del>
      <w:hyperlink w:anchor="view_prediction_results" w:history="1">
        <w:r w:rsidR="0094486B" w:rsidRPr="0094486B">
          <w:rPr>
            <w:rStyle w:val="Hyperlink"/>
          </w:rPr>
          <w:t>viewing prediction results</w:t>
        </w:r>
      </w:hyperlink>
      <w:ins w:id="3888" w:author="Chantel Trivett" w:date="2021-10-06T17:01:00Z">
        <w:r w:rsidR="00C2561F">
          <w:t xml:space="preserve"> </w:t>
        </w:r>
      </w:ins>
      <w:ins w:id="3889" w:author="Chantel Trivett" w:date="2021-10-06T17:02:00Z">
        <w:r w:rsidR="00C2561F">
          <w:t>section of this user guide</w:t>
        </w:r>
      </w:ins>
      <w:r w:rsidR="00A509A2">
        <w:t>.</w:t>
      </w:r>
    </w:p>
    <w:p w14:paraId="35D1B980" w14:textId="77777777" w:rsidR="002779EC" w:rsidRDefault="002779EC" w:rsidP="0047073C">
      <w:pPr>
        <w:divId w:val="2088334391"/>
      </w:pPr>
    </w:p>
    <w:p w14:paraId="256F0C56" w14:textId="614D0039" w:rsidR="0047073C" w:rsidRDefault="002779EC" w:rsidP="002779EC">
      <w:pPr>
        <w:pStyle w:val="Caption"/>
        <w:jc w:val="center"/>
        <w:divId w:val="2088334391"/>
        <w:rPr>
          <w:b/>
          <w:bCs/>
          <w:sz w:val="22"/>
          <w:szCs w:val="22"/>
        </w:rPr>
      </w:pPr>
      <w:r w:rsidRPr="002779EC">
        <w:rPr>
          <w:b/>
          <w:bCs/>
          <w:sz w:val="22"/>
          <w:szCs w:val="22"/>
          <w:rPrChange w:id="3890" w:author="Chantel Trivett" w:date="2021-10-06T14:42:00Z">
            <w:rPr/>
          </w:rPrChange>
        </w:rPr>
        <w:t xml:space="preserve">Figure </w:t>
      </w:r>
      <w:r w:rsidRPr="002779EC">
        <w:rPr>
          <w:b/>
          <w:bCs/>
          <w:sz w:val="22"/>
          <w:szCs w:val="22"/>
          <w:rPrChange w:id="3891" w:author="Chantel Trivett" w:date="2021-10-06T14:42:00Z">
            <w:rPr/>
          </w:rPrChange>
        </w:rPr>
        <w:fldChar w:fldCharType="begin"/>
      </w:r>
      <w:r w:rsidRPr="002779EC">
        <w:rPr>
          <w:b/>
          <w:bCs/>
          <w:sz w:val="22"/>
          <w:szCs w:val="22"/>
          <w:rPrChange w:id="3892" w:author="Chantel Trivett" w:date="2021-10-06T14:42:00Z">
            <w:rPr/>
          </w:rPrChange>
        </w:rPr>
        <w:instrText xml:space="preserve"> SEQ Figure \* ARABIC </w:instrText>
      </w:r>
      <w:r w:rsidRPr="002779EC">
        <w:rPr>
          <w:b/>
          <w:bCs/>
          <w:sz w:val="22"/>
          <w:szCs w:val="22"/>
          <w:rPrChange w:id="3893" w:author="Chantel Trivett" w:date="2021-10-06T14:42:00Z">
            <w:rPr/>
          </w:rPrChange>
        </w:rPr>
        <w:fldChar w:fldCharType="separate"/>
      </w:r>
      <w:ins w:id="3894" w:author="Chantel Trivett" w:date="2021-10-06T17:40:00Z">
        <w:r w:rsidR="00986C5B">
          <w:rPr>
            <w:b/>
            <w:bCs/>
            <w:noProof/>
            <w:sz w:val="22"/>
            <w:szCs w:val="22"/>
          </w:rPr>
          <w:t>17</w:t>
        </w:r>
      </w:ins>
      <w:del w:id="3895" w:author="Chantel Trivett" w:date="2021-10-06T17:40:00Z">
        <w:r w:rsidRPr="002779EC" w:rsidDel="00986C5B">
          <w:rPr>
            <w:b/>
            <w:bCs/>
            <w:noProof/>
            <w:sz w:val="22"/>
            <w:szCs w:val="22"/>
            <w:rPrChange w:id="3896" w:author="Chantel Trivett" w:date="2021-10-06T14:42:00Z">
              <w:rPr>
                <w:noProof/>
              </w:rPr>
            </w:rPrChange>
          </w:rPr>
          <w:delText>17</w:delText>
        </w:r>
      </w:del>
      <w:r w:rsidRPr="002779EC">
        <w:rPr>
          <w:b/>
          <w:bCs/>
          <w:sz w:val="22"/>
          <w:szCs w:val="22"/>
          <w:rPrChange w:id="3897" w:author="Chantel Trivett" w:date="2021-10-06T14:42:00Z">
            <w:rPr/>
          </w:rPrChange>
        </w:rPr>
        <w:fldChar w:fldCharType="end"/>
      </w:r>
      <w:r w:rsidRPr="002779EC">
        <w:rPr>
          <w:b/>
          <w:bCs/>
          <w:sz w:val="22"/>
          <w:szCs w:val="22"/>
          <w:rPrChange w:id="3898" w:author="Chantel Trivett" w:date="2021-10-06T14:42:00Z">
            <w:rPr/>
          </w:rPrChange>
        </w:rPr>
        <w:t xml:space="preserve">: Call Flow </w:t>
      </w:r>
      <w:r w:rsidRPr="00E54688">
        <w:rPr>
          <w:b/>
          <w:bCs/>
          <w:sz w:val="20"/>
          <w:szCs w:val="20"/>
          <w:rPrChange w:id="3899" w:author="Chantel Trivett" w:date="2021-10-06T14:47:00Z">
            <w:rPr/>
          </w:rPrChange>
        </w:rPr>
        <w:t>Extractions</w:t>
      </w:r>
    </w:p>
    <w:p w14:paraId="2B1FA3FC" w14:textId="6BFD775E" w:rsidR="00E84BF8" w:rsidRDefault="00C27313" w:rsidP="00C27313">
      <w:pPr>
        <w:jc w:val="center"/>
        <w:divId w:val="2088334391"/>
        <w:rPr>
          <w:ins w:id="3900" w:author="Chantel Trivett" w:date="2021-10-06T17:04:00Z"/>
        </w:rPr>
      </w:pPr>
      <w:r>
        <w:rPr>
          <w:noProof/>
        </w:rPr>
        <w:drawing>
          <wp:inline distT="0" distB="0" distL="0" distR="0" wp14:anchorId="6E7088F5" wp14:editId="539429C2">
            <wp:extent cx="3644873" cy="3615240"/>
            <wp:effectExtent l="19050" t="19050" r="13335" b="2349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50"/>
                    <a:stretch>
                      <a:fillRect/>
                    </a:stretch>
                  </pic:blipFill>
                  <pic:spPr>
                    <a:xfrm>
                      <a:off x="0" y="0"/>
                      <a:ext cx="3644873" cy="3615240"/>
                    </a:xfrm>
                    <a:prstGeom prst="rect">
                      <a:avLst/>
                    </a:prstGeom>
                    <a:ln>
                      <a:solidFill>
                        <a:schemeClr val="tx1"/>
                      </a:solidFill>
                    </a:ln>
                  </pic:spPr>
                </pic:pic>
              </a:graphicData>
            </a:graphic>
          </wp:inline>
        </w:drawing>
      </w:r>
    </w:p>
    <w:p w14:paraId="75D939E5" w14:textId="77777777" w:rsidR="00F83560" w:rsidRPr="0062460C" w:rsidRDefault="00F83560" w:rsidP="00C27313">
      <w:pPr>
        <w:jc w:val="center"/>
        <w:divId w:val="2088334391"/>
        <w:pPrChange w:id="3901" w:author="Chantel Trivett" w:date="2021-10-06T14:46:00Z">
          <w:pPr>
            <w:pStyle w:val="SubheadAgility"/>
            <w:divId w:val="2088334391"/>
          </w:pPr>
        </w:pPrChange>
      </w:pPr>
    </w:p>
    <w:p w14:paraId="3EEDF6D4" w14:textId="27E19C55" w:rsidR="00FB370F" w:rsidRDefault="00FB370F" w:rsidP="00446D45">
      <w:pPr>
        <w:pStyle w:val="Heading3"/>
        <w:divId w:val="2088334391"/>
        <w:rPr>
          <w:ins w:id="3902" w:author="Chantel Trivett" w:date="2021-10-06T12:51:00Z"/>
        </w:rPr>
        <w:pPrChange w:id="3903" w:author="Chantel Trivett" w:date="2021-10-06T17:03:00Z">
          <w:pPr>
            <w:pStyle w:val="Heading2"/>
            <w:divId w:val="2088334391"/>
          </w:pPr>
        </w:pPrChange>
      </w:pPr>
      <w:bookmarkStart w:id="3904" w:name="_Toc83903640"/>
      <w:del w:id="3905" w:author="Chantel Trivett" w:date="2021-10-06T12:51:00Z">
        <w:r w:rsidDel="00334792">
          <w:delText xml:space="preserve">CCNR </w:delText>
        </w:r>
      </w:del>
      <w:del w:id="3906" w:author="Chantel Trivett" w:date="2021-10-05T15:42:00Z">
        <w:r w:rsidDel="00A7631F">
          <w:delText>or</w:delText>
        </w:r>
      </w:del>
      <w:del w:id="3907" w:author="Chantel Trivett" w:date="2021-10-06T12:51:00Z">
        <w:r w:rsidDel="00334792">
          <w:delText xml:space="preserve"> </w:delText>
        </w:r>
      </w:del>
      <w:r>
        <w:t>CCBS</w:t>
      </w:r>
      <w:bookmarkEnd w:id="3904"/>
      <w:ins w:id="3908" w:author="Chantel Trivett" w:date="2021-10-06T12:59:00Z">
        <w:r w:rsidR="008D69AB">
          <w:t xml:space="preserve"> Supplementa</w:t>
        </w:r>
      </w:ins>
      <w:ins w:id="3909" w:author="Chantel Trivett" w:date="2021-10-06T13:00:00Z">
        <w:r w:rsidR="008D69AB">
          <w:t>ry Call Service</w:t>
        </w:r>
      </w:ins>
    </w:p>
    <w:p w14:paraId="0B9DF2AD" w14:textId="47096A06" w:rsidR="00334792" w:rsidRDefault="00334792" w:rsidP="00334792">
      <w:pPr>
        <w:divId w:val="2088334391"/>
        <w:rPr>
          <w:ins w:id="3910" w:author="Chantel Trivett" w:date="2021-10-06T12:51:00Z"/>
        </w:rPr>
      </w:pPr>
      <w:ins w:id="3911" w:author="Chantel Trivett" w:date="2021-10-06T12:51:00Z">
        <w:r>
          <w:t>CCBS</w:t>
        </w:r>
      </w:ins>
      <w:ins w:id="3912" w:author="Chantel Trivett" w:date="2021-10-06T17:05:00Z">
        <w:r w:rsidR="007F27B6">
          <w:t xml:space="preserve"> (Completion of Calls to Busy Subscriber) </w:t>
        </w:r>
      </w:ins>
      <w:ins w:id="3913" w:author="Chantel Trivett" w:date="2021-10-06T12:51:00Z">
        <w:r>
          <w:t>is a supplementary call completion feature</w:t>
        </w:r>
      </w:ins>
      <w:ins w:id="3914" w:author="Chantel Trivett" w:date="2021-10-06T17:17:00Z">
        <w:r w:rsidR="00E26718">
          <w:t xml:space="preserve"> </w:t>
        </w:r>
      </w:ins>
      <w:ins w:id="3915" w:author="Chantel Trivett" w:date="2021-10-06T17:15:00Z">
        <w:r w:rsidR="00FE0067">
          <w:t>that appears i</w:t>
        </w:r>
      </w:ins>
      <w:ins w:id="3916" w:author="Chantel Trivett" w:date="2021-10-06T17:05:00Z">
        <w:r w:rsidR="007F27B6">
          <w:t xml:space="preserve">n call </w:t>
        </w:r>
      </w:ins>
      <w:ins w:id="3917" w:author="Chantel Trivett" w:date="2021-10-06T17:10:00Z">
        <w:r w:rsidR="008F2674">
          <w:t>extractions</w:t>
        </w:r>
      </w:ins>
      <w:ins w:id="3918" w:author="Chantel Trivett" w:date="2021-10-06T12:51:00Z">
        <w:r>
          <w:t>. The (CCBS) service provides outgoing callers with the option to retrigger a call after encountering a busy tone.</w:t>
        </w:r>
        <w:r w:rsidRPr="00946ADF">
          <w:t xml:space="preserve"> </w:t>
        </w:r>
        <w:r>
          <w:t>When the network detects that the callee is unavailable, the caller can activate CCBS by following automated Interactive Voice Response (IVR) prompts.</w:t>
        </w:r>
      </w:ins>
    </w:p>
    <w:p w14:paraId="45739F3A" w14:textId="77777777" w:rsidR="00334792" w:rsidRDefault="00334792" w:rsidP="00334792">
      <w:pPr>
        <w:divId w:val="2088334391"/>
        <w:rPr>
          <w:ins w:id="3919" w:author="Chantel Trivett" w:date="2021-10-06T12:51:00Z"/>
        </w:rPr>
      </w:pPr>
    </w:p>
    <w:p w14:paraId="7FB05FBD" w14:textId="77777777" w:rsidR="00334792" w:rsidRDefault="00334792" w:rsidP="00334792">
      <w:pPr>
        <w:divId w:val="2088334391"/>
        <w:rPr>
          <w:ins w:id="3920" w:author="Chantel Trivett" w:date="2021-10-06T12:51:00Z"/>
        </w:rPr>
      </w:pPr>
      <w:ins w:id="3921" w:author="Chantel Trivett" w:date="2021-10-06T12:51:00Z">
        <w:r>
          <w:t>CCBS automatically informs outgoing callers when the desired callee ends their current call.</w:t>
        </w:r>
        <w:r w:rsidRPr="004F39BE">
          <w:t xml:space="preserve"> </w:t>
        </w:r>
        <w:r>
          <w:t xml:space="preserve">Once the network detects that the callee is available, the system notifies the caller that the callee is available with a call to the caller. Thus, the CCNR service negates the need for callers to make repeated calls to reach a contact that is on the line with another party on the first call attempt. </w:t>
        </w:r>
      </w:ins>
    </w:p>
    <w:p w14:paraId="2C55D68A" w14:textId="77777777" w:rsidR="00334792" w:rsidRDefault="00334792" w:rsidP="00334792">
      <w:pPr>
        <w:divId w:val="2088334391"/>
        <w:rPr>
          <w:ins w:id="3922" w:author="Chantel Trivett" w:date="2021-10-06T12:51:00Z"/>
        </w:rPr>
      </w:pPr>
    </w:p>
    <w:p w14:paraId="5AE9740C" w14:textId="25C9771E" w:rsidR="008B009F" w:rsidRDefault="00334792" w:rsidP="00334792">
      <w:pPr>
        <w:divId w:val="2088334391"/>
        <w:rPr>
          <w:ins w:id="3923" w:author="Chantel Trivett" w:date="2021-10-06T12:51:00Z"/>
        </w:rPr>
      </w:pPr>
      <w:ins w:id="3924" w:author="Chantel Trivett" w:date="2021-10-06T12:51:00Z">
        <w:r>
          <w:t>The CCBS services call flow is as follows</w:t>
        </w:r>
      </w:ins>
      <w:ins w:id="3925" w:author="Chantel Trivett" w:date="2021-10-06T14:08:00Z">
        <w:r w:rsidR="006C68C5">
          <w:t xml:space="preserve">, where </w:t>
        </w:r>
        <w:r w:rsidR="006C68C5" w:rsidRPr="006C68C5">
          <w:rPr>
            <w:b/>
            <w:bCs/>
            <w:color w:val="7030A0"/>
            <w:rPrChange w:id="3926" w:author="Chantel Trivett" w:date="2021-10-06T14:08:00Z">
              <w:rPr/>
            </w:rPrChange>
          </w:rPr>
          <w:t>A</w:t>
        </w:r>
        <w:r w:rsidR="006C68C5">
          <w:rPr>
            <w:b/>
            <w:bCs/>
            <w:color w:val="7030A0"/>
          </w:rPr>
          <w:t xml:space="preserve"> </w:t>
        </w:r>
        <w:r w:rsidR="006C68C5" w:rsidRPr="006C68C5">
          <w:rPr>
            <w:rPrChange w:id="3927" w:author="Chantel Trivett" w:date="2021-10-06T14:09:00Z">
              <w:rPr>
                <w:b/>
                <w:bCs/>
                <w:color w:val="7030A0"/>
              </w:rPr>
            </w:rPrChange>
          </w:rPr>
          <w:t xml:space="preserve">is the caller </w:t>
        </w:r>
      </w:ins>
      <w:ins w:id="3928" w:author="Chantel Trivett" w:date="2021-10-06T14:09:00Z">
        <w:r w:rsidR="006C68C5" w:rsidRPr="006C68C5">
          <w:rPr>
            <w:rPrChange w:id="3929" w:author="Chantel Trivett" w:date="2021-10-06T14:09:00Z">
              <w:rPr>
                <w:b/>
                <w:bCs/>
                <w:color w:val="7030A0"/>
              </w:rPr>
            </w:rPrChange>
          </w:rPr>
          <w:t>and</w:t>
        </w:r>
        <w:r w:rsidR="006C68C5" w:rsidRPr="006C68C5">
          <w:rPr>
            <w:b/>
            <w:bCs/>
            <w:rPrChange w:id="3930" w:author="Chantel Trivett" w:date="2021-10-06T14:09:00Z">
              <w:rPr>
                <w:b/>
                <w:bCs/>
                <w:color w:val="7030A0"/>
              </w:rPr>
            </w:rPrChange>
          </w:rPr>
          <w:t xml:space="preserve"> </w:t>
        </w:r>
        <w:r w:rsidR="006C68C5" w:rsidRPr="006C68C5">
          <w:rPr>
            <w:b/>
            <w:bCs/>
            <w:color w:val="0B676A"/>
            <w:rPrChange w:id="3931" w:author="Chantel Trivett" w:date="2021-10-06T14:09:00Z">
              <w:rPr>
                <w:b/>
                <w:bCs/>
                <w:color w:val="7030A0"/>
              </w:rPr>
            </w:rPrChange>
          </w:rPr>
          <w:t>B</w:t>
        </w:r>
        <w:r w:rsidR="006C68C5">
          <w:rPr>
            <w:b/>
            <w:bCs/>
            <w:color w:val="7030A0"/>
          </w:rPr>
          <w:t xml:space="preserve"> </w:t>
        </w:r>
        <w:r w:rsidR="006C68C5" w:rsidRPr="00AE533F">
          <w:rPr>
            <w:rPrChange w:id="3932" w:author="Chantel Trivett" w:date="2021-10-06T14:09:00Z">
              <w:rPr>
                <w:b/>
                <w:bCs/>
                <w:color w:val="7030A0"/>
              </w:rPr>
            </w:rPrChange>
          </w:rPr>
          <w:t>is the callee</w:t>
        </w:r>
      </w:ins>
      <w:ins w:id="3933" w:author="Chantel Trivett" w:date="2021-10-06T12:51:00Z">
        <w:r>
          <w:t>:</w:t>
        </w:r>
      </w:ins>
    </w:p>
    <w:p w14:paraId="457A5969" w14:textId="77777777" w:rsidR="00334792" w:rsidRDefault="00334792" w:rsidP="00334792">
      <w:pPr>
        <w:divId w:val="2088334391"/>
        <w:rPr>
          <w:ins w:id="3934" w:author="Chantel Trivett" w:date="2021-10-06T12:51:00Z"/>
        </w:rPr>
      </w:pPr>
    </w:p>
    <w:p w14:paraId="01C4E2E5" w14:textId="77777777" w:rsidR="00334792" w:rsidRDefault="00334792" w:rsidP="00334792">
      <w:pPr>
        <w:pStyle w:val="ListParagraph"/>
        <w:numPr>
          <w:ilvl w:val="0"/>
          <w:numId w:val="151"/>
        </w:numPr>
        <w:divId w:val="2088334391"/>
        <w:rPr>
          <w:ins w:id="3935" w:author="Chantel Trivett" w:date="2021-10-06T12:51:00Z"/>
        </w:rPr>
      </w:pPr>
      <w:ins w:id="3936" w:author="Chantel Trivett" w:date="2021-10-06T12:51:00Z">
        <w:r>
          <w:t xml:space="preserve">Person </w:t>
        </w:r>
        <w:r w:rsidRPr="00712953">
          <w:rPr>
            <w:b/>
            <w:bCs/>
            <w:color w:val="7030A0"/>
          </w:rPr>
          <w:t>A</w:t>
        </w:r>
        <w:r>
          <w:t xml:space="preserve"> calls person </w:t>
        </w:r>
        <w:r w:rsidRPr="00712953">
          <w:rPr>
            <w:b/>
            <w:bCs/>
            <w:color w:val="0B676A"/>
          </w:rPr>
          <w:t>B</w:t>
        </w:r>
        <w:r>
          <w:t>.</w:t>
        </w:r>
      </w:ins>
    </w:p>
    <w:p w14:paraId="7941252F" w14:textId="77777777" w:rsidR="00334792" w:rsidRDefault="00334792" w:rsidP="00334792">
      <w:pPr>
        <w:pStyle w:val="ListParagraph"/>
        <w:numPr>
          <w:ilvl w:val="0"/>
          <w:numId w:val="151"/>
        </w:numPr>
        <w:divId w:val="2088334391"/>
        <w:rPr>
          <w:ins w:id="3937" w:author="Chantel Trivett" w:date="2021-10-06T12:51:00Z"/>
        </w:rPr>
      </w:pPr>
      <w:ins w:id="3938" w:author="Chantel Trivett" w:date="2021-10-06T12:51:00Z">
        <w:r w:rsidRPr="00712953">
          <w:t>The callee</w:t>
        </w:r>
        <w:r w:rsidRPr="00712953">
          <w:rPr>
            <w:b/>
            <w:bCs/>
          </w:rPr>
          <w:t>/</w:t>
        </w:r>
        <w:r w:rsidRPr="00712953">
          <w:rPr>
            <w:b/>
            <w:bCs/>
            <w:color w:val="0B676A"/>
          </w:rPr>
          <w:t>B</w:t>
        </w:r>
        <w:r>
          <w:t xml:space="preserve"> is on a call. The caller/</w:t>
        </w:r>
        <w:r w:rsidRPr="00712953">
          <w:rPr>
            <w:b/>
            <w:bCs/>
            <w:color w:val="7030A0"/>
          </w:rPr>
          <w:t>A</w:t>
        </w:r>
        <w:r>
          <w:t xml:space="preserve"> hears a busy tone. </w:t>
        </w:r>
      </w:ins>
    </w:p>
    <w:p w14:paraId="533C6C8B" w14:textId="77777777" w:rsidR="00334792" w:rsidRDefault="00334792" w:rsidP="00334792">
      <w:pPr>
        <w:pStyle w:val="ListParagraph"/>
        <w:numPr>
          <w:ilvl w:val="0"/>
          <w:numId w:val="151"/>
        </w:numPr>
        <w:ind w:left="567" w:hanging="210"/>
        <w:divId w:val="2088334391"/>
        <w:rPr>
          <w:ins w:id="3939" w:author="Chantel Trivett" w:date="2021-10-06T12:51:00Z"/>
        </w:rPr>
      </w:pPr>
      <w:ins w:id="3940" w:author="Chantel Trivett" w:date="2021-10-06T12:51:00Z">
        <w:r>
          <w:t xml:space="preserve">An Interactive Voice Response (IVR) announcement notifies </w:t>
        </w:r>
        <w:r w:rsidRPr="00712953">
          <w:rPr>
            <w:b/>
            <w:bCs/>
            <w:color w:val="7030A0"/>
          </w:rPr>
          <w:t>A</w:t>
        </w:r>
        <w:r>
          <w:t xml:space="preserve"> that </w:t>
        </w:r>
        <w:r w:rsidRPr="00712953">
          <w:rPr>
            <w:b/>
            <w:bCs/>
            <w:color w:val="0B676A"/>
          </w:rPr>
          <w:t>B</w:t>
        </w:r>
        <w:r>
          <w:t xml:space="preserve"> cannot answer and provides </w:t>
        </w:r>
        <w:r w:rsidRPr="00712953">
          <w:rPr>
            <w:b/>
            <w:bCs/>
            <w:color w:val="7030A0"/>
          </w:rPr>
          <w:t>A</w:t>
        </w:r>
        <w:r>
          <w:t xml:space="preserve"> with the option to activate the CCBS Supplementary Service (SS).</w:t>
        </w:r>
      </w:ins>
    </w:p>
    <w:p w14:paraId="2B12CF0D" w14:textId="770DF4F1" w:rsidR="00334792" w:rsidRPr="00446D45" w:rsidRDefault="00334792" w:rsidP="00964995">
      <w:pPr>
        <w:pStyle w:val="ListParagraph"/>
        <w:numPr>
          <w:ilvl w:val="0"/>
          <w:numId w:val="151"/>
        </w:numPr>
        <w:divId w:val="2088334391"/>
        <w:rPr>
          <w:ins w:id="3941" w:author="Chantel Trivett" w:date="2021-10-06T17:04:00Z"/>
          <w:rPrChange w:id="3942" w:author="Chantel Trivett" w:date="2021-10-06T17:04:00Z">
            <w:rPr>
              <w:ins w:id="3943" w:author="Chantel Trivett" w:date="2021-10-06T17:04:00Z"/>
              <w:b/>
              <w:bCs/>
              <w:color w:val="0B676A"/>
            </w:rPr>
          </w:rPrChange>
        </w:rPr>
      </w:pPr>
      <w:ins w:id="3944" w:author="Chantel Trivett" w:date="2021-10-06T12:51:00Z">
        <w:r>
          <w:t>Once initiated, the CCBS service identifies when the callee/</w:t>
        </w:r>
        <w:r w:rsidRPr="00712953">
          <w:rPr>
            <w:b/>
            <w:bCs/>
            <w:color w:val="0B676A"/>
          </w:rPr>
          <w:t>B</w:t>
        </w:r>
        <w:r>
          <w:t xml:space="preserve"> disconnects the call that caused the busy tone active on the network and notifies the caller/</w:t>
        </w:r>
        <w:r w:rsidRPr="00712953">
          <w:rPr>
            <w:b/>
            <w:bCs/>
            <w:color w:val="7030A0"/>
          </w:rPr>
          <w:t>A</w:t>
        </w:r>
        <w:r>
          <w:t xml:space="preserve"> that the callee/</w:t>
        </w:r>
        <w:r w:rsidRPr="00712953">
          <w:rPr>
            <w:b/>
            <w:bCs/>
            <w:color w:val="0B676A"/>
          </w:rPr>
          <w:t xml:space="preserve">B </w:t>
        </w:r>
        <w:r>
          <w:t>is available again. If the caller/</w:t>
        </w:r>
        <w:r w:rsidRPr="00712953">
          <w:rPr>
            <w:b/>
            <w:bCs/>
            <w:color w:val="7030A0"/>
          </w:rPr>
          <w:t>A</w:t>
        </w:r>
        <w:r>
          <w:t xml:space="preserve"> answers the call, the CCNR service connects the caller/</w:t>
        </w:r>
        <w:r w:rsidRPr="00712953">
          <w:rPr>
            <w:b/>
            <w:bCs/>
            <w:color w:val="7030A0"/>
          </w:rPr>
          <w:t>A</w:t>
        </w:r>
        <w:r>
          <w:t xml:space="preserve"> to the callee/</w:t>
        </w:r>
        <w:r w:rsidRPr="00712953">
          <w:rPr>
            <w:b/>
            <w:bCs/>
            <w:color w:val="0B676A"/>
          </w:rPr>
          <w:t>B</w:t>
        </w:r>
        <w:r>
          <w:rPr>
            <w:b/>
            <w:bCs/>
            <w:color w:val="0B676A"/>
          </w:rPr>
          <w:t>.</w:t>
        </w:r>
      </w:ins>
    </w:p>
    <w:p w14:paraId="6D7AAC79" w14:textId="77777777" w:rsidR="00446D45" w:rsidRDefault="00446D45" w:rsidP="00446D45">
      <w:pPr>
        <w:pStyle w:val="ListParagraph"/>
        <w:ind w:left="360"/>
        <w:divId w:val="2088334391"/>
        <w:rPr>
          <w:ins w:id="3945" w:author="Chantel Trivett" w:date="2021-10-05T17:10:00Z"/>
        </w:rPr>
        <w:pPrChange w:id="3946" w:author="Chantel Trivett" w:date="2021-10-06T17:04:00Z">
          <w:pPr>
            <w:pStyle w:val="Heading2"/>
            <w:divId w:val="2088334391"/>
          </w:pPr>
        </w:pPrChange>
      </w:pPr>
    </w:p>
    <w:p w14:paraId="1D7E0F78" w14:textId="26ABCCEE" w:rsidR="005E4819" w:rsidRDefault="00AC639D" w:rsidP="00446D45">
      <w:pPr>
        <w:pStyle w:val="Heading3"/>
        <w:divId w:val="2088334391"/>
        <w:pPrChange w:id="3947" w:author="Chantel Trivett" w:date="2021-10-06T17:03:00Z">
          <w:pPr>
            <w:pStyle w:val="Heading3"/>
            <w:divId w:val="2088334391"/>
          </w:pPr>
        </w:pPrChange>
      </w:pPr>
      <w:ins w:id="3948" w:author="Chantel Trivett" w:date="2021-10-05T17:10:00Z">
        <w:r>
          <w:t>C</w:t>
        </w:r>
      </w:ins>
      <w:ins w:id="3949" w:author="Chantel Trivett" w:date="2021-10-06T12:51:00Z">
        <w:r w:rsidR="00020861">
          <w:t>C</w:t>
        </w:r>
      </w:ins>
      <w:ins w:id="3950" w:author="Chantel Trivett" w:date="2021-10-06T12:52:00Z">
        <w:r w:rsidR="00020861">
          <w:t>NR</w:t>
        </w:r>
      </w:ins>
      <w:ins w:id="3951" w:author="Chantel Trivett" w:date="2021-10-06T13:00:00Z">
        <w:r w:rsidR="008D69AB">
          <w:t xml:space="preserve"> </w:t>
        </w:r>
        <w:r w:rsidR="008D69AB">
          <w:t>Supplementary Call Service</w:t>
        </w:r>
      </w:ins>
    </w:p>
    <w:p w14:paraId="21445650" w14:textId="01E3CC82" w:rsidR="003A0DC6" w:rsidRDefault="00EA24B5" w:rsidP="00673AFD">
      <w:pPr>
        <w:divId w:val="2088334391"/>
        <w:rPr>
          <w:ins w:id="3952" w:author="Chantel Trivett" w:date="2021-10-06T11:33:00Z"/>
        </w:rPr>
      </w:pPr>
      <w:ins w:id="3953" w:author="Chantel Trivett" w:date="2021-10-05T17:00:00Z">
        <w:r>
          <w:t>"Call Completion on No Reply"</w:t>
        </w:r>
      </w:ins>
      <w:ins w:id="3954" w:author="Chantel Trivett" w:date="2021-10-05T17:01:00Z">
        <w:r w:rsidR="00D7115E">
          <w:t xml:space="preserve"> </w:t>
        </w:r>
      </w:ins>
      <w:ins w:id="3955" w:author="Chantel Trivett" w:date="2021-10-05T17:00:00Z">
        <w:r w:rsidR="00673AFD">
          <w:t>(</w:t>
        </w:r>
        <w:r>
          <w:t>CCNR</w:t>
        </w:r>
      </w:ins>
      <w:ins w:id="3956" w:author="Chantel Trivett" w:date="2021-10-05T17:01:00Z">
        <w:r w:rsidR="00673AFD">
          <w:t>)</w:t>
        </w:r>
      </w:ins>
      <w:ins w:id="3957" w:author="Chantel Trivett" w:date="2021-10-05T17:00:00Z">
        <w:r>
          <w:t xml:space="preserve">, </w:t>
        </w:r>
      </w:ins>
      <w:ins w:id="3958" w:author="Chantel Trivett" w:date="2021-10-05T17:01:00Z">
        <w:r w:rsidR="00D7115E">
          <w:t>is a</w:t>
        </w:r>
      </w:ins>
      <w:ins w:id="3959" w:author="Chantel Trivett" w:date="2021-10-06T17:18:00Z">
        <w:r w:rsidR="006D6EFF">
          <w:t>n</w:t>
        </w:r>
        <w:r w:rsidR="00C255A9">
          <w:t>other</w:t>
        </w:r>
      </w:ins>
      <w:ins w:id="3960" w:author="Chantel Trivett" w:date="2021-10-05T17:01:00Z">
        <w:r w:rsidR="00D7115E">
          <w:t xml:space="preserve"> supplementa</w:t>
        </w:r>
        <w:r w:rsidR="006556D4">
          <w:t>ry</w:t>
        </w:r>
      </w:ins>
      <w:ins w:id="3961" w:author="Chantel Trivett" w:date="2021-10-05T17:00:00Z">
        <w:r>
          <w:t xml:space="preserve"> call connection feature</w:t>
        </w:r>
      </w:ins>
      <w:ins w:id="3962" w:author="Chantel Trivett" w:date="2021-10-06T17:22:00Z">
        <w:r w:rsidR="001602BF">
          <w:t xml:space="preserve"> that appears in call extractions</w:t>
        </w:r>
      </w:ins>
      <w:ins w:id="3963" w:author="Chantel Trivett" w:date="2021-10-05T17:00:00Z">
        <w:r>
          <w:t xml:space="preserve">. </w:t>
        </w:r>
        <w:r w:rsidRPr="006A0131">
          <w:t>Thi</w:t>
        </w:r>
        <w:r w:rsidRPr="002510E9">
          <w:t xml:space="preserve">s </w:t>
        </w:r>
        <w:r>
          <w:t xml:space="preserve">feature allows a caller to receive an automatic signal when a called party, who </w:t>
        </w:r>
      </w:ins>
      <w:ins w:id="3964" w:author="Chantel Trivett" w:date="2021-10-06T11:01:00Z">
        <w:r w:rsidR="00F60CA1">
          <w:t>could not answer the caller’s first call attempt</w:t>
        </w:r>
      </w:ins>
      <w:ins w:id="3965" w:author="Chantel Trivett" w:date="2021-10-05T17:00:00Z">
        <w:r>
          <w:t>,</w:t>
        </w:r>
      </w:ins>
      <w:ins w:id="3966" w:author="Chantel Trivett" w:date="2021-10-06T10:59:00Z">
        <w:r w:rsidR="008E4FF0">
          <w:t xml:space="preserve"> resumes activity on the network</w:t>
        </w:r>
      </w:ins>
      <w:ins w:id="3967" w:author="Chantel Trivett" w:date="2021-10-06T11:02:00Z">
        <w:r w:rsidR="00737F61">
          <w:t>.</w:t>
        </w:r>
      </w:ins>
      <w:ins w:id="3968" w:author="Chantel Trivett" w:date="2021-10-05T17:00:00Z">
        <w:r>
          <w:t xml:space="preserve"> </w:t>
        </w:r>
      </w:ins>
      <w:ins w:id="3969" w:author="Chantel Trivett" w:date="2021-10-06T11:08:00Z">
        <w:r w:rsidR="00975874">
          <w:t>When the netw</w:t>
        </w:r>
      </w:ins>
      <w:ins w:id="3970" w:author="Chantel Trivett" w:date="2021-10-06T11:09:00Z">
        <w:r w:rsidR="00975874">
          <w:t xml:space="preserve">ork detects that the callee is </w:t>
        </w:r>
        <w:r w:rsidR="004A1A49">
          <w:t xml:space="preserve">unavailable, </w:t>
        </w:r>
      </w:ins>
      <w:ins w:id="3971" w:author="Chantel Trivett" w:date="2021-10-06T11:10:00Z">
        <w:r w:rsidR="00A54253">
          <w:t xml:space="preserve">the caller </w:t>
        </w:r>
      </w:ins>
      <w:ins w:id="3972" w:author="Chantel Trivett" w:date="2021-10-06T11:12:00Z">
        <w:r w:rsidR="00623FAB">
          <w:t xml:space="preserve">can </w:t>
        </w:r>
      </w:ins>
      <w:ins w:id="3973" w:author="Chantel Trivett" w:date="2021-10-06T11:10:00Z">
        <w:r w:rsidR="00A54253">
          <w:t xml:space="preserve">activate </w:t>
        </w:r>
      </w:ins>
      <w:ins w:id="3974" w:author="Chantel Trivett" w:date="2021-10-05T17:03:00Z">
        <w:r w:rsidR="008605C2">
          <w:t xml:space="preserve">CCNR </w:t>
        </w:r>
      </w:ins>
      <w:ins w:id="3975" w:author="Chantel Trivett" w:date="2021-10-06T11:13:00Z">
        <w:r w:rsidR="007E4791">
          <w:t>by following automated</w:t>
        </w:r>
      </w:ins>
      <w:ins w:id="3976" w:author="Chantel Trivett" w:date="2021-10-06T11:07:00Z">
        <w:r w:rsidR="004347C7">
          <w:t xml:space="preserve"> </w:t>
        </w:r>
        <w:r w:rsidR="00591137">
          <w:t>Intera</w:t>
        </w:r>
      </w:ins>
      <w:ins w:id="3977" w:author="Chantel Trivett" w:date="2021-10-06T11:08:00Z">
        <w:r w:rsidR="00591137">
          <w:t>c</w:t>
        </w:r>
      </w:ins>
      <w:ins w:id="3978" w:author="Chantel Trivett" w:date="2021-10-06T11:07:00Z">
        <w:r w:rsidR="00591137">
          <w:t>tive Vo</w:t>
        </w:r>
      </w:ins>
      <w:ins w:id="3979" w:author="Chantel Trivett" w:date="2021-10-06T11:08:00Z">
        <w:r w:rsidR="00591137">
          <w:t xml:space="preserve">ice Response (IVR) </w:t>
        </w:r>
      </w:ins>
      <w:ins w:id="3980" w:author="Chantel Trivett" w:date="2021-10-06T11:13:00Z">
        <w:r w:rsidR="007E4791">
          <w:t>prompts</w:t>
        </w:r>
      </w:ins>
      <w:ins w:id="3981" w:author="Chantel Trivett" w:date="2021-10-06T11:09:00Z">
        <w:r w:rsidR="004A1A49">
          <w:t>.</w:t>
        </w:r>
      </w:ins>
    </w:p>
    <w:p w14:paraId="0315CF23" w14:textId="77777777" w:rsidR="003077E8" w:rsidRDefault="003077E8" w:rsidP="00673AFD">
      <w:pPr>
        <w:divId w:val="2088334391"/>
        <w:rPr>
          <w:ins w:id="3982" w:author="Chantel Trivett" w:date="2021-10-05T17:05:00Z"/>
        </w:rPr>
      </w:pPr>
    </w:p>
    <w:p w14:paraId="2DE029D1" w14:textId="03901360" w:rsidR="00EA24B5" w:rsidRDefault="00747F9A" w:rsidP="00673AFD">
      <w:pPr>
        <w:divId w:val="2088334391"/>
        <w:rPr>
          <w:ins w:id="3983" w:author="Chantel Trivett" w:date="2021-10-05T17:11:00Z"/>
        </w:rPr>
      </w:pPr>
      <w:ins w:id="3984" w:author="Chantel Trivett" w:date="2021-10-05T17:13:00Z">
        <w:r>
          <w:t>CCNR automatically informs</w:t>
        </w:r>
        <w:r w:rsidR="00B579CE">
          <w:t xml:space="preserve"> outgoing callers when unreachable callees become available ag</w:t>
        </w:r>
      </w:ins>
      <w:ins w:id="3985" w:author="Chantel Trivett" w:date="2021-10-05T17:14:00Z">
        <w:r w:rsidR="00B579CE">
          <w:t xml:space="preserve">ain. </w:t>
        </w:r>
      </w:ins>
      <w:ins w:id="3986" w:author="Chantel Trivett" w:date="2021-10-06T11:44:00Z">
        <w:r w:rsidR="00C5578E">
          <w:t>Network activity i</w:t>
        </w:r>
      </w:ins>
      <w:ins w:id="3987" w:author="Chantel Trivett" w:date="2021-10-06T11:46:00Z">
        <w:r w:rsidR="00811BC0">
          <w:t>den</w:t>
        </w:r>
      </w:ins>
      <w:ins w:id="3988" w:author="Chantel Trivett" w:date="2021-10-06T11:47:00Z">
        <w:r w:rsidR="00E10FAD">
          <w:t>ti</w:t>
        </w:r>
      </w:ins>
      <w:ins w:id="3989" w:author="Chantel Trivett" w:date="2021-10-06T11:46:00Z">
        <w:r w:rsidR="00811BC0">
          <w:t xml:space="preserve">fies </w:t>
        </w:r>
      </w:ins>
      <w:ins w:id="3990" w:author="Chantel Trivett" w:date="2021-10-06T11:44:00Z">
        <w:r w:rsidR="00F97775">
          <w:t>when c</w:t>
        </w:r>
      </w:ins>
      <w:ins w:id="3991" w:author="Chantel Trivett" w:date="2021-10-06T11:41:00Z">
        <w:r w:rsidR="00C11776">
          <w:t>allee</w:t>
        </w:r>
      </w:ins>
      <w:ins w:id="3992" w:author="Chantel Trivett" w:date="2021-10-06T11:44:00Z">
        <w:r w:rsidR="00F97775">
          <w:t xml:space="preserve">s become available. </w:t>
        </w:r>
      </w:ins>
      <w:ins w:id="3993" w:author="Chantel Trivett" w:date="2021-10-06T11:48:00Z">
        <w:r w:rsidR="007168B1">
          <w:t xml:space="preserve">Once the </w:t>
        </w:r>
        <w:r w:rsidR="007831D4">
          <w:t>network detects that the callee is available</w:t>
        </w:r>
      </w:ins>
      <w:ins w:id="3994" w:author="Chantel Trivett" w:date="2021-10-06T11:44:00Z">
        <w:r w:rsidR="00382387">
          <w:t>, t</w:t>
        </w:r>
      </w:ins>
      <w:ins w:id="3995" w:author="Chantel Trivett" w:date="2021-10-05T17:15:00Z">
        <w:r w:rsidR="007603ED">
          <w:t xml:space="preserve">he </w:t>
        </w:r>
      </w:ins>
      <w:ins w:id="3996" w:author="Chantel Trivett" w:date="2021-10-05T17:16:00Z">
        <w:r w:rsidR="007603ED">
          <w:t xml:space="preserve">system </w:t>
        </w:r>
      </w:ins>
      <w:ins w:id="3997" w:author="Chantel Trivett" w:date="2021-10-06T11:45:00Z">
        <w:r w:rsidR="00382387">
          <w:t>notifies the caller that</w:t>
        </w:r>
      </w:ins>
      <w:ins w:id="3998" w:author="Chantel Trivett" w:date="2021-10-06T11:38:00Z">
        <w:r w:rsidR="00145AE3">
          <w:t xml:space="preserve"> the callee </w:t>
        </w:r>
      </w:ins>
      <w:ins w:id="3999" w:author="Chantel Trivett" w:date="2021-10-06T11:45:00Z">
        <w:r w:rsidR="00382387">
          <w:t xml:space="preserve">is </w:t>
        </w:r>
      </w:ins>
      <w:ins w:id="4000" w:author="Chantel Trivett" w:date="2021-10-06T11:38:00Z">
        <w:r w:rsidR="00145AE3">
          <w:t xml:space="preserve">available </w:t>
        </w:r>
      </w:ins>
      <w:ins w:id="4001" w:author="Chantel Trivett" w:date="2021-10-06T11:33:00Z">
        <w:r w:rsidR="00CD20C0">
          <w:t>with a call to the caller</w:t>
        </w:r>
        <w:r w:rsidR="00CD20C0">
          <w:t>.</w:t>
        </w:r>
      </w:ins>
      <w:ins w:id="4002" w:author="Chantel Trivett" w:date="2021-10-06T11:34:00Z">
        <w:r w:rsidR="00922B94">
          <w:t xml:space="preserve"> </w:t>
        </w:r>
      </w:ins>
      <w:ins w:id="4003" w:author="Chantel Trivett" w:date="2021-10-05T17:16:00Z">
        <w:r w:rsidR="00E82EA2">
          <w:t>T</w:t>
        </w:r>
      </w:ins>
      <w:ins w:id="4004" w:author="Chantel Trivett" w:date="2021-10-06T11:36:00Z">
        <w:r w:rsidR="00A2587E">
          <w:t>hus, t</w:t>
        </w:r>
      </w:ins>
      <w:ins w:id="4005" w:author="Chantel Trivett" w:date="2021-10-05T17:16:00Z">
        <w:r w:rsidR="00E82EA2">
          <w:t xml:space="preserve">he CCNR service </w:t>
        </w:r>
      </w:ins>
      <w:ins w:id="4006" w:author="Chantel Trivett" w:date="2021-10-05T17:17:00Z">
        <w:r w:rsidR="00221C8C">
          <w:t>negates the need for callers to make repeated calls to reach a contact</w:t>
        </w:r>
      </w:ins>
      <w:ins w:id="4007" w:author="Chantel Trivett" w:date="2021-10-06T12:21:00Z">
        <w:r w:rsidR="00A84B4C">
          <w:t xml:space="preserve"> that</w:t>
        </w:r>
      </w:ins>
      <w:ins w:id="4008" w:author="Chantel Trivett" w:date="2021-10-05T17:18:00Z">
        <w:r w:rsidR="00BE5DAC">
          <w:t xml:space="preserve"> is unavailable on the first call attempt. </w:t>
        </w:r>
      </w:ins>
    </w:p>
    <w:p w14:paraId="677C514E" w14:textId="22981D6D" w:rsidR="00E2251C" w:rsidRDefault="00E2251C" w:rsidP="00673AFD">
      <w:pPr>
        <w:divId w:val="2088334391"/>
        <w:rPr>
          <w:ins w:id="4009" w:author="Chantel Trivett" w:date="2021-10-05T17:19:00Z"/>
        </w:rPr>
      </w:pPr>
    </w:p>
    <w:p w14:paraId="62CE9AC4" w14:textId="55E74B99" w:rsidR="00BE5DAC" w:rsidRDefault="00BE5DAC" w:rsidP="00BE5DAC">
      <w:pPr>
        <w:divId w:val="2088334391"/>
        <w:rPr>
          <w:ins w:id="4010" w:author="Chantel Trivett" w:date="2021-10-05T17:19:00Z"/>
        </w:rPr>
      </w:pPr>
      <w:ins w:id="4011" w:author="Chantel Trivett" w:date="2021-10-05T17:19:00Z">
        <w:r>
          <w:t>The CC</w:t>
        </w:r>
        <w:r w:rsidR="00E9286F">
          <w:t>NR</w:t>
        </w:r>
        <w:r>
          <w:t xml:space="preserve"> service call flow:</w:t>
        </w:r>
      </w:ins>
    </w:p>
    <w:p w14:paraId="2B1429EB" w14:textId="77777777" w:rsidR="00BE5DAC" w:rsidRDefault="00BE5DAC" w:rsidP="00BE5DAC">
      <w:pPr>
        <w:divId w:val="2088334391"/>
        <w:rPr>
          <w:ins w:id="4012" w:author="Chantel Trivett" w:date="2021-10-05T17:19:00Z"/>
        </w:rPr>
      </w:pPr>
    </w:p>
    <w:p w14:paraId="3F98F89C" w14:textId="77777777" w:rsidR="00BE5DAC" w:rsidRDefault="00BE5DAC" w:rsidP="00BE5DAC">
      <w:pPr>
        <w:pStyle w:val="ListParagraph"/>
        <w:numPr>
          <w:ilvl w:val="0"/>
          <w:numId w:val="62"/>
        </w:numPr>
        <w:divId w:val="2088334391"/>
        <w:rPr>
          <w:ins w:id="4013" w:author="Chantel Trivett" w:date="2021-10-05T17:19:00Z"/>
        </w:rPr>
      </w:pPr>
      <w:ins w:id="4014" w:author="Chantel Trivett" w:date="2021-10-05T17:19:00Z">
        <w:r>
          <w:t xml:space="preserve">Person </w:t>
        </w:r>
        <w:r w:rsidRPr="00712953">
          <w:rPr>
            <w:b/>
            <w:bCs/>
            <w:color w:val="7030A0"/>
          </w:rPr>
          <w:t>A</w:t>
        </w:r>
        <w:r>
          <w:t xml:space="preserve"> calls person </w:t>
        </w:r>
        <w:r w:rsidRPr="00712953">
          <w:rPr>
            <w:b/>
            <w:bCs/>
            <w:color w:val="0B676A"/>
          </w:rPr>
          <w:t>B</w:t>
        </w:r>
        <w:r>
          <w:t>.</w:t>
        </w:r>
      </w:ins>
    </w:p>
    <w:p w14:paraId="6A864326" w14:textId="56ACF747" w:rsidR="00BE5DAC" w:rsidRDefault="00BE5DAC" w:rsidP="00BE5DAC">
      <w:pPr>
        <w:pStyle w:val="ListParagraph"/>
        <w:numPr>
          <w:ilvl w:val="0"/>
          <w:numId w:val="62"/>
        </w:numPr>
        <w:divId w:val="2088334391"/>
        <w:rPr>
          <w:ins w:id="4015" w:author="Chantel Trivett" w:date="2021-10-05T17:19:00Z"/>
        </w:rPr>
      </w:pPr>
      <w:ins w:id="4016" w:author="Chantel Trivett" w:date="2021-10-05T17:19:00Z">
        <w:r w:rsidRPr="00712953">
          <w:rPr>
            <w:b/>
            <w:bCs/>
            <w:color w:val="0B676A"/>
          </w:rPr>
          <w:t>B</w:t>
        </w:r>
        <w:r>
          <w:t xml:space="preserve"> does not answer.</w:t>
        </w:r>
      </w:ins>
    </w:p>
    <w:p w14:paraId="3BCAF7C6" w14:textId="541D72C0" w:rsidR="00BE5DAC" w:rsidRDefault="00BE5DAC" w:rsidP="00BE5DAC">
      <w:pPr>
        <w:pStyle w:val="ListParagraph"/>
        <w:numPr>
          <w:ilvl w:val="0"/>
          <w:numId w:val="62"/>
        </w:numPr>
        <w:ind w:left="567" w:hanging="210"/>
        <w:divId w:val="2088334391"/>
        <w:rPr>
          <w:ins w:id="4017" w:author="Chantel Trivett" w:date="2021-10-05T17:19:00Z"/>
        </w:rPr>
      </w:pPr>
      <w:ins w:id="4018" w:author="Chantel Trivett" w:date="2021-10-05T17:19:00Z">
        <w:r>
          <w:t xml:space="preserve">An Interactive Voice Response (IVR) announcement notifies </w:t>
        </w:r>
        <w:r w:rsidRPr="00712953">
          <w:rPr>
            <w:b/>
            <w:bCs/>
            <w:color w:val="7030A0"/>
          </w:rPr>
          <w:t>A</w:t>
        </w:r>
        <w:r>
          <w:t xml:space="preserve"> that </w:t>
        </w:r>
        <w:r w:rsidRPr="00712953">
          <w:rPr>
            <w:b/>
            <w:bCs/>
            <w:color w:val="0B676A"/>
          </w:rPr>
          <w:t>B</w:t>
        </w:r>
        <w:r>
          <w:t xml:space="preserve"> cannot answer and provides </w:t>
        </w:r>
        <w:r w:rsidRPr="00712953">
          <w:rPr>
            <w:b/>
            <w:bCs/>
            <w:color w:val="7030A0"/>
          </w:rPr>
          <w:t>A</w:t>
        </w:r>
        <w:r>
          <w:t xml:space="preserve"> </w:t>
        </w:r>
      </w:ins>
      <w:ins w:id="4019" w:author="Chantel Trivett" w:date="2021-10-06T10:25:00Z">
        <w:r w:rsidR="00956AB4">
          <w:t xml:space="preserve">with </w:t>
        </w:r>
      </w:ins>
      <w:ins w:id="4020" w:author="Chantel Trivett" w:date="2021-10-05T17:19:00Z">
        <w:r>
          <w:t>the option to activate CCNR Supplementary Service (SS).</w:t>
        </w:r>
      </w:ins>
    </w:p>
    <w:p w14:paraId="4A23047F" w14:textId="254C7E7C" w:rsidR="00FB370F" w:rsidDel="004A64FC" w:rsidRDefault="001C7569" w:rsidP="00C70009">
      <w:pPr>
        <w:pStyle w:val="ListParagraph"/>
        <w:divId w:val="2088334391"/>
        <w:rPr>
          <w:del w:id="4021" w:author="Chantel Trivett" w:date="2021-10-06T12:51:00Z"/>
          <w:b/>
          <w:bCs/>
          <w:color w:val="0B676A"/>
        </w:rPr>
      </w:pPr>
      <w:ins w:id="4022" w:author="Chantel Trivett" w:date="2021-10-06T12:23:00Z">
        <w:r>
          <w:t>Once initiated</w:t>
        </w:r>
      </w:ins>
      <w:ins w:id="4023" w:author="Chantel Trivett" w:date="2021-10-06T12:43:00Z">
        <w:r w:rsidR="0095138B">
          <w:t>,</w:t>
        </w:r>
      </w:ins>
      <w:ins w:id="4024" w:author="Chantel Trivett" w:date="2021-10-06T12:23:00Z">
        <w:r>
          <w:t xml:space="preserve"> the CCNR service</w:t>
        </w:r>
      </w:ins>
      <w:ins w:id="4025" w:author="Chantel Trivett" w:date="2021-10-06T10:35:00Z">
        <w:r w:rsidR="0012646D">
          <w:t xml:space="preserve"> identifies when the callee/</w:t>
        </w:r>
        <w:r w:rsidR="0012646D" w:rsidRPr="0092421B">
          <w:rPr>
            <w:b/>
            <w:bCs/>
            <w:color w:val="0B676A"/>
            <w:rPrChange w:id="4026" w:author="Chantel Trivett" w:date="2021-10-06T10:36:00Z">
              <w:rPr/>
            </w:rPrChange>
          </w:rPr>
          <w:t>B</w:t>
        </w:r>
        <w:r w:rsidR="0012646D">
          <w:t xml:space="preserve"> </w:t>
        </w:r>
      </w:ins>
      <w:ins w:id="4027" w:author="Chantel Trivett" w:date="2021-10-06T10:38:00Z">
        <w:r w:rsidR="00D03715">
          <w:t>is</w:t>
        </w:r>
      </w:ins>
      <w:ins w:id="4028" w:author="Chantel Trivett" w:date="2021-10-06T10:36:00Z">
        <w:r w:rsidR="0012646D">
          <w:t xml:space="preserve"> active</w:t>
        </w:r>
        <w:r w:rsidR="0092421B">
          <w:t xml:space="preserve"> </w:t>
        </w:r>
      </w:ins>
      <w:ins w:id="4029" w:author="Chantel Trivett" w:date="2021-10-06T10:37:00Z">
        <w:r w:rsidR="00A5278A">
          <w:t>on the network</w:t>
        </w:r>
      </w:ins>
      <w:ins w:id="4030" w:author="Chantel Trivett" w:date="2021-10-06T12:24:00Z">
        <w:r w:rsidR="005325C1">
          <w:t xml:space="preserve"> and</w:t>
        </w:r>
      </w:ins>
      <w:ins w:id="4031" w:author="Chantel Trivett" w:date="2021-10-06T10:51:00Z">
        <w:r w:rsidR="006069D8">
          <w:t xml:space="preserve"> </w:t>
        </w:r>
      </w:ins>
      <w:ins w:id="4032" w:author="Chantel Trivett" w:date="2021-10-06T11:18:00Z">
        <w:r w:rsidR="0072127E">
          <w:t>notif</w:t>
        </w:r>
      </w:ins>
      <w:ins w:id="4033" w:author="Chantel Trivett" w:date="2021-10-06T11:21:00Z">
        <w:r w:rsidR="004B51B8">
          <w:t>ies</w:t>
        </w:r>
      </w:ins>
      <w:ins w:id="4034" w:author="Chantel Trivett" w:date="2021-10-06T11:22:00Z">
        <w:r w:rsidR="00DB4BBF">
          <w:t xml:space="preserve"> </w:t>
        </w:r>
        <w:r w:rsidR="007C08B8">
          <w:t>the caller/</w:t>
        </w:r>
        <w:r w:rsidR="007C08B8" w:rsidRPr="007C08B8">
          <w:rPr>
            <w:b/>
            <w:bCs/>
            <w:color w:val="7030A0"/>
            <w:rPrChange w:id="4035" w:author="Chantel Trivett" w:date="2021-10-06T11:22:00Z">
              <w:rPr/>
            </w:rPrChange>
          </w:rPr>
          <w:t>A</w:t>
        </w:r>
      </w:ins>
      <w:ins w:id="4036" w:author="Chantel Trivett" w:date="2021-10-06T11:18:00Z">
        <w:r w:rsidR="0072127E">
          <w:t xml:space="preserve"> that the callee/ </w:t>
        </w:r>
        <w:r w:rsidR="0072127E" w:rsidRPr="0072127E">
          <w:rPr>
            <w:b/>
            <w:bCs/>
            <w:color w:val="0B676A"/>
            <w:rPrChange w:id="4037" w:author="Chantel Trivett" w:date="2021-10-06T11:18:00Z">
              <w:rPr/>
            </w:rPrChange>
          </w:rPr>
          <w:t xml:space="preserve">B </w:t>
        </w:r>
        <w:r w:rsidR="0072127E">
          <w:t>is available again</w:t>
        </w:r>
      </w:ins>
      <w:ins w:id="4038" w:author="Chantel Trivett" w:date="2021-10-06T11:19:00Z">
        <w:r w:rsidR="00DB3F36">
          <w:t xml:space="preserve">. If the caller/ </w:t>
        </w:r>
        <w:r w:rsidR="00DB3F36" w:rsidRPr="00DB3F36">
          <w:rPr>
            <w:b/>
            <w:bCs/>
            <w:color w:val="7030A0"/>
            <w:rPrChange w:id="4039" w:author="Chantel Trivett" w:date="2021-10-06T11:20:00Z">
              <w:rPr/>
            </w:rPrChange>
          </w:rPr>
          <w:t>A</w:t>
        </w:r>
      </w:ins>
      <w:ins w:id="4040" w:author="Chantel Trivett" w:date="2021-10-06T11:18:00Z">
        <w:r w:rsidR="0072127E">
          <w:t xml:space="preserve"> </w:t>
        </w:r>
      </w:ins>
      <w:ins w:id="4041" w:author="Chantel Trivett" w:date="2021-10-06T11:20:00Z">
        <w:r w:rsidR="00DB3F36">
          <w:t>answers the call</w:t>
        </w:r>
        <w:r w:rsidR="00AD02A1">
          <w:t xml:space="preserve">, the CCNR service </w:t>
        </w:r>
      </w:ins>
      <w:ins w:id="4042" w:author="Chantel Trivett" w:date="2021-10-06T10:52:00Z">
        <w:r w:rsidR="00FB0E49">
          <w:t>connects the caller/</w:t>
        </w:r>
        <w:r w:rsidR="00FB0E49" w:rsidRPr="00C8167C">
          <w:rPr>
            <w:b/>
            <w:bCs/>
            <w:color w:val="7030A0"/>
            <w:rPrChange w:id="4043" w:author="Chantel Trivett" w:date="2021-10-06T10:55:00Z">
              <w:rPr/>
            </w:rPrChange>
          </w:rPr>
          <w:t>A</w:t>
        </w:r>
        <w:r w:rsidR="00FB0E49">
          <w:t xml:space="preserve"> to the callee/</w:t>
        </w:r>
        <w:r w:rsidR="00FB0E49" w:rsidRPr="00B06C91">
          <w:rPr>
            <w:b/>
            <w:bCs/>
            <w:color w:val="0B676A"/>
            <w:rPrChange w:id="4044" w:author="Chantel Trivett" w:date="2021-10-06T10:57:00Z">
              <w:rPr/>
            </w:rPrChange>
          </w:rPr>
          <w:t>B</w:t>
        </w:r>
      </w:ins>
      <w:ins w:id="4045" w:author="Chantel Trivett" w:date="2021-10-06T10:57:00Z">
        <w:r w:rsidR="00B06C91">
          <w:rPr>
            <w:b/>
            <w:bCs/>
            <w:color w:val="0B676A"/>
          </w:rPr>
          <w:t>.</w:t>
        </w:r>
      </w:ins>
      <w:del w:id="4046" w:author="Chantel Trivett" w:date="2021-10-05T15:40:00Z">
        <w:r w:rsidR="00FB370F" w:rsidDel="002D78B8">
          <w:delText xml:space="preserve">CCNR/CCBS are services called </w:delText>
        </w:r>
      </w:del>
      <w:del w:id="4047" w:author="Chantel Trivett" w:date="2021-09-16T13:50:00Z">
        <w:r w:rsidR="00FB370F" w:rsidDel="00F4508C">
          <w:delText>“</w:delText>
        </w:r>
      </w:del>
      <w:del w:id="4048" w:author="Chantel Trivett" w:date="2021-10-06T12:38:00Z">
        <w:r w:rsidR="00FB370F" w:rsidDel="000424CE">
          <w:delText>Call Completion No Reply</w:delText>
        </w:r>
      </w:del>
      <w:del w:id="4049" w:author="Chantel Trivett" w:date="2021-09-16T13:50:00Z">
        <w:r w:rsidR="00FB370F" w:rsidDel="00F4508C">
          <w:delText xml:space="preserve">“ </w:delText>
        </w:r>
      </w:del>
      <w:del w:id="4050" w:author="Chantel Trivett" w:date="2021-10-05T15:41:00Z">
        <w:r w:rsidR="00FB370F" w:rsidDel="00B4031F">
          <w:delText>or</w:delText>
        </w:r>
      </w:del>
      <w:del w:id="4051" w:author="Chantel Trivett" w:date="2021-10-06T12:38:00Z">
        <w:r w:rsidR="00FB370F" w:rsidDel="000424CE">
          <w:delText xml:space="preserve"> </w:delText>
        </w:r>
      </w:del>
      <w:del w:id="4052" w:author="Chantel Trivett" w:date="2021-09-16T13:50:00Z">
        <w:r w:rsidR="00FB370F" w:rsidDel="00F4508C">
          <w:delText>“</w:delText>
        </w:r>
      </w:del>
      <w:del w:id="4053" w:author="Chantel Trivett" w:date="2021-10-06T12:38:00Z">
        <w:r w:rsidR="00FB370F" w:rsidDel="000424CE">
          <w:delText>Call Completion Busy Subscriber</w:delText>
        </w:r>
      </w:del>
      <w:del w:id="4054" w:author="Chantel Trivett" w:date="2021-09-16T13:50:00Z">
        <w:r w:rsidR="00FB370F" w:rsidDel="00F4508C">
          <w:delText xml:space="preserve">“. </w:delText>
        </w:r>
      </w:del>
      <w:del w:id="4055" w:author="Chantel Trivett" w:date="2021-10-04T11:12:00Z">
        <w:r w:rsidR="00FB370F" w:rsidDel="00C63A42">
          <w:delText>Th</w:delText>
        </w:r>
      </w:del>
      <w:del w:id="4056" w:author="Chantel Trivett" w:date="2021-10-04T11:00:00Z">
        <w:r w:rsidR="00FB370F" w:rsidDel="00084569">
          <w:delText>o</w:delText>
        </w:r>
      </w:del>
      <w:del w:id="4057" w:author="Chantel Trivett" w:date="2021-10-04T11:12:00Z">
        <w:r w:rsidR="00FB370F" w:rsidDel="00C63A42">
          <w:delText>se</w:delText>
        </w:r>
      </w:del>
      <w:del w:id="4058" w:author="Chantel Trivett" w:date="2021-10-05T15:34:00Z">
        <w:r w:rsidR="00FB370F" w:rsidDel="005E066D">
          <w:delText xml:space="preserve"> </w:delText>
        </w:r>
      </w:del>
      <w:del w:id="4059" w:author="Chantel Trivett" w:date="2021-10-06T12:38:00Z">
        <w:r w:rsidR="00FB370F" w:rsidDel="000424CE">
          <w:delText>service</w:delText>
        </w:r>
      </w:del>
      <w:del w:id="4060" w:author="Chantel Trivett" w:date="2021-10-05T16:46:00Z">
        <w:r w:rsidR="00FB370F" w:rsidDel="00976B65">
          <w:delText>s</w:delText>
        </w:r>
      </w:del>
      <w:del w:id="4061" w:author="Chantel Trivett" w:date="2021-10-06T12:38:00Z">
        <w:r w:rsidR="00FB370F" w:rsidDel="000424CE">
          <w:delText xml:space="preserve"> </w:delText>
        </w:r>
      </w:del>
      <w:del w:id="4062" w:author="Chantel Trivett" w:date="2021-10-05T16:47:00Z">
        <w:r w:rsidR="00FB370F" w:rsidDel="00BA19CB">
          <w:delText xml:space="preserve">enable </w:delText>
        </w:r>
      </w:del>
      <w:del w:id="4063" w:author="Chantel Trivett" w:date="2021-10-04T11:17:00Z">
        <w:r w:rsidR="00FB370F" w:rsidDel="003B7DE0">
          <w:delText>you</w:delText>
        </w:r>
      </w:del>
      <w:del w:id="4064" w:author="Chantel Trivett" w:date="2021-10-05T16:47:00Z">
        <w:r w:rsidR="00FB370F" w:rsidDel="00BA19CB">
          <w:delText xml:space="preserve"> to activate </w:delText>
        </w:r>
      </w:del>
      <w:del w:id="4065" w:author="Chantel Trivett" w:date="2021-10-05T16:45:00Z">
        <w:r w:rsidR="00FB370F" w:rsidDel="0011418E">
          <w:delText>an</w:delText>
        </w:r>
      </w:del>
      <w:del w:id="4066" w:author="Chantel Trivett" w:date="2021-10-05T16:48:00Z">
        <w:r w:rsidR="00FB370F" w:rsidDel="00BA19CB">
          <w:delText xml:space="preserve"> </w:delText>
        </w:r>
      </w:del>
      <w:del w:id="4067" w:author="Chantel Trivett" w:date="2021-10-06T12:38:00Z">
        <w:r w:rsidR="00FB370F" w:rsidDel="000424CE">
          <w:delText>option to</w:delText>
        </w:r>
      </w:del>
      <w:del w:id="4068" w:author="Chantel Trivett" w:date="2021-10-05T16:45:00Z">
        <w:r w:rsidR="00FB370F" w:rsidDel="00AE4F08">
          <w:delText xml:space="preserve"> </w:delText>
        </w:r>
      </w:del>
      <w:del w:id="4069" w:author="Chantel Trivett" w:date="2021-10-06T12:38:00Z">
        <w:r w:rsidR="00FB370F" w:rsidDel="000424CE">
          <w:delText xml:space="preserve">retrigger a </w:delText>
        </w:r>
      </w:del>
      <w:del w:id="4070" w:author="Chantel Trivett" w:date="2021-10-05T16:47:00Z">
        <w:r w:rsidR="00FB370F" w:rsidDel="00BA19CB">
          <w:delText xml:space="preserve">new </w:delText>
        </w:r>
      </w:del>
      <w:del w:id="4071" w:author="Chantel Trivett" w:date="2021-10-06T12:38:00Z">
        <w:r w:rsidR="00FB370F" w:rsidDel="000424CE">
          <w:delText>call</w:delText>
        </w:r>
      </w:del>
      <w:del w:id="4072" w:author="Chantel Trivett" w:date="2021-10-05T16:11:00Z">
        <w:r w:rsidR="00FB370F" w:rsidDel="00937C64">
          <w:delText xml:space="preserve"> </w:delText>
        </w:r>
      </w:del>
      <w:del w:id="4073" w:author="Chantel Trivett" w:date="2021-10-05T16:12:00Z">
        <w:r w:rsidR="00FB370F" w:rsidDel="008A564E">
          <w:delText>automatically</w:delText>
        </w:r>
      </w:del>
      <w:del w:id="4074" w:author="Chantel Trivett" w:date="2021-10-05T16:43:00Z">
        <w:r w:rsidR="00FB370F" w:rsidDel="00007C90">
          <w:delText xml:space="preserve"> </w:delText>
        </w:r>
      </w:del>
      <w:del w:id="4075" w:author="Chantel Trivett" w:date="2021-10-05T16:00:00Z">
        <w:r w:rsidR="00FB370F" w:rsidDel="00055F07">
          <w:delText>by the system after the first call fails due to being unanswered or busy.</w:delText>
        </w:r>
      </w:del>
      <w:del w:id="4076" w:author="Chantel Trivett" w:date="2021-10-05T16:42:00Z">
        <w:r w:rsidR="00FB370F" w:rsidDel="00007C90">
          <w:delText xml:space="preserve"> </w:delText>
        </w:r>
      </w:del>
      <w:del w:id="4077" w:author="Chantel Trivett" w:date="2021-10-05T15:45:00Z">
        <w:r w:rsidR="00FB370F" w:rsidDel="0036339C">
          <w:delText xml:space="preserve">How to work </w:delText>
        </w:r>
        <w:r w:rsidR="00FB370F" w:rsidDel="00233A01">
          <w:delText>t</w:delText>
        </w:r>
      </w:del>
      <w:del w:id="4078" w:author="Chantel Trivett" w:date="2021-10-06T12:51:00Z">
        <w:r w:rsidR="00FB370F" w:rsidDel="00334792">
          <w:delText xml:space="preserve">he services </w:delText>
        </w:r>
      </w:del>
      <w:del w:id="4079" w:author="Chantel Trivett" w:date="2021-10-05T15:45:00Z">
        <w:r w:rsidR="00FB370F" w:rsidDel="0036339C">
          <w:delText>is as follows:</w:delText>
        </w:r>
      </w:del>
    </w:p>
    <w:p w14:paraId="029D31E5" w14:textId="77777777" w:rsidR="004A64FC" w:rsidRDefault="004A64FC" w:rsidP="00C70009">
      <w:pPr>
        <w:pStyle w:val="ListParagraph"/>
        <w:numPr>
          <w:ilvl w:val="0"/>
          <w:numId w:val="62"/>
        </w:numPr>
        <w:ind w:left="567" w:hanging="210"/>
        <w:divId w:val="2088334391"/>
        <w:rPr>
          <w:ins w:id="4080" w:author="Chantel Trivett" w:date="2021-10-06T17:46:00Z"/>
        </w:rPr>
        <w:pPrChange w:id="4081" w:author="Chantel Trivett" w:date="2021-10-06T14:51:00Z">
          <w:pPr>
            <w:divId w:val="2088334391"/>
          </w:pPr>
        </w:pPrChange>
      </w:pPr>
    </w:p>
    <w:p w14:paraId="3C70620A" w14:textId="34E9FDE0" w:rsidR="00FB370F" w:rsidDel="00334792" w:rsidRDefault="00FB370F" w:rsidP="00C70009">
      <w:pPr>
        <w:pStyle w:val="ListParagraph"/>
        <w:divId w:val="2088334391"/>
        <w:rPr>
          <w:del w:id="4082" w:author="Chantel Trivett" w:date="2021-10-06T12:51:00Z"/>
        </w:rPr>
        <w:pPrChange w:id="4083" w:author="Chantel Trivett" w:date="2021-10-06T14:51:00Z">
          <w:pPr>
            <w:divId w:val="2088334391"/>
          </w:pPr>
        </w:pPrChange>
      </w:pPr>
    </w:p>
    <w:p w14:paraId="3E6DF4AC" w14:textId="2B9A6E1C" w:rsidR="00FB370F" w:rsidDel="00334792" w:rsidRDefault="00FB370F" w:rsidP="00C70009">
      <w:pPr>
        <w:pStyle w:val="ListParagraph"/>
        <w:divId w:val="2088334391"/>
        <w:rPr>
          <w:del w:id="4084" w:author="Chantel Trivett" w:date="2021-10-06T12:51:00Z"/>
        </w:rPr>
        <w:pPrChange w:id="4085" w:author="Chantel Trivett" w:date="2021-10-06T14:51:00Z">
          <w:pPr>
            <w:pStyle w:val="ListParagraph"/>
            <w:numPr>
              <w:numId w:val="62"/>
            </w:numPr>
            <w:ind w:left="360"/>
            <w:divId w:val="2088334391"/>
          </w:pPr>
        </w:pPrChange>
      </w:pPr>
      <w:del w:id="4086" w:author="Chantel Trivett" w:date="2021-10-06T12:51:00Z">
        <w:r w:rsidRPr="000B3683" w:rsidDel="00334792">
          <w:rPr>
            <w:b/>
            <w:bCs/>
            <w:color w:val="7030A0"/>
            <w:rPrChange w:id="4087" w:author="Chantel Trivett" w:date="2021-10-05T16:05:00Z">
              <w:rPr/>
            </w:rPrChange>
          </w:rPr>
          <w:delText>A</w:delText>
        </w:r>
        <w:r w:rsidDel="00334792">
          <w:delText xml:space="preserve"> calls </w:delText>
        </w:r>
        <w:r w:rsidRPr="000B3683" w:rsidDel="00334792">
          <w:rPr>
            <w:b/>
            <w:bCs/>
            <w:color w:val="0B676A"/>
            <w:rPrChange w:id="4088" w:author="Chantel Trivett" w:date="2021-10-05T16:07:00Z">
              <w:rPr/>
            </w:rPrChange>
          </w:rPr>
          <w:delText>B</w:delText>
        </w:r>
        <w:r w:rsidDel="00334792">
          <w:delText>.</w:delText>
        </w:r>
      </w:del>
    </w:p>
    <w:p w14:paraId="1B503890" w14:textId="048F0994" w:rsidR="00FB370F" w:rsidDel="00334792" w:rsidRDefault="00FB370F" w:rsidP="00C70009">
      <w:pPr>
        <w:pStyle w:val="ListParagraph"/>
        <w:divId w:val="2088334391"/>
        <w:rPr>
          <w:del w:id="4089" w:author="Chantel Trivett" w:date="2021-10-06T12:51:00Z"/>
        </w:rPr>
        <w:pPrChange w:id="4090" w:author="Chantel Trivett" w:date="2021-10-06T14:51:00Z">
          <w:pPr>
            <w:pStyle w:val="ListParagraph"/>
            <w:numPr>
              <w:numId w:val="62"/>
            </w:numPr>
            <w:ind w:left="360"/>
            <w:divId w:val="2088334391"/>
          </w:pPr>
        </w:pPrChange>
      </w:pPr>
      <w:del w:id="4091" w:author="Chantel Trivett" w:date="2021-10-06T12:51:00Z">
        <w:r w:rsidRPr="00E409E0" w:rsidDel="00334792">
          <w:rPr>
            <w:b/>
            <w:bCs/>
            <w:color w:val="0B676A"/>
            <w:rPrChange w:id="4092" w:author="Chantel Trivett" w:date="2021-10-06T12:40:00Z">
              <w:rPr/>
            </w:rPrChange>
          </w:rPr>
          <w:delText>B</w:delText>
        </w:r>
      </w:del>
      <w:del w:id="4093" w:author="Chantel Trivett" w:date="2021-10-06T12:39:00Z">
        <w:r w:rsidDel="00E3281F">
          <w:delText xml:space="preserve"> does not answer or</w:delText>
        </w:r>
      </w:del>
      <w:del w:id="4094" w:author="Chantel Trivett" w:date="2021-10-06T12:51:00Z">
        <w:r w:rsidDel="00334792">
          <w:delText xml:space="preserve"> is on a call.</w:delText>
        </w:r>
      </w:del>
    </w:p>
    <w:p w14:paraId="6F96AA20" w14:textId="77A36201" w:rsidR="00FB370F" w:rsidDel="00334792" w:rsidRDefault="00FB370F" w:rsidP="00C70009">
      <w:pPr>
        <w:pStyle w:val="ListParagraph"/>
        <w:divId w:val="2088334391"/>
        <w:rPr>
          <w:del w:id="4095" w:author="Chantel Trivett" w:date="2021-10-06T12:51:00Z"/>
        </w:rPr>
        <w:pPrChange w:id="4096" w:author="Chantel Trivett" w:date="2021-10-06T14:51:00Z">
          <w:pPr>
            <w:pStyle w:val="ListParagraph"/>
            <w:numPr>
              <w:numId w:val="62"/>
            </w:numPr>
            <w:ind w:left="567" w:hanging="210"/>
            <w:divId w:val="2088334391"/>
          </w:pPr>
        </w:pPrChange>
      </w:pPr>
      <w:del w:id="4097" w:author="Chantel Trivett" w:date="2021-10-05T16:10:00Z">
        <w:r w:rsidRPr="00655E51" w:rsidDel="00232F68">
          <w:rPr>
            <w:b/>
            <w:bCs/>
            <w:color w:val="7030A0"/>
            <w:rPrChange w:id="4098" w:author="Chantel Trivett" w:date="2021-10-05T16:08:00Z">
              <w:rPr/>
            </w:rPrChange>
          </w:rPr>
          <w:delText>A</w:delText>
        </w:r>
        <w:r w:rsidDel="00232F68">
          <w:delText xml:space="preserve"> will hear an </w:delText>
        </w:r>
      </w:del>
      <w:del w:id="4099" w:author="Chantel Trivett" w:date="2021-10-06T12:51:00Z">
        <w:r w:rsidDel="00334792">
          <w:delText>announcement</w:delText>
        </w:r>
      </w:del>
      <w:del w:id="4100" w:author="Chantel Trivett" w:date="2021-10-05T16:10:00Z">
        <w:r w:rsidDel="00B6356F">
          <w:delText xml:space="preserve"> </w:delText>
        </w:r>
      </w:del>
      <w:del w:id="4101" w:author="Chantel Trivett" w:date="2021-10-06T12:51:00Z">
        <w:r w:rsidDel="00334792">
          <w:delText>notif</w:delText>
        </w:r>
      </w:del>
      <w:del w:id="4102" w:author="Chantel Trivett" w:date="2021-10-05T16:10:00Z">
        <w:r w:rsidDel="00B6356F">
          <w:delText>ying</w:delText>
        </w:r>
      </w:del>
      <w:del w:id="4103" w:author="Chantel Trivett" w:date="2021-10-06T12:51:00Z">
        <w:r w:rsidDel="00334792">
          <w:delText xml:space="preserve"> that </w:delText>
        </w:r>
        <w:r w:rsidRPr="00B80DA7" w:rsidDel="00334792">
          <w:rPr>
            <w:b/>
            <w:bCs/>
            <w:color w:val="0B676A"/>
            <w:rPrChange w:id="4104" w:author="Chantel Trivett" w:date="2021-10-05T16:16:00Z">
              <w:rPr/>
            </w:rPrChange>
          </w:rPr>
          <w:delText>B</w:delText>
        </w:r>
        <w:r w:rsidDel="00334792">
          <w:delText xml:space="preserve"> </w:delText>
        </w:r>
      </w:del>
      <w:del w:id="4105" w:author="Chantel Trivett" w:date="2021-10-05T16:16:00Z">
        <w:r w:rsidDel="00586736">
          <w:delText xml:space="preserve">was not </w:delText>
        </w:r>
      </w:del>
      <w:del w:id="4106" w:author="Chantel Trivett" w:date="2021-10-05T16:17:00Z">
        <w:r w:rsidDel="00DF3EB7">
          <w:delText>able to</w:delText>
        </w:r>
      </w:del>
      <w:del w:id="4107" w:author="Chantel Trivett" w:date="2021-10-06T12:51:00Z">
        <w:r w:rsidDel="00334792">
          <w:delText xml:space="preserve"> answer</w:delText>
        </w:r>
      </w:del>
      <w:del w:id="4108" w:author="Chantel Trivett" w:date="2021-10-05T16:27:00Z">
        <w:r w:rsidDel="00783A2B">
          <w:delText xml:space="preserve"> be</w:delText>
        </w:r>
      </w:del>
      <w:del w:id="4109" w:author="Chantel Trivett" w:date="2021-10-05T16:17:00Z">
        <w:r w:rsidDel="00ED3A22">
          <w:delText>cause it was busy or did not answer</w:delText>
        </w:r>
      </w:del>
      <w:del w:id="4110" w:author="Chantel Trivett" w:date="2021-10-05T16:27:00Z">
        <w:r w:rsidDel="00783A2B">
          <w:delText xml:space="preserve">. After that, A will have </w:delText>
        </w:r>
      </w:del>
      <w:del w:id="4111" w:author="Chantel Trivett" w:date="2021-10-06T12:51:00Z">
        <w:r w:rsidDel="00334792">
          <w:delText>the option to activate the</w:delText>
        </w:r>
      </w:del>
      <w:del w:id="4112" w:author="Chantel Trivett" w:date="2021-10-05T16:34:00Z">
        <w:r w:rsidDel="008255F3">
          <w:delText xml:space="preserve"> supplementary se</w:delText>
        </w:r>
      </w:del>
      <w:del w:id="4113" w:author="Chantel Trivett" w:date="2021-10-05T16:33:00Z">
        <w:r w:rsidDel="00DC42BE">
          <w:delText>rvice</w:delText>
        </w:r>
      </w:del>
      <w:del w:id="4114" w:author="Chantel Trivett" w:date="2021-10-06T12:51:00Z">
        <w:r w:rsidDel="00334792">
          <w:delText xml:space="preserve"> </w:delText>
        </w:r>
      </w:del>
      <w:del w:id="4115" w:author="Chantel Trivett" w:date="2021-10-06T12:40:00Z">
        <w:r w:rsidDel="00C20DF4">
          <w:delText xml:space="preserve">CCNR or </w:delText>
        </w:r>
      </w:del>
      <w:del w:id="4116" w:author="Chantel Trivett" w:date="2021-10-06T12:51:00Z">
        <w:r w:rsidDel="00334792">
          <w:delText xml:space="preserve">CCBS </w:delText>
        </w:r>
      </w:del>
      <w:del w:id="4117" w:author="Chantel Trivett" w:date="2021-10-05T16:35:00Z">
        <w:r w:rsidDel="009218D4">
          <w:delText>based on the status of B.</w:delText>
        </w:r>
      </w:del>
    </w:p>
    <w:p w14:paraId="02098836" w14:textId="7D59E194" w:rsidR="00FB370F" w:rsidDel="00031DD6" w:rsidRDefault="00FB370F" w:rsidP="00C70009">
      <w:pPr>
        <w:pStyle w:val="ListParagraph"/>
        <w:divId w:val="2088334391"/>
        <w:rPr>
          <w:del w:id="4118" w:author="Chantel Trivett" w:date="2021-10-06T12:42:00Z"/>
        </w:rPr>
        <w:pPrChange w:id="4119" w:author="Chantel Trivett" w:date="2021-10-06T14:51:00Z">
          <w:pPr>
            <w:pStyle w:val="ListParagraph"/>
            <w:numPr>
              <w:numId w:val="62"/>
            </w:numPr>
            <w:ind w:left="567" w:hanging="210"/>
            <w:divId w:val="2088334391"/>
          </w:pPr>
        </w:pPrChange>
      </w:pPr>
      <w:del w:id="4120" w:author="Chantel Trivett" w:date="2021-10-06T12:42:00Z">
        <w:r w:rsidDel="00031DD6">
          <w:delText xml:space="preserve">After the service is activated, the network will start to monitor when the condition is met to generate a new call, e.g., if the callee </w:delText>
        </w:r>
      </w:del>
      <w:del w:id="4121" w:author="Chantel Trivett" w:date="2021-10-05T15:39:00Z">
        <w:r w:rsidDel="009A05B0">
          <w:delText>wa</w:delText>
        </w:r>
      </w:del>
      <w:del w:id="4122" w:author="Chantel Trivett" w:date="2021-10-06T12:42:00Z">
        <w:r w:rsidDel="00031DD6">
          <w:delText>s busy, the network will start to check when the callee is available again. When the callee is available again, the network will trigger a new call automatically, first to A, and then when A answers, it will trigger the call to B.</w:delText>
        </w:r>
      </w:del>
    </w:p>
    <w:p w14:paraId="42BB3963" w14:textId="77777777" w:rsidR="00FB370F" w:rsidRDefault="00FB370F" w:rsidP="00C70009">
      <w:pPr>
        <w:pStyle w:val="ListParagraph"/>
        <w:divId w:val="2088334391"/>
        <w:pPrChange w:id="4123" w:author="Chantel Trivett" w:date="2021-10-06T14:51:00Z">
          <w:pPr>
            <w:divId w:val="2088334391"/>
          </w:pPr>
        </w:pPrChange>
      </w:pPr>
    </w:p>
    <w:p w14:paraId="23956688" w14:textId="1F7FBF7D" w:rsidR="00FB370F" w:rsidDel="00031DD6" w:rsidRDefault="00FB370F" w:rsidP="00446D45">
      <w:pPr>
        <w:pStyle w:val="Heading3"/>
        <w:divId w:val="2088334391"/>
        <w:rPr>
          <w:del w:id="4124" w:author="Chantel Trivett" w:date="2021-10-06T12:42:00Z"/>
        </w:rPr>
        <w:pPrChange w:id="4125" w:author="Chantel Trivett" w:date="2021-10-06T17:04:00Z">
          <w:pPr>
            <w:spacing w:after="240"/>
            <w:divId w:val="2088334391"/>
          </w:pPr>
        </w:pPrChange>
      </w:pPr>
      <w:del w:id="4126" w:author="Chantel Trivett" w:date="2021-10-06T12:42:00Z">
        <w:r w:rsidDel="00031DD6">
          <w:delText xml:space="preserve">So, these services will allow you to </w:delText>
        </w:r>
      </w:del>
      <w:del w:id="4127" w:author="Chantel Trivett" w:date="2021-09-16T13:50:00Z">
        <w:r w:rsidDel="00F4508C">
          <w:delText>“</w:delText>
        </w:r>
      </w:del>
      <w:del w:id="4128" w:author="Chantel Trivett" w:date="2021-10-06T12:42:00Z">
        <w:r w:rsidDel="00031DD6">
          <w:delText>schedule</w:delText>
        </w:r>
      </w:del>
      <w:del w:id="4129" w:author="Chantel Trivett" w:date="2021-09-16T13:50:00Z">
        <w:r w:rsidDel="00F4508C">
          <w:delText xml:space="preserve">” </w:delText>
        </w:r>
      </w:del>
      <w:del w:id="4130" w:author="Chantel Trivett" w:date="2021-10-06T12:42:00Z">
        <w:r w:rsidDel="00031DD6">
          <w:delText xml:space="preserve">a new call to the callee immediately when it is able to answer a new call. </w:delText>
        </w:r>
      </w:del>
    </w:p>
    <w:p w14:paraId="358B388A" w14:textId="1C2BD6F3" w:rsidR="00FB370F" w:rsidRDefault="00FB370F" w:rsidP="00446D45">
      <w:pPr>
        <w:pStyle w:val="Heading3"/>
        <w:divId w:val="2088334391"/>
        <w:pPrChange w:id="4131" w:author="Chantel Trivett" w:date="2021-10-06T17:04:00Z">
          <w:pPr>
            <w:pStyle w:val="Heading3"/>
            <w:divId w:val="2088334391"/>
          </w:pPr>
        </w:pPrChange>
      </w:pPr>
      <w:bookmarkStart w:id="4132" w:name="_Toc83903641"/>
      <w:r>
        <w:t>Suc</w:t>
      </w:r>
      <w:ins w:id="4133" w:author="Chantel Trivett" w:date="2021-10-06T16:10:00Z">
        <w:r w:rsidR="00A12E95">
          <w:t xml:space="preserve">cessful </w:t>
        </w:r>
      </w:ins>
      <w:del w:id="4134" w:author="Chantel Trivett" w:date="2021-10-06T16:10:00Z">
        <w:r w:rsidDel="00F63686">
          <w:delText xml:space="preserve">cess Flow of </w:delText>
        </w:r>
      </w:del>
      <w:r>
        <w:t>CCNR</w:t>
      </w:r>
      <w:bookmarkEnd w:id="4132"/>
      <w:ins w:id="4135" w:author="Chantel Trivett" w:date="2021-10-06T16:10:00Z">
        <w:r w:rsidR="00A12E95">
          <w:t xml:space="preserve"> call flow</w:t>
        </w:r>
      </w:ins>
    </w:p>
    <w:p w14:paraId="701FBFF1" w14:textId="4B2013A7" w:rsidR="00F644D7" w:rsidRDefault="00C832F7" w:rsidP="00FB370F">
      <w:pPr>
        <w:divId w:val="2088334391"/>
        <w:rPr>
          <w:ins w:id="4136" w:author="Chantel Trivett" w:date="2021-10-06T16:18:00Z"/>
        </w:rPr>
      </w:pPr>
      <w:ins w:id="4137" w:author="Chantel Trivett" w:date="2021-10-06T16:12:00Z">
        <w:r>
          <w:t>A successful C</w:t>
        </w:r>
        <w:r w:rsidR="009460A4">
          <w:t xml:space="preserve">CNR call flow begins with an </w:t>
        </w:r>
      </w:ins>
      <w:ins w:id="4138" w:author="Chantel Trivett" w:date="2021-10-06T16:14:00Z">
        <w:r w:rsidR="00CF41FF">
          <w:t>i</w:t>
        </w:r>
      </w:ins>
      <w:ins w:id="4139" w:author="Chantel Trivett" w:date="2021-10-06T16:12:00Z">
        <w:r w:rsidR="009460A4">
          <w:t xml:space="preserve">nvite from </w:t>
        </w:r>
        <w:r w:rsidR="00F979C7">
          <w:t>the call</w:t>
        </w:r>
      </w:ins>
      <w:ins w:id="4140" w:author="Chantel Trivett" w:date="2021-10-06T16:13:00Z">
        <w:r w:rsidR="00F979C7">
          <w:t>e</w:t>
        </w:r>
        <w:r w:rsidR="009176F6">
          <w:t>e</w:t>
        </w:r>
        <w:r w:rsidR="00F979C7">
          <w:t xml:space="preserve"> to the caller.</w:t>
        </w:r>
      </w:ins>
    </w:p>
    <w:p w14:paraId="670D1ECC" w14:textId="289ED8D1" w:rsidR="00F644D7" w:rsidRDefault="00F644D7" w:rsidP="00FB370F">
      <w:pPr>
        <w:divId w:val="2088334391"/>
        <w:rPr>
          <w:ins w:id="4141" w:author="Chantel Trivett" w:date="2021-10-06T17:31:00Z"/>
        </w:rPr>
      </w:pPr>
      <w:ins w:id="4142" w:author="Chantel Trivett" w:date="2021-10-06T16:18:00Z">
        <w:r>
          <w:rPr>
            <w:noProof/>
          </w:rPr>
          <w:drawing>
            <wp:inline distT="0" distB="0" distL="0" distR="0" wp14:anchorId="5AB264B5" wp14:editId="43E14CC8">
              <wp:extent cx="3892550" cy="885779"/>
              <wp:effectExtent l="19050" t="19050" r="12700" b="10160"/>
              <wp:docPr id="191" name="Picture 1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151"/>
                      <a:stretch>
                        <a:fillRect/>
                      </a:stretch>
                    </pic:blipFill>
                    <pic:spPr>
                      <a:xfrm>
                        <a:off x="0" y="0"/>
                        <a:ext cx="3975564" cy="904670"/>
                      </a:xfrm>
                      <a:prstGeom prst="rect">
                        <a:avLst/>
                      </a:prstGeom>
                      <a:ln>
                        <a:solidFill>
                          <a:schemeClr val="tx1"/>
                        </a:solidFill>
                      </a:ln>
                    </pic:spPr>
                  </pic:pic>
                </a:graphicData>
              </a:graphic>
            </wp:inline>
          </w:drawing>
        </w:r>
      </w:ins>
    </w:p>
    <w:p w14:paraId="70F09A05" w14:textId="77777777" w:rsidR="00C819EB" w:rsidRDefault="00C819EB" w:rsidP="00FB370F">
      <w:pPr>
        <w:divId w:val="2088334391"/>
        <w:rPr>
          <w:ins w:id="4143" w:author="Chantel Trivett" w:date="2021-10-06T16:18:00Z"/>
        </w:rPr>
      </w:pPr>
    </w:p>
    <w:p w14:paraId="3904C466" w14:textId="1780EED4" w:rsidR="00FB370F" w:rsidDel="00986C5B" w:rsidRDefault="00FB370F" w:rsidP="00FB370F">
      <w:pPr>
        <w:divId w:val="2088334391"/>
        <w:rPr>
          <w:del w:id="4144" w:author="Chantel Trivett" w:date="2021-10-06T17:31:00Z"/>
        </w:rPr>
      </w:pPr>
      <w:r>
        <w:t>In this extraction, we see there is an INVITE from A to B, but the call is not being connected. Instead, we see there is an activation of a supplementary service:</w:t>
      </w:r>
    </w:p>
    <w:p w14:paraId="48570592" w14:textId="77777777" w:rsidR="00986C5B" w:rsidRDefault="00986C5B" w:rsidP="00FB370F">
      <w:pPr>
        <w:divId w:val="2088334391"/>
        <w:rPr>
          <w:ins w:id="4145" w:author="Chantel Trivett" w:date="2021-10-06T17:40:00Z"/>
        </w:rPr>
      </w:pPr>
    </w:p>
    <w:p w14:paraId="2FAA4689" w14:textId="77777777" w:rsidR="00DB0C0B" w:rsidRDefault="00DB0C0B" w:rsidP="00FB370F">
      <w:pPr>
        <w:divId w:val="2088334391"/>
        <w:rPr>
          <w:ins w:id="4146" w:author="Chantel Trivett" w:date="2021-10-06T17:39:00Z"/>
        </w:rPr>
      </w:pPr>
    </w:p>
    <w:p w14:paraId="06EF54B9" w14:textId="3E031672" w:rsidR="00FB370F" w:rsidRPr="000854ED" w:rsidRDefault="00986C5B" w:rsidP="006D1513">
      <w:pPr>
        <w:pStyle w:val="Caption"/>
        <w:jc w:val="center"/>
        <w:divId w:val="2088334391"/>
        <w:rPr>
          <w:ins w:id="4147" w:author="Chantel Trivett" w:date="2021-10-04T12:46:00Z"/>
          <w:b/>
          <w:bCs/>
          <w:color w:val="0B676A"/>
          <w:sz w:val="20"/>
          <w:szCs w:val="20"/>
          <w:rPrChange w:id="4148" w:author="Chantel Trivett" w:date="2021-10-06T17:44:00Z">
            <w:rPr>
              <w:ins w:id="4149" w:author="Chantel Trivett" w:date="2021-10-04T12:46:00Z"/>
            </w:rPr>
          </w:rPrChange>
        </w:rPr>
        <w:pPrChange w:id="4150" w:author="Chantel Trivett" w:date="2021-10-06T17:40:00Z">
          <w:pPr>
            <w:divId w:val="2088334391"/>
          </w:pPr>
        </w:pPrChange>
      </w:pPr>
      <w:ins w:id="4151" w:author="Chantel Trivett" w:date="2021-10-06T17:40:00Z">
        <w:r w:rsidRPr="000854ED">
          <w:rPr>
            <w:b/>
            <w:bCs/>
            <w:color w:val="0B676A"/>
            <w:sz w:val="20"/>
            <w:szCs w:val="20"/>
            <w:rPrChange w:id="4152" w:author="Chantel Trivett" w:date="2021-10-06T17:44:00Z">
              <w:rPr/>
            </w:rPrChange>
          </w:rPr>
          <w:t xml:space="preserve">Figure </w:t>
        </w:r>
        <w:r w:rsidRPr="000854ED">
          <w:rPr>
            <w:b/>
            <w:bCs/>
            <w:color w:val="0B676A"/>
            <w:sz w:val="20"/>
            <w:szCs w:val="20"/>
            <w:rPrChange w:id="4153" w:author="Chantel Trivett" w:date="2021-10-06T17:44:00Z">
              <w:rPr/>
            </w:rPrChange>
          </w:rPr>
          <w:fldChar w:fldCharType="begin"/>
        </w:r>
        <w:r w:rsidRPr="000854ED">
          <w:rPr>
            <w:b/>
            <w:bCs/>
            <w:color w:val="0B676A"/>
            <w:sz w:val="20"/>
            <w:szCs w:val="20"/>
            <w:rPrChange w:id="4154" w:author="Chantel Trivett" w:date="2021-10-06T17:44:00Z">
              <w:rPr/>
            </w:rPrChange>
          </w:rPr>
          <w:instrText xml:space="preserve"> SEQ Figure \* ARABIC </w:instrText>
        </w:r>
      </w:ins>
      <w:r w:rsidRPr="000854ED">
        <w:rPr>
          <w:b/>
          <w:bCs/>
          <w:color w:val="0B676A"/>
          <w:sz w:val="20"/>
          <w:szCs w:val="20"/>
          <w:rPrChange w:id="4155" w:author="Chantel Trivett" w:date="2021-10-06T17:44:00Z">
            <w:rPr/>
          </w:rPrChange>
        </w:rPr>
        <w:fldChar w:fldCharType="separate"/>
      </w:r>
      <w:ins w:id="4156" w:author="Chantel Trivett" w:date="2021-10-06T17:40:00Z">
        <w:r w:rsidRPr="000854ED">
          <w:rPr>
            <w:b/>
            <w:bCs/>
            <w:noProof/>
            <w:color w:val="0B676A"/>
            <w:sz w:val="20"/>
            <w:szCs w:val="20"/>
            <w:rPrChange w:id="4157" w:author="Chantel Trivett" w:date="2021-10-06T17:44:00Z">
              <w:rPr>
                <w:noProof/>
              </w:rPr>
            </w:rPrChange>
          </w:rPr>
          <w:t>18</w:t>
        </w:r>
        <w:r w:rsidRPr="000854ED">
          <w:rPr>
            <w:b/>
            <w:bCs/>
            <w:color w:val="0B676A"/>
            <w:sz w:val="20"/>
            <w:szCs w:val="20"/>
            <w:rPrChange w:id="4158" w:author="Chantel Trivett" w:date="2021-10-06T17:44:00Z">
              <w:rPr/>
            </w:rPrChange>
          </w:rPr>
          <w:fldChar w:fldCharType="end"/>
        </w:r>
        <w:r w:rsidRPr="000854ED">
          <w:rPr>
            <w:b/>
            <w:bCs/>
            <w:color w:val="0B676A"/>
            <w:sz w:val="20"/>
            <w:szCs w:val="20"/>
            <w:rPrChange w:id="4159" w:author="Chantel Trivett" w:date="2021-10-06T17:44:00Z">
              <w:rPr/>
            </w:rPrChange>
          </w:rPr>
          <w:t>: Activation of a Supplementary Service</w:t>
        </w:r>
      </w:ins>
    </w:p>
    <w:p w14:paraId="20053A2F" w14:textId="299AC341" w:rsidR="004C1863" w:rsidRDefault="004C39B7" w:rsidP="006D1513">
      <w:pPr>
        <w:jc w:val="center"/>
        <w:divId w:val="2088334391"/>
        <w:rPr>
          <w:ins w:id="4160" w:author="Chantel Trivett" w:date="2021-10-06T17:45:00Z"/>
        </w:rPr>
      </w:pPr>
      <w:ins w:id="4161" w:author="Chantel Trivett" w:date="2021-10-06T17:45:00Z">
        <w:r>
          <w:rPr>
            <w:noProof/>
          </w:rPr>
          <w:drawing>
            <wp:inline distT="0" distB="0" distL="0" distR="0" wp14:anchorId="268265DF" wp14:editId="1BB0EC49">
              <wp:extent cx="3892550" cy="885779"/>
              <wp:effectExtent l="19050" t="19050" r="12700" b="10160"/>
              <wp:docPr id="208" name="Picture 2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10;&#10;Description automatically generated"/>
                      <pic:cNvPicPr/>
                    </pic:nvPicPr>
                    <pic:blipFill>
                      <a:blip r:embed="rId151"/>
                      <a:stretch>
                        <a:fillRect/>
                      </a:stretch>
                    </pic:blipFill>
                    <pic:spPr>
                      <a:xfrm>
                        <a:off x="0" y="0"/>
                        <a:ext cx="3975564" cy="904670"/>
                      </a:xfrm>
                      <a:prstGeom prst="rect">
                        <a:avLst/>
                      </a:prstGeom>
                      <a:ln>
                        <a:solidFill>
                          <a:schemeClr val="tx1"/>
                        </a:solidFill>
                      </a:ln>
                    </pic:spPr>
                  </pic:pic>
                </a:graphicData>
              </a:graphic>
            </wp:inline>
          </w:drawing>
        </w:r>
      </w:ins>
    </w:p>
    <w:p w14:paraId="1FF1D624" w14:textId="77777777" w:rsidR="004C39B7" w:rsidDel="004A64FC" w:rsidRDefault="004C39B7" w:rsidP="004C39B7">
      <w:pPr>
        <w:divId w:val="2088334391"/>
        <w:rPr>
          <w:del w:id="4162" w:author="Chantel Trivett" w:date="2021-10-06T17:45:00Z"/>
        </w:rPr>
        <w:pPrChange w:id="4163" w:author="Chantel Trivett" w:date="2021-10-06T17:45:00Z">
          <w:pPr>
            <w:divId w:val="2088334391"/>
          </w:pPr>
        </w:pPrChange>
      </w:pPr>
    </w:p>
    <w:p w14:paraId="2692049E" w14:textId="5F42691C" w:rsidR="00FB370F" w:rsidRDefault="00FB370F" w:rsidP="00FB370F">
      <w:pPr>
        <w:spacing w:after="240"/>
        <w:divId w:val="2088334391"/>
      </w:pPr>
      <w:commentRangeStart w:id="4164"/>
      <w:del w:id="4165" w:author="Chantel Trivett" w:date="2021-10-05T16:01:00Z">
        <w:r w:rsidDel="0019789D">
          <w:rPr>
            <w:noProof/>
          </w:rPr>
          <w:drawing>
            <wp:inline distT="0" distB="0" distL="0" distR="0" wp14:anchorId="022E206C" wp14:editId="11C73536">
              <wp:extent cx="3800475" cy="2486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52">
                        <a:extLst>
                          <a:ext uri="{28A0092B-C50C-407E-A947-70E740481C1C}">
                            <a14:useLocalDpi xmlns:a14="http://schemas.microsoft.com/office/drawing/2010/main" val="0"/>
                          </a:ext>
                        </a:extLst>
                      </a:blip>
                      <a:stretch>
                        <a:fillRect/>
                      </a:stretch>
                    </pic:blipFill>
                    <pic:spPr>
                      <a:xfrm>
                        <a:off x="0" y="0"/>
                        <a:ext cx="3800475" cy="2486025"/>
                      </a:xfrm>
                      <a:prstGeom prst="rect">
                        <a:avLst/>
                      </a:prstGeom>
                    </pic:spPr>
                  </pic:pic>
                </a:graphicData>
              </a:graphic>
            </wp:inline>
          </w:drawing>
        </w:r>
      </w:del>
      <w:commentRangeEnd w:id="4164"/>
      <w:r w:rsidR="00461E3C">
        <w:rPr>
          <w:rStyle w:val="CommentReference"/>
        </w:rPr>
        <w:commentReference w:id="4164"/>
      </w:r>
    </w:p>
    <w:p w14:paraId="4AC7D8D8" w14:textId="6FF40CD6" w:rsidR="00FB370F" w:rsidRDefault="00FB370F" w:rsidP="00FB370F">
      <w:pPr>
        <w:spacing w:after="240"/>
        <w:divId w:val="2088334391"/>
        <w:rPr>
          <w:ins w:id="4166" w:author="Chantel Trivett" w:date="2021-10-06T16:02:00Z"/>
        </w:rPr>
      </w:pPr>
      <w:r>
        <w:t xml:space="preserve">After the service is activated, we see the </w:t>
      </w:r>
      <w:del w:id="4167" w:author="Chantel Trivett" w:date="2021-09-16T13:50:00Z">
        <w:r w:rsidDel="00F4508C">
          <w:delText>“</w:delText>
        </w:r>
      </w:del>
      <w:ins w:id="4168" w:author="Chantel Trivett" w:date="2021-09-16T13:50:00Z">
        <w:r w:rsidR="00F4508C">
          <w:t>"</w:t>
        </w:r>
      </w:ins>
      <w:r>
        <w:t>SUBSCRIBE</w:t>
      </w:r>
      <w:del w:id="4169" w:author="Chantel Trivett" w:date="2021-09-16T13:50:00Z">
        <w:r w:rsidDel="00F4508C">
          <w:delText xml:space="preserve">“ </w:delText>
        </w:r>
      </w:del>
      <w:ins w:id="4170" w:author="Chantel Trivett" w:date="2021-09-23T11:43:00Z">
        <w:r w:rsidR="00491FB8">
          <w:t>"</w:t>
        </w:r>
      </w:ins>
      <w:ins w:id="4171" w:author="Chantel Trivett" w:date="2021-09-30T16:55:00Z">
        <w:r w:rsidR="00690A4D">
          <w:t xml:space="preserve"> </w:t>
        </w:r>
      </w:ins>
      <w:r>
        <w:t>of the network to start the monitoring to validate the state for CCNR/CCBS. In this case, CCNR monitoring:</w:t>
      </w:r>
    </w:p>
    <w:p w14:paraId="009D6362" w14:textId="4E5C12C9" w:rsidR="0062460C" w:rsidRDefault="00EB5CCF" w:rsidP="00FB370F">
      <w:pPr>
        <w:spacing w:after="240"/>
        <w:divId w:val="2088334391"/>
      </w:pPr>
      <w:ins w:id="4172" w:author="Chantel Trivett" w:date="2021-10-06T16:03:00Z">
        <w:r>
          <w:rPr>
            <w:noProof/>
          </w:rPr>
          <w:drawing>
            <wp:inline distT="0" distB="0" distL="0" distR="0" wp14:anchorId="3D498721" wp14:editId="419FD60F">
              <wp:extent cx="5219981" cy="1864784"/>
              <wp:effectExtent l="19050" t="19050" r="19050" b="2159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153"/>
                      <a:stretch>
                        <a:fillRect/>
                      </a:stretch>
                    </pic:blipFill>
                    <pic:spPr>
                      <a:xfrm>
                        <a:off x="0" y="0"/>
                        <a:ext cx="5228949" cy="1867988"/>
                      </a:xfrm>
                      <a:prstGeom prst="rect">
                        <a:avLst/>
                      </a:prstGeom>
                      <a:ln>
                        <a:solidFill>
                          <a:schemeClr val="tx1"/>
                        </a:solidFill>
                      </a:ln>
                    </pic:spPr>
                  </pic:pic>
                </a:graphicData>
              </a:graphic>
            </wp:inline>
          </w:drawing>
        </w:r>
      </w:ins>
    </w:p>
    <w:p w14:paraId="6FD6C031" w14:textId="4845E288" w:rsidR="00FB370F" w:rsidRDefault="00FB370F" w:rsidP="00FB370F">
      <w:pPr>
        <w:divId w:val="2088334391"/>
      </w:pPr>
      <w:del w:id="4173" w:author="Chantel Trivett" w:date="2021-10-06T13:05:00Z">
        <w:r w:rsidDel="0061667E">
          <w:rPr>
            <w:noProof/>
          </w:rPr>
          <w:drawing>
            <wp:inline distT="0" distB="0" distL="0" distR="0" wp14:anchorId="63F4DBAD" wp14:editId="2976049F">
              <wp:extent cx="3181350" cy="1162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54">
                        <a:extLst>
                          <a:ext uri="{28A0092B-C50C-407E-A947-70E740481C1C}">
                            <a14:useLocalDpi xmlns:a14="http://schemas.microsoft.com/office/drawing/2010/main" val="0"/>
                          </a:ext>
                        </a:extLst>
                      </a:blip>
                      <a:stretch>
                        <a:fillRect/>
                      </a:stretch>
                    </pic:blipFill>
                    <pic:spPr>
                      <a:xfrm>
                        <a:off x="0" y="0"/>
                        <a:ext cx="3181350" cy="1162050"/>
                      </a:xfrm>
                      <a:prstGeom prst="rect">
                        <a:avLst/>
                      </a:prstGeom>
                    </pic:spPr>
                  </pic:pic>
                </a:graphicData>
              </a:graphic>
            </wp:inline>
          </w:drawing>
        </w:r>
      </w:del>
      <w:ins w:id="4174" w:author="Chantel Trivett" w:date="2021-10-06T13:28:00Z">
        <w:r w:rsidR="002510E9" w:rsidRPr="002510E9">
          <w:rPr>
            <w:noProof/>
          </w:rPr>
          <w:t xml:space="preserve"> </w:t>
        </w:r>
      </w:ins>
    </w:p>
    <w:p w14:paraId="1C97FCF5" w14:textId="18088233" w:rsidR="00FB370F" w:rsidRDefault="00FB370F" w:rsidP="00FB370F">
      <w:pPr>
        <w:spacing w:before="240" w:after="240"/>
        <w:divId w:val="2088334391"/>
      </w:pPr>
      <w:r>
        <w:t xml:space="preserve">There is a </w:t>
      </w:r>
      <w:del w:id="4175" w:author="Chantel Trivett" w:date="2021-09-16T13:50:00Z">
        <w:r w:rsidDel="00F4508C">
          <w:delText>“</w:delText>
        </w:r>
      </w:del>
      <w:ins w:id="4176" w:author="Chantel Trivett" w:date="2021-09-23T11:43:00Z">
        <w:r w:rsidR="00491FB8">
          <w:t>"</w:t>
        </w:r>
      </w:ins>
      <w:r>
        <w:t>NOTIFY</w:t>
      </w:r>
      <w:del w:id="4177" w:author="Chantel Trivett" w:date="2021-09-16T13:50:00Z">
        <w:r w:rsidDel="00F4508C">
          <w:delText>”</w:delText>
        </w:r>
      </w:del>
      <w:ins w:id="4178" w:author="Chantel Trivett" w:date="2021-09-23T11:43:00Z">
        <w:r w:rsidR="00491FB8">
          <w:t>"</w:t>
        </w:r>
      </w:ins>
      <w:del w:id="4179" w:author="Chantel Trivett" w:date="2021-09-16T13:50:00Z">
        <w:r w:rsidDel="00F4508C">
          <w:delText xml:space="preserve"> </w:delText>
        </w:r>
      </w:del>
      <w:ins w:id="4180" w:author="Chantel Trivett" w:date="2021-09-16T13:50:00Z">
        <w:r w:rsidR="00F4508C">
          <w:t xml:space="preserve"> </w:t>
        </w:r>
      </w:ins>
      <w:r>
        <w:t>message from the network that will inform the MTAS the callee is ready to receive a call and the conditions are met, so the MTAS will trigger a new call automatically between A and B with the INVITE with the TriggerCCNR:</w:t>
      </w:r>
    </w:p>
    <w:p w14:paraId="0DCFFEE0" w14:textId="42DE06D4" w:rsidR="00FB370F" w:rsidRDefault="00FB370F" w:rsidP="00FB370F">
      <w:pPr>
        <w:spacing w:after="240"/>
        <w:divId w:val="2088334391"/>
      </w:pPr>
      <w:del w:id="4181" w:author="Chantel Trivett" w:date="2021-10-06T13:12:00Z">
        <w:r w:rsidDel="003B31A6">
          <w:rPr>
            <w:noProof/>
          </w:rPr>
          <w:drawing>
            <wp:inline distT="0" distB="0" distL="0" distR="0" wp14:anchorId="60D20420" wp14:editId="635C90E7">
              <wp:extent cx="3648075" cy="2647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55">
                        <a:extLst>
                          <a:ext uri="{28A0092B-C50C-407E-A947-70E740481C1C}">
                            <a14:useLocalDpi xmlns:a14="http://schemas.microsoft.com/office/drawing/2010/main" val="0"/>
                          </a:ext>
                        </a:extLst>
                      </a:blip>
                      <a:stretch>
                        <a:fillRect/>
                      </a:stretch>
                    </pic:blipFill>
                    <pic:spPr>
                      <a:xfrm>
                        <a:off x="0" y="0"/>
                        <a:ext cx="3648075" cy="2647950"/>
                      </a:xfrm>
                      <a:prstGeom prst="rect">
                        <a:avLst/>
                      </a:prstGeom>
                    </pic:spPr>
                  </pic:pic>
                </a:graphicData>
              </a:graphic>
            </wp:inline>
          </w:drawing>
        </w:r>
      </w:del>
      <w:ins w:id="4182" w:author="Chantel Trivett" w:date="2021-10-06T13:38:00Z">
        <w:r w:rsidR="008A3248" w:rsidRPr="008A3248">
          <w:rPr>
            <w:noProof/>
          </w:rPr>
          <w:t xml:space="preserve"> </w:t>
        </w:r>
      </w:ins>
      <w:ins w:id="4183" w:author="Chantel Trivett" w:date="2021-10-06T16:06:00Z">
        <w:r w:rsidR="00651561">
          <w:rPr>
            <w:noProof/>
          </w:rPr>
          <w:drawing>
            <wp:inline distT="0" distB="0" distL="0" distR="0" wp14:anchorId="5AB8DC37" wp14:editId="00E504B9">
              <wp:extent cx="3441674" cy="2683913"/>
              <wp:effectExtent l="0" t="0" r="6985" b="254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56"/>
                      <a:stretch>
                        <a:fillRect/>
                      </a:stretch>
                    </pic:blipFill>
                    <pic:spPr>
                      <a:xfrm>
                        <a:off x="0" y="0"/>
                        <a:ext cx="3441674" cy="2683913"/>
                      </a:xfrm>
                      <a:prstGeom prst="rect">
                        <a:avLst/>
                      </a:prstGeom>
                    </pic:spPr>
                  </pic:pic>
                </a:graphicData>
              </a:graphic>
            </wp:inline>
          </w:drawing>
        </w:r>
      </w:ins>
    </w:p>
    <w:p w14:paraId="7F718FDE" w14:textId="77777777" w:rsidR="00FB370F" w:rsidRDefault="00FB370F">
      <w:pPr>
        <w:pStyle w:val="Heading2"/>
        <w:divId w:val="2088334391"/>
        <w:pPrChange w:id="4184" w:author="Chantel Trivett" w:date="2021-09-22T15:57:00Z">
          <w:pPr>
            <w:pStyle w:val="Heading3"/>
            <w:divId w:val="2088334391"/>
          </w:pPr>
        </w:pPrChange>
      </w:pPr>
      <w:bookmarkStart w:id="4185" w:name="_Toc83903642"/>
      <w:r>
        <w:t>Failed Flow of CCNR</w:t>
      </w:r>
      <w:bookmarkEnd w:id="4185"/>
    </w:p>
    <w:p w14:paraId="42A93634" w14:textId="77777777" w:rsidR="00FB370F" w:rsidRDefault="00FB370F" w:rsidP="00FB370F">
      <w:pPr>
        <w:spacing w:after="240"/>
        <w:divId w:val="2088334391"/>
      </w:pPr>
      <w:r>
        <w:t>For this extraction, we see there is a call from A to B:</w:t>
      </w:r>
    </w:p>
    <w:p w14:paraId="70913AC9" w14:textId="77777777" w:rsidR="00FB370F" w:rsidRDefault="00FB370F" w:rsidP="00FB370F">
      <w:pPr>
        <w:spacing w:after="240"/>
        <w:divId w:val="2088334391"/>
      </w:pPr>
      <w:r>
        <w:rPr>
          <w:noProof/>
        </w:rPr>
        <w:drawing>
          <wp:inline distT="0" distB="0" distL="0" distR="0" wp14:anchorId="1C9F7EC0" wp14:editId="2DCE4CB7">
            <wp:extent cx="3238500" cy="1857375"/>
            <wp:effectExtent l="0" t="0" r="0" b="0"/>
            <wp:docPr id="546" name="Pictur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6"/>
                    <pic:cNvPicPr/>
                  </pic:nvPicPr>
                  <pic:blipFill>
                    <a:blip r:embed="rId157">
                      <a:extLst>
                        <a:ext uri="{28A0092B-C50C-407E-A947-70E740481C1C}">
                          <a14:useLocalDpi xmlns:a14="http://schemas.microsoft.com/office/drawing/2010/main" val="0"/>
                        </a:ext>
                      </a:extLst>
                    </a:blip>
                    <a:stretch>
                      <a:fillRect/>
                    </a:stretch>
                  </pic:blipFill>
                  <pic:spPr>
                    <a:xfrm>
                      <a:off x="0" y="0"/>
                      <a:ext cx="3238500" cy="1857375"/>
                    </a:xfrm>
                    <a:prstGeom prst="rect">
                      <a:avLst/>
                    </a:prstGeom>
                  </pic:spPr>
                </pic:pic>
              </a:graphicData>
            </a:graphic>
          </wp:inline>
        </w:drawing>
      </w:r>
    </w:p>
    <w:p w14:paraId="0E891F51" w14:textId="77777777" w:rsidR="00FB370F" w:rsidRDefault="00FB370F" w:rsidP="00FB370F">
      <w:pPr>
        <w:spacing w:after="240"/>
        <w:divId w:val="2088334391"/>
      </w:pPr>
      <w:r>
        <w:t>The call is not connected. Instead, A activates a CCNR/CCBS service:</w:t>
      </w:r>
    </w:p>
    <w:p w14:paraId="3D83284A" w14:textId="77777777" w:rsidR="00FB370F" w:rsidRDefault="00FB370F" w:rsidP="00FB370F">
      <w:pPr>
        <w:spacing w:after="240"/>
        <w:divId w:val="2088334391"/>
      </w:pPr>
      <w:r>
        <w:rPr>
          <w:noProof/>
        </w:rPr>
        <w:drawing>
          <wp:inline distT="0" distB="0" distL="0" distR="0" wp14:anchorId="5E61CE76" wp14:editId="693A77BB">
            <wp:extent cx="3238500" cy="4619626"/>
            <wp:effectExtent l="0" t="0" r="0" b="0"/>
            <wp:docPr id="569" name="Pictur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9"/>
                    <pic:cNvPicPr/>
                  </pic:nvPicPr>
                  <pic:blipFill>
                    <a:blip r:embed="rId158">
                      <a:extLst>
                        <a:ext uri="{28A0092B-C50C-407E-A947-70E740481C1C}">
                          <a14:useLocalDpi xmlns:a14="http://schemas.microsoft.com/office/drawing/2010/main" val="0"/>
                        </a:ext>
                      </a:extLst>
                    </a:blip>
                    <a:stretch>
                      <a:fillRect/>
                    </a:stretch>
                  </pic:blipFill>
                  <pic:spPr>
                    <a:xfrm>
                      <a:off x="0" y="0"/>
                      <a:ext cx="3238500" cy="4619626"/>
                    </a:xfrm>
                    <a:prstGeom prst="rect">
                      <a:avLst/>
                    </a:prstGeom>
                  </pic:spPr>
                </pic:pic>
              </a:graphicData>
            </a:graphic>
          </wp:inline>
        </w:drawing>
      </w:r>
    </w:p>
    <w:p w14:paraId="6BAD6BC2" w14:textId="77777777" w:rsidR="00FB370F" w:rsidRDefault="00FB370F" w:rsidP="00FB370F">
      <w:pPr>
        <w:divId w:val="2088334391"/>
      </w:pPr>
      <w:r>
        <w:t>After the service is activated, the call is released:</w:t>
      </w:r>
    </w:p>
    <w:p w14:paraId="770BD940" w14:textId="77777777" w:rsidR="00FB370F" w:rsidRDefault="00FB370F" w:rsidP="00FB370F">
      <w:pPr>
        <w:spacing w:before="240" w:after="240"/>
        <w:divId w:val="2088334391"/>
      </w:pPr>
      <w:r>
        <w:rPr>
          <w:noProof/>
        </w:rPr>
        <w:drawing>
          <wp:inline distT="0" distB="0" distL="0" distR="0" wp14:anchorId="03102C3C" wp14:editId="1E7DB179">
            <wp:extent cx="3238500" cy="1299210"/>
            <wp:effectExtent l="0" t="0" r="0" b="0"/>
            <wp:docPr id="571" name="Pictur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159">
                      <a:extLst>
                        <a:ext uri="{28A0092B-C50C-407E-A947-70E740481C1C}">
                          <a14:useLocalDpi xmlns:a14="http://schemas.microsoft.com/office/drawing/2010/main" val="0"/>
                        </a:ext>
                      </a:extLst>
                    </a:blip>
                    <a:stretch>
                      <a:fillRect/>
                    </a:stretch>
                  </pic:blipFill>
                  <pic:spPr>
                    <a:xfrm>
                      <a:off x="0" y="0"/>
                      <a:ext cx="3238500" cy="1299210"/>
                    </a:xfrm>
                    <a:prstGeom prst="rect">
                      <a:avLst/>
                    </a:prstGeom>
                  </pic:spPr>
                </pic:pic>
              </a:graphicData>
            </a:graphic>
          </wp:inline>
        </w:drawing>
      </w:r>
    </w:p>
    <w:p w14:paraId="1C9A5C1F" w14:textId="32910415" w:rsidR="00FB370F" w:rsidRDefault="00FB370F" w:rsidP="00FB370F">
      <w:pPr>
        <w:spacing w:after="240"/>
        <w:divId w:val="2088334391"/>
      </w:pPr>
      <w:r>
        <w:t xml:space="preserve">On the flow, there is no </w:t>
      </w:r>
      <w:del w:id="4186" w:author="Chantel Trivett" w:date="2021-09-16T13:50:00Z">
        <w:r w:rsidDel="00F4508C">
          <w:delText>“</w:delText>
        </w:r>
      </w:del>
      <w:ins w:id="4187" w:author="Chantel Trivett" w:date="2021-09-23T11:43:00Z">
        <w:r w:rsidR="00491FB8">
          <w:t>"</w:t>
        </w:r>
      </w:ins>
      <w:ins w:id="4188" w:author="Chantel Trivett" w:date="2021-09-22T11:00:00Z">
        <w:r w:rsidR="00FF28DB">
          <w:t>"</w:t>
        </w:r>
      </w:ins>
      <w:ins w:id="4189" w:author="Chantel Trivett" w:date="2021-09-16T14:58:00Z">
        <w:r w:rsidR="00E87E50">
          <w:t>"</w:t>
        </w:r>
      </w:ins>
      <w:ins w:id="4190" w:author="Chantel Trivett" w:date="2021-09-16T13:54:00Z">
        <w:r w:rsidR="00B07489">
          <w:t>"</w:t>
        </w:r>
      </w:ins>
      <w:ins w:id="4191" w:author="Chantel Trivett" w:date="2021-09-16T13:50:00Z">
        <w:r w:rsidR="00F4508C">
          <w:t>"</w:t>
        </w:r>
      </w:ins>
      <w:r>
        <w:t>SUBSCRIBE</w:t>
      </w:r>
      <w:del w:id="4192" w:author="Chantel Trivett" w:date="2021-09-16T13:50:00Z">
        <w:r w:rsidDel="00F4508C">
          <w:delText xml:space="preserve">“ </w:delText>
        </w:r>
      </w:del>
      <w:ins w:id="4193" w:author="Chantel Trivett" w:date="2021-09-23T11:43:00Z">
        <w:r w:rsidR="00491FB8">
          <w:t xml:space="preserve"> "</w:t>
        </w:r>
      </w:ins>
      <w:ins w:id="4194" w:author="Chantel Trivett" w:date="2021-09-22T11:00:00Z">
        <w:r w:rsidR="00FF28DB">
          <w:t>"</w:t>
        </w:r>
      </w:ins>
      <w:ins w:id="4195" w:author="Chantel Trivett" w:date="2021-09-16T14:58:00Z">
        <w:r w:rsidR="00E87E50">
          <w:t>"</w:t>
        </w:r>
      </w:ins>
      <w:ins w:id="4196" w:author="Chantel Trivett" w:date="2021-09-16T13:54:00Z">
        <w:r w:rsidR="00B07489">
          <w:t>"</w:t>
        </w:r>
      </w:ins>
      <w:ins w:id="4197" w:author="Chantel Trivett" w:date="2021-09-16T13:50:00Z">
        <w:r w:rsidR="00F4508C">
          <w:t>"</w:t>
        </w:r>
      </w:ins>
      <w:r>
        <w:t xml:space="preserve">or </w:t>
      </w:r>
      <w:del w:id="4198" w:author="Chantel Trivett" w:date="2021-09-16T13:50:00Z">
        <w:r w:rsidDel="00F4508C">
          <w:delText>“</w:delText>
        </w:r>
      </w:del>
      <w:ins w:id="4199" w:author="Chantel Trivett" w:date="2021-09-23T11:43:00Z">
        <w:r w:rsidR="00491FB8">
          <w:t>"</w:t>
        </w:r>
      </w:ins>
      <w:ins w:id="4200" w:author="Chantel Trivett" w:date="2021-09-22T11:00:00Z">
        <w:r w:rsidR="00FF28DB">
          <w:t>"</w:t>
        </w:r>
      </w:ins>
      <w:ins w:id="4201" w:author="Chantel Trivett" w:date="2021-09-16T14:58:00Z">
        <w:r w:rsidR="00E87E50">
          <w:t>"</w:t>
        </w:r>
      </w:ins>
      <w:ins w:id="4202" w:author="Chantel Trivett" w:date="2021-09-16T13:54:00Z">
        <w:r w:rsidR="00B07489">
          <w:t>"</w:t>
        </w:r>
      </w:ins>
      <w:ins w:id="4203" w:author="Chantel Trivett" w:date="2021-09-16T13:50:00Z">
        <w:r w:rsidR="00F4508C">
          <w:t>"</w:t>
        </w:r>
      </w:ins>
      <w:r>
        <w:t>NOTIFY</w:t>
      </w:r>
      <w:del w:id="4204" w:author="Chantel Trivett" w:date="2021-09-16T13:50:00Z">
        <w:r w:rsidDel="00F4508C">
          <w:delText>”</w:delText>
        </w:r>
      </w:del>
      <w:ins w:id="4205" w:author="Chantel Trivett" w:date="2021-09-23T11:43:00Z">
        <w:r w:rsidR="00491FB8">
          <w:t xml:space="preserve">" </w:t>
        </w:r>
      </w:ins>
      <w:ins w:id="4206" w:author="Chantel Trivett" w:date="2021-09-22T11:00:00Z">
        <w:r w:rsidR="00FF28DB">
          <w:t>"</w:t>
        </w:r>
      </w:ins>
      <w:ins w:id="4207" w:author="Chantel Trivett" w:date="2021-09-16T14:58:00Z">
        <w:r w:rsidR="00E87E50">
          <w:t>"</w:t>
        </w:r>
      </w:ins>
      <w:ins w:id="4208" w:author="Chantel Trivett" w:date="2021-09-16T13:54:00Z">
        <w:r w:rsidR="00B07489">
          <w:t>"</w:t>
        </w:r>
      </w:ins>
      <w:del w:id="4209" w:author="Chantel Trivett" w:date="2021-09-16T13:50:00Z">
        <w:r w:rsidDel="00F4508C">
          <w:delText xml:space="preserve"> </w:delText>
        </w:r>
      </w:del>
      <w:ins w:id="4210" w:author="Chantel Trivett" w:date="2021-09-16T13:50:00Z">
        <w:r w:rsidR="00F4508C">
          <w:t xml:space="preserve">" </w:t>
        </w:r>
      </w:ins>
      <w:r>
        <w:t>message that belongs to the CCNR/CCBS flow; it means the service fails to trigger and won't work. So, the principal reason that flow failed is that the user has not correctly activated the service, or there is a misconfiguration on MTAS.</w:t>
      </w:r>
    </w:p>
    <w:p w14:paraId="68CCCC14" w14:textId="77777777" w:rsidR="00FB370F" w:rsidRDefault="00FB370F">
      <w:pPr>
        <w:pStyle w:val="Heading2"/>
        <w:divId w:val="2088334391"/>
        <w:pPrChange w:id="4211" w:author="Chantel Trivett" w:date="2021-09-22T15:57:00Z">
          <w:pPr>
            <w:pStyle w:val="Heading3"/>
            <w:divId w:val="2088334391"/>
          </w:pPr>
        </w:pPrChange>
      </w:pPr>
      <w:bookmarkStart w:id="4212" w:name="_Toc83903643"/>
      <w:r>
        <w:t>WRONG PIN</w:t>
      </w:r>
      <w:bookmarkEnd w:id="4212"/>
    </w:p>
    <w:p w14:paraId="13BE0BA9" w14:textId="77777777" w:rsidR="00FB370F" w:rsidRDefault="00FB370F" w:rsidP="00FB370F">
      <w:pPr>
        <w:divId w:val="2088334391"/>
      </w:pPr>
      <w:r>
        <w:t>This use case is when you have a human error. This is not perceived by the system as it is not an error code but a recorded message on the IVR.</w:t>
      </w:r>
    </w:p>
    <w:p w14:paraId="7CD2178D" w14:textId="77777777" w:rsidR="00FB370F" w:rsidRDefault="00FB370F" w:rsidP="00FB370F">
      <w:pPr>
        <w:divId w:val="2088334391"/>
      </w:pPr>
    </w:p>
    <w:p w14:paraId="22DE6F2A" w14:textId="77777777" w:rsidR="00FB370F" w:rsidRDefault="00FB370F" w:rsidP="00FB370F">
      <w:pPr>
        <w:spacing w:after="240"/>
        <w:divId w:val="2088334391"/>
      </w:pPr>
      <w:r>
        <w:t>When a user puts in the wrong pin to access a service, a recording is triggered. The reason this use case is important in this scenario is that the first thing checked for was an error on the system, and it can take several hours to focus on a probable human error.</w:t>
      </w:r>
    </w:p>
    <w:p w14:paraId="4A5B6A4F" w14:textId="77777777" w:rsidR="00FB370F" w:rsidRDefault="00FB370F" w:rsidP="00FB370F">
      <w:pPr>
        <w:spacing w:after="240"/>
        <w:divId w:val="2088334391"/>
      </w:pPr>
      <w:r w:rsidRPr="00E24F09">
        <w:t>Identify the short number service + PIN the user dials</w:t>
      </w:r>
      <w:r>
        <w:t>:</w:t>
      </w:r>
    </w:p>
    <w:p w14:paraId="300A408D" w14:textId="77777777" w:rsidR="00FB370F" w:rsidRDefault="00FB370F" w:rsidP="00FB370F">
      <w:pPr>
        <w:spacing w:after="240"/>
        <w:divId w:val="2088334391"/>
      </w:pPr>
      <w:r>
        <w:rPr>
          <w:noProof/>
        </w:rPr>
        <w:drawing>
          <wp:inline distT="0" distB="0" distL="0" distR="0" wp14:anchorId="570E20DC" wp14:editId="540F87B7">
            <wp:extent cx="3971925" cy="14287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60">
                      <a:extLst>
                        <a:ext uri="{28A0092B-C50C-407E-A947-70E740481C1C}">
                          <a14:useLocalDpi xmlns:a14="http://schemas.microsoft.com/office/drawing/2010/main" val="0"/>
                        </a:ext>
                      </a:extLst>
                    </a:blip>
                    <a:stretch>
                      <a:fillRect/>
                    </a:stretch>
                  </pic:blipFill>
                  <pic:spPr>
                    <a:xfrm>
                      <a:off x="0" y="0"/>
                      <a:ext cx="3971925" cy="1428750"/>
                    </a:xfrm>
                    <a:prstGeom prst="rect">
                      <a:avLst/>
                    </a:prstGeom>
                  </pic:spPr>
                </pic:pic>
              </a:graphicData>
            </a:graphic>
          </wp:inline>
        </w:drawing>
      </w:r>
    </w:p>
    <w:p w14:paraId="145B31A0" w14:textId="77777777" w:rsidR="00FB370F" w:rsidRDefault="00FB370F" w:rsidP="00FB370F">
      <w:pPr>
        <w:spacing w:after="240"/>
        <w:divId w:val="2088334391"/>
      </w:pPr>
      <w:del w:id="4213" w:author="Chantel Trivett" w:date="2021-10-06T12:54:00Z">
        <w:r w:rsidDel="00884C45">
          <w:delText xml:space="preserve"> </w:delText>
        </w:r>
      </w:del>
      <w:r>
        <w:t xml:space="preserve">Extract the tone to be played for the wrong PIN: </w:t>
      </w:r>
    </w:p>
    <w:p w14:paraId="098B76C8" w14:textId="77777777" w:rsidR="00FB370F" w:rsidRDefault="00FB370F" w:rsidP="00FB370F">
      <w:pPr>
        <w:spacing w:after="240"/>
        <w:divId w:val="2088334391"/>
      </w:pPr>
      <w:r>
        <w:rPr>
          <w:noProof/>
        </w:rPr>
        <w:drawing>
          <wp:inline distT="0" distB="0" distL="0" distR="0" wp14:anchorId="72D6519E" wp14:editId="230607F2">
            <wp:extent cx="4029075" cy="4762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61">
                      <a:extLst>
                        <a:ext uri="{28A0092B-C50C-407E-A947-70E740481C1C}">
                          <a14:useLocalDpi xmlns:a14="http://schemas.microsoft.com/office/drawing/2010/main" val="0"/>
                        </a:ext>
                      </a:extLst>
                    </a:blip>
                    <a:stretch>
                      <a:fillRect/>
                    </a:stretch>
                  </pic:blipFill>
                  <pic:spPr>
                    <a:xfrm>
                      <a:off x="0" y="0"/>
                      <a:ext cx="4029075" cy="476250"/>
                    </a:xfrm>
                    <a:prstGeom prst="rect">
                      <a:avLst/>
                    </a:prstGeom>
                  </pic:spPr>
                </pic:pic>
              </a:graphicData>
            </a:graphic>
          </wp:inline>
        </w:drawing>
      </w:r>
    </w:p>
    <w:p w14:paraId="46589E36" w14:textId="77777777" w:rsidR="00FB370F" w:rsidRDefault="00FB370F">
      <w:pPr>
        <w:pStyle w:val="Heading2"/>
        <w:divId w:val="2088334391"/>
        <w:pPrChange w:id="4214" w:author="Chantel Trivett" w:date="2021-09-22T15:57:00Z">
          <w:pPr>
            <w:pStyle w:val="Heading3"/>
            <w:divId w:val="2088334391"/>
          </w:pPr>
        </w:pPrChange>
      </w:pPr>
      <w:del w:id="4215" w:author="Chantel Trivett" w:date="2021-10-06T12:54:00Z">
        <w:r w:rsidDel="00884C45">
          <w:rPr>
            <w:rFonts w:ascii="Arial" w:eastAsia="Arial" w:hAnsi="Arial" w:cs="Arial"/>
          </w:rPr>
          <w:delText xml:space="preserve"> </w:delText>
        </w:r>
      </w:del>
      <w:bookmarkStart w:id="4216" w:name="_Toc83903644"/>
      <w:r>
        <w:t>UE CANCEL</w:t>
      </w:r>
      <w:bookmarkEnd w:id="4216"/>
    </w:p>
    <w:p w14:paraId="50BA695D" w14:textId="77777777" w:rsidR="00FB370F" w:rsidRDefault="00FB370F" w:rsidP="00FB370F">
      <w:pPr>
        <w:spacing w:after="240"/>
        <w:divId w:val="2088334391"/>
      </w:pPr>
      <w:r>
        <w:t xml:space="preserve"> On this extraction, we identify there is a call from A to B:</w:t>
      </w:r>
    </w:p>
    <w:p w14:paraId="1A68F645" w14:textId="77777777" w:rsidR="00FB370F" w:rsidRDefault="00FB370F" w:rsidP="00FB370F">
      <w:pPr>
        <w:divId w:val="2088334391"/>
      </w:pPr>
    </w:p>
    <w:p w14:paraId="47BC749B" w14:textId="77777777" w:rsidR="00FB370F" w:rsidRDefault="00FB370F" w:rsidP="00FB370F">
      <w:pPr>
        <w:divId w:val="2088334391"/>
      </w:pPr>
      <w:r>
        <w:rPr>
          <w:noProof/>
        </w:rPr>
        <w:drawing>
          <wp:inline distT="0" distB="0" distL="0" distR="0" wp14:anchorId="396B97F8" wp14:editId="6FB1E2C0">
            <wp:extent cx="3238500" cy="3905250"/>
            <wp:effectExtent l="0" t="0" r="0" b="0"/>
            <wp:docPr id="596" name="Pictur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6"/>
                    <pic:cNvPicPr/>
                  </pic:nvPicPr>
                  <pic:blipFill>
                    <a:blip r:embed="rId162">
                      <a:extLst>
                        <a:ext uri="{28A0092B-C50C-407E-A947-70E740481C1C}">
                          <a14:useLocalDpi xmlns:a14="http://schemas.microsoft.com/office/drawing/2010/main" val="0"/>
                        </a:ext>
                      </a:extLst>
                    </a:blip>
                    <a:stretch>
                      <a:fillRect/>
                    </a:stretch>
                  </pic:blipFill>
                  <pic:spPr>
                    <a:xfrm>
                      <a:off x="0" y="0"/>
                      <a:ext cx="3238500" cy="3905250"/>
                    </a:xfrm>
                    <a:prstGeom prst="rect">
                      <a:avLst/>
                    </a:prstGeom>
                  </pic:spPr>
                </pic:pic>
              </a:graphicData>
            </a:graphic>
          </wp:inline>
        </w:drawing>
      </w:r>
    </w:p>
    <w:p w14:paraId="23D23959" w14:textId="77777777" w:rsidR="00FB370F" w:rsidRDefault="00FB370F" w:rsidP="00FB370F">
      <w:pPr>
        <w:divId w:val="2088334391"/>
      </w:pPr>
    </w:p>
    <w:p w14:paraId="52EED968" w14:textId="77777777" w:rsidR="00FB370F" w:rsidRDefault="00FB370F" w:rsidP="00FB370F">
      <w:pPr>
        <w:spacing w:after="240"/>
        <w:divId w:val="2088334391"/>
      </w:pPr>
      <w:r>
        <w:t>But before the call is established, A releases the call with a CANCEL:</w:t>
      </w:r>
    </w:p>
    <w:p w14:paraId="30174EF6" w14:textId="77777777" w:rsidR="00FB370F" w:rsidRDefault="00FB370F" w:rsidP="00FB370F">
      <w:pPr>
        <w:divId w:val="2088334391"/>
      </w:pPr>
      <w:r>
        <w:rPr>
          <w:noProof/>
        </w:rPr>
        <w:drawing>
          <wp:inline distT="0" distB="0" distL="0" distR="0" wp14:anchorId="1654E1E7" wp14:editId="516B2206">
            <wp:extent cx="3238500" cy="1609725"/>
            <wp:effectExtent l="0" t="0" r="0" b="0"/>
            <wp:docPr id="598" name="Pictur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8"/>
                    <pic:cNvPicPr/>
                  </pic:nvPicPr>
                  <pic:blipFill>
                    <a:blip r:embed="rId163">
                      <a:extLst>
                        <a:ext uri="{28A0092B-C50C-407E-A947-70E740481C1C}">
                          <a14:useLocalDpi xmlns:a14="http://schemas.microsoft.com/office/drawing/2010/main" val="0"/>
                        </a:ext>
                      </a:extLst>
                    </a:blip>
                    <a:stretch>
                      <a:fillRect/>
                    </a:stretch>
                  </pic:blipFill>
                  <pic:spPr>
                    <a:xfrm>
                      <a:off x="0" y="0"/>
                      <a:ext cx="3238500" cy="1609725"/>
                    </a:xfrm>
                    <a:prstGeom prst="rect">
                      <a:avLst/>
                    </a:prstGeom>
                  </pic:spPr>
                </pic:pic>
              </a:graphicData>
            </a:graphic>
          </wp:inline>
        </w:drawing>
      </w:r>
    </w:p>
    <w:p w14:paraId="093D0797" w14:textId="77777777" w:rsidR="00FB370F" w:rsidRDefault="00FB370F" w:rsidP="00FB370F">
      <w:pPr>
        <w:divId w:val="2088334391"/>
      </w:pPr>
    </w:p>
    <w:p w14:paraId="0558E5A1" w14:textId="77777777" w:rsidR="00FB370F" w:rsidRDefault="00FB370F">
      <w:pPr>
        <w:pStyle w:val="Heading2"/>
        <w:divId w:val="2088334391"/>
        <w:pPrChange w:id="4217" w:author="Chantel Trivett" w:date="2021-09-22T15:58:00Z">
          <w:pPr>
            <w:pStyle w:val="Heading3"/>
            <w:divId w:val="2088334391"/>
          </w:pPr>
        </w:pPrChange>
      </w:pPr>
      <w:del w:id="4218" w:author="Chantel Trivett" w:date="2021-10-06T12:54:00Z">
        <w:r w:rsidDel="00884C45">
          <w:rPr>
            <w:rFonts w:ascii="Arial" w:eastAsia="Arial" w:hAnsi="Arial" w:cs="Arial"/>
          </w:rPr>
          <w:delText xml:space="preserve"> </w:delText>
        </w:r>
      </w:del>
      <w:bookmarkStart w:id="4219" w:name="_Toc83903645"/>
      <w:r>
        <w:t>sip491-P-CSCF-RequestPending</w:t>
      </w:r>
      <w:bookmarkEnd w:id="4219"/>
    </w:p>
    <w:p w14:paraId="3E6E06B0" w14:textId="77777777" w:rsidR="00FB370F" w:rsidRDefault="00FB370F" w:rsidP="00FB370F">
      <w:pPr>
        <w:spacing w:after="240"/>
        <w:divId w:val="2088334391"/>
      </w:pPr>
      <w:r>
        <w:t>For this scenario, A calls B:</w:t>
      </w:r>
    </w:p>
    <w:p w14:paraId="1E03666E" w14:textId="77777777" w:rsidR="00FB370F" w:rsidRDefault="00FB370F" w:rsidP="00FB370F">
      <w:pPr>
        <w:divId w:val="2088334391"/>
      </w:pPr>
      <w:r>
        <w:rPr>
          <w:noProof/>
        </w:rPr>
        <w:drawing>
          <wp:inline distT="0" distB="0" distL="0" distR="0" wp14:anchorId="1605287C" wp14:editId="5EEECA87">
            <wp:extent cx="3238500" cy="4381500"/>
            <wp:effectExtent l="0" t="0" r="0" b="0"/>
            <wp:docPr id="614" name="Pictur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4"/>
                    <pic:cNvPicPr/>
                  </pic:nvPicPr>
                  <pic:blipFill>
                    <a:blip r:embed="rId164">
                      <a:extLst>
                        <a:ext uri="{28A0092B-C50C-407E-A947-70E740481C1C}">
                          <a14:useLocalDpi xmlns:a14="http://schemas.microsoft.com/office/drawing/2010/main" val="0"/>
                        </a:ext>
                      </a:extLst>
                    </a:blip>
                    <a:stretch>
                      <a:fillRect/>
                    </a:stretch>
                  </pic:blipFill>
                  <pic:spPr>
                    <a:xfrm>
                      <a:off x="0" y="0"/>
                      <a:ext cx="3238500" cy="4381500"/>
                    </a:xfrm>
                    <a:prstGeom prst="rect">
                      <a:avLst/>
                    </a:prstGeom>
                  </pic:spPr>
                </pic:pic>
              </a:graphicData>
            </a:graphic>
          </wp:inline>
        </w:drawing>
      </w:r>
    </w:p>
    <w:p w14:paraId="037D514C" w14:textId="77777777" w:rsidR="00FB370F" w:rsidRDefault="00FB370F" w:rsidP="00FB370F">
      <w:pPr>
        <w:divId w:val="2088334391"/>
      </w:pPr>
    </w:p>
    <w:p w14:paraId="79A48116" w14:textId="77777777" w:rsidR="00FB370F" w:rsidRDefault="00FB370F" w:rsidP="00FB370F">
      <w:pPr>
        <w:spacing w:after="240"/>
        <w:divId w:val="2088334391"/>
      </w:pPr>
      <w:r>
        <w:t>But the call is being forwarded with a SIP 181 message to C:</w:t>
      </w:r>
    </w:p>
    <w:p w14:paraId="36F916D7" w14:textId="77777777" w:rsidR="00FB370F" w:rsidRDefault="00FB370F" w:rsidP="00FB370F">
      <w:pPr>
        <w:spacing w:after="240"/>
        <w:divId w:val="2088334391"/>
      </w:pPr>
      <w:r>
        <w:rPr>
          <w:noProof/>
        </w:rPr>
        <w:drawing>
          <wp:inline distT="0" distB="0" distL="0" distR="0" wp14:anchorId="09DC80B4" wp14:editId="6B421CD4">
            <wp:extent cx="3160227" cy="3708000"/>
            <wp:effectExtent l="0" t="0" r="2540" b="698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pic:nvPicPr>
                  <pic:blipFill>
                    <a:blip r:embed="rId165">
                      <a:extLst>
                        <a:ext uri="{28A0092B-C50C-407E-A947-70E740481C1C}">
                          <a14:useLocalDpi xmlns:a14="http://schemas.microsoft.com/office/drawing/2010/main" val="0"/>
                        </a:ext>
                      </a:extLst>
                    </a:blip>
                    <a:stretch>
                      <a:fillRect/>
                    </a:stretch>
                  </pic:blipFill>
                  <pic:spPr>
                    <a:xfrm>
                      <a:off x="0" y="0"/>
                      <a:ext cx="3160227" cy="3708000"/>
                    </a:xfrm>
                    <a:prstGeom prst="rect">
                      <a:avLst/>
                    </a:prstGeom>
                  </pic:spPr>
                </pic:pic>
              </a:graphicData>
            </a:graphic>
          </wp:inline>
        </w:drawing>
      </w:r>
    </w:p>
    <w:p w14:paraId="0CEDF4AD" w14:textId="0C9ED68A" w:rsidR="00FB370F" w:rsidRDefault="00FB370F" w:rsidP="00FB370F">
      <w:pPr>
        <w:spacing w:after="240"/>
        <w:divId w:val="2088334391"/>
      </w:pPr>
      <w:proofErr w:type="gramStart"/>
      <w:r>
        <w:t>Before being connected to the call, there</w:t>
      </w:r>
      <w:proofErr w:type="gramEnd"/>
      <w:r>
        <w:t xml:space="preserve"> is a new INVITE message, so at that moment user A was in a </w:t>
      </w:r>
      <w:del w:id="4220" w:author="Chantel Trivett" w:date="2021-09-16T13:50:00Z">
        <w:r w:rsidDel="00F4508C">
          <w:delText>“</w:delText>
        </w:r>
      </w:del>
      <w:ins w:id="4221" w:author="Chantel Trivett" w:date="2021-09-23T11:43:00Z">
        <w:r w:rsidR="00491FB8">
          <w:t>"</w:t>
        </w:r>
      </w:ins>
      <w:ins w:id="4222" w:author="Chantel Trivett" w:date="2021-09-22T11:00:00Z">
        <w:r w:rsidR="00FF28DB">
          <w:t>"</w:t>
        </w:r>
      </w:ins>
      <w:ins w:id="4223" w:author="Chantel Trivett" w:date="2021-09-16T14:58:00Z">
        <w:r w:rsidR="00E87E50">
          <w:t>"</w:t>
        </w:r>
      </w:ins>
      <w:ins w:id="4224" w:author="Chantel Trivett" w:date="2021-09-16T13:54:00Z">
        <w:r w:rsidR="00B07489">
          <w:t>"</w:t>
        </w:r>
      </w:ins>
      <w:ins w:id="4225" w:author="Chantel Trivett" w:date="2021-09-16T13:50:00Z">
        <w:r w:rsidR="00F4508C">
          <w:t>"</w:t>
        </w:r>
      </w:ins>
      <w:r>
        <w:t>Proceeding</w:t>
      </w:r>
      <w:del w:id="4226" w:author="Chantel Trivett" w:date="2021-09-16T13:50:00Z">
        <w:r w:rsidDel="00F4508C">
          <w:delText>”</w:delText>
        </w:r>
      </w:del>
      <w:ins w:id="4227" w:author="Chantel Trivett" w:date="2021-09-23T11:43:00Z">
        <w:r w:rsidR="00491FB8">
          <w:t xml:space="preserve">" </w:t>
        </w:r>
      </w:ins>
      <w:ins w:id="4228" w:author="Chantel Trivett" w:date="2021-09-22T11:00:00Z">
        <w:r w:rsidR="00FF28DB">
          <w:t>"</w:t>
        </w:r>
      </w:ins>
      <w:ins w:id="4229" w:author="Chantel Trivett" w:date="2021-09-16T14:58:00Z">
        <w:r w:rsidR="00E87E50">
          <w:t>"</w:t>
        </w:r>
      </w:ins>
      <w:ins w:id="4230" w:author="Chantel Trivett" w:date="2021-09-16T13:54:00Z">
        <w:r w:rsidR="00B07489">
          <w:t>"</w:t>
        </w:r>
      </w:ins>
      <w:del w:id="4231" w:author="Chantel Trivett" w:date="2021-09-16T13:50:00Z">
        <w:r w:rsidDel="00F4508C">
          <w:delText xml:space="preserve"> </w:delText>
        </w:r>
      </w:del>
      <w:ins w:id="4232" w:author="Chantel Trivett" w:date="2021-09-16T13:50:00Z">
        <w:r w:rsidR="00F4508C">
          <w:t xml:space="preserve">" </w:t>
        </w:r>
      </w:ins>
      <w:r>
        <w:t>state, so after receiving a new INVITE, user A will reject with a SIP491 Request Pending:</w:t>
      </w:r>
    </w:p>
    <w:p w14:paraId="1FD037AA" w14:textId="77777777" w:rsidR="00FB370F" w:rsidRDefault="00FB370F" w:rsidP="00FB370F">
      <w:pPr>
        <w:spacing w:after="240"/>
        <w:divId w:val="2088334391"/>
      </w:pPr>
      <w:r>
        <w:rPr>
          <w:noProof/>
        </w:rPr>
        <w:drawing>
          <wp:inline distT="0" distB="0" distL="0" distR="0" wp14:anchorId="6258EDFF" wp14:editId="08AF2895">
            <wp:extent cx="3238500" cy="3228975"/>
            <wp:effectExtent l="0" t="0" r="0" b="0"/>
            <wp:docPr id="635" name="Pictur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5"/>
                    <pic:cNvPicPr/>
                  </pic:nvPicPr>
                  <pic:blipFill>
                    <a:blip r:embed="rId166">
                      <a:extLst>
                        <a:ext uri="{28A0092B-C50C-407E-A947-70E740481C1C}">
                          <a14:useLocalDpi xmlns:a14="http://schemas.microsoft.com/office/drawing/2010/main" val="0"/>
                        </a:ext>
                      </a:extLst>
                    </a:blip>
                    <a:stretch>
                      <a:fillRect/>
                    </a:stretch>
                  </pic:blipFill>
                  <pic:spPr>
                    <a:xfrm>
                      <a:off x="0" y="0"/>
                      <a:ext cx="3238500" cy="3228975"/>
                    </a:xfrm>
                    <a:prstGeom prst="rect">
                      <a:avLst/>
                    </a:prstGeom>
                  </pic:spPr>
                </pic:pic>
              </a:graphicData>
            </a:graphic>
          </wp:inline>
        </w:drawing>
      </w:r>
    </w:p>
    <w:p w14:paraId="11F42BAF" w14:textId="77777777" w:rsidR="00FB370F" w:rsidRDefault="00FB370F" w:rsidP="00FB370F">
      <w:pPr>
        <w:spacing w:after="240"/>
        <w:divId w:val="2088334391"/>
      </w:pPr>
      <w:r>
        <w:t xml:space="preserve">After that error, the call is released. The important thing here is to identify that user A was already trying to establish a call, and during that procedure, it receives a new INVITE. </w:t>
      </w:r>
    </w:p>
    <w:p w14:paraId="5F3C9185" w14:textId="77777777" w:rsidR="00FB370F" w:rsidRDefault="00FB370F">
      <w:pPr>
        <w:pStyle w:val="Heading2"/>
        <w:divId w:val="2088334391"/>
        <w:pPrChange w:id="4233" w:author="Chantel Trivett" w:date="2021-09-22T16:00:00Z">
          <w:pPr>
            <w:pStyle w:val="Heading3"/>
            <w:divId w:val="2088334391"/>
          </w:pPr>
        </w:pPrChange>
      </w:pPr>
      <w:bookmarkStart w:id="4234" w:name="_Toc83903646"/>
      <w:r>
        <w:t>sip480-MTAS-MisConfig-CBC&amp;CFO</w:t>
      </w:r>
      <w:bookmarkEnd w:id="4234"/>
    </w:p>
    <w:p w14:paraId="31A776F4" w14:textId="77777777" w:rsidR="00FB370F" w:rsidRDefault="00FB370F" w:rsidP="00FB370F">
      <w:pPr>
        <w:spacing w:after="240"/>
        <w:divId w:val="2088334391"/>
      </w:pPr>
      <w:r>
        <w:t>The CBC, Call by Call service, is used to configure a predefined carrier depending on the way the user dials. It is mostly used to have more than 1 carrier to do international calls, so depending on your destination, you can predial a specific number to select the carrier you want to use for the specific international call. In this extraction we see there is a call from A to B:</w:t>
      </w:r>
    </w:p>
    <w:p w14:paraId="008B4E1A" w14:textId="77777777" w:rsidR="00FB370F" w:rsidRDefault="00FB370F" w:rsidP="00FB370F">
      <w:pPr>
        <w:divId w:val="2088334391"/>
      </w:pPr>
      <w:r>
        <w:rPr>
          <w:noProof/>
        </w:rPr>
        <w:drawing>
          <wp:inline distT="0" distB="0" distL="0" distR="0" wp14:anchorId="42B4808B" wp14:editId="21B438FA">
            <wp:extent cx="3238500" cy="5038724"/>
            <wp:effectExtent l="0" t="0" r="0" b="0"/>
            <wp:docPr id="654" name="Pictur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4"/>
                    <pic:cNvPicPr/>
                  </pic:nvPicPr>
                  <pic:blipFill>
                    <a:blip r:embed="rId167">
                      <a:extLst>
                        <a:ext uri="{28A0092B-C50C-407E-A947-70E740481C1C}">
                          <a14:useLocalDpi xmlns:a14="http://schemas.microsoft.com/office/drawing/2010/main" val="0"/>
                        </a:ext>
                      </a:extLst>
                    </a:blip>
                    <a:stretch>
                      <a:fillRect/>
                    </a:stretch>
                  </pic:blipFill>
                  <pic:spPr>
                    <a:xfrm>
                      <a:off x="0" y="0"/>
                      <a:ext cx="3238500" cy="5038724"/>
                    </a:xfrm>
                    <a:prstGeom prst="rect">
                      <a:avLst/>
                    </a:prstGeom>
                  </pic:spPr>
                </pic:pic>
              </a:graphicData>
            </a:graphic>
          </wp:inline>
        </w:drawing>
      </w:r>
    </w:p>
    <w:p w14:paraId="7B3FFEA7" w14:textId="77777777" w:rsidR="00FB370F" w:rsidRDefault="00FB370F" w:rsidP="00FB370F">
      <w:pPr>
        <w:spacing w:before="240" w:after="240"/>
        <w:divId w:val="2088334391"/>
      </w:pPr>
      <w:r>
        <w:t>The call is being sent to the carrier, but the carrier is rejecting the call with a SIP 480 and the MTAS is playing an announcement because the call was rejected:</w:t>
      </w:r>
    </w:p>
    <w:p w14:paraId="61194A3F" w14:textId="77777777" w:rsidR="00FB370F" w:rsidRDefault="00FB370F" w:rsidP="00FB370F">
      <w:pPr>
        <w:divId w:val="2088334391"/>
      </w:pPr>
      <w:r>
        <w:rPr>
          <w:noProof/>
        </w:rPr>
        <w:drawing>
          <wp:inline distT="0" distB="0" distL="0" distR="0" wp14:anchorId="19FA988D" wp14:editId="3DBB28DF">
            <wp:extent cx="2917974" cy="2484000"/>
            <wp:effectExtent l="0" t="0" r="0" b="0"/>
            <wp:docPr id="13688" name="Picture 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17974" cy="2484000"/>
                    </a:xfrm>
                    <a:prstGeom prst="rect">
                      <a:avLst/>
                    </a:prstGeom>
                  </pic:spPr>
                </pic:pic>
              </a:graphicData>
            </a:graphic>
          </wp:inline>
        </w:drawing>
      </w:r>
    </w:p>
    <w:p w14:paraId="224248C0" w14:textId="77777777" w:rsidR="00FB370F" w:rsidRDefault="00FB370F" w:rsidP="00FB370F">
      <w:pPr>
        <w:divId w:val="2088334391"/>
      </w:pPr>
      <w:r>
        <w:rPr>
          <w:noProof/>
        </w:rPr>
        <w:drawing>
          <wp:inline distT="0" distB="0" distL="0" distR="0" wp14:anchorId="501BD012" wp14:editId="560A334E">
            <wp:extent cx="2919600" cy="314316"/>
            <wp:effectExtent l="0" t="0" r="0" b="0"/>
            <wp:docPr id="13689" name="Picture 1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19600" cy="314316"/>
                    </a:xfrm>
                    <a:prstGeom prst="rect">
                      <a:avLst/>
                    </a:prstGeom>
                  </pic:spPr>
                </pic:pic>
              </a:graphicData>
            </a:graphic>
          </wp:inline>
        </w:drawing>
      </w:r>
    </w:p>
    <w:p w14:paraId="63EDBCDF" w14:textId="77777777" w:rsidR="00FB370F" w:rsidRDefault="00FB370F" w:rsidP="00FB370F">
      <w:pPr>
        <w:divId w:val="2088334391"/>
      </w:pPr>
      <w:del w:id="4235" w:author="Chantel Trivett" w:date="2021-10-06T13:25:00Z">
        <w:r w:rsidDel="006A0131">
          <w:delText xml:space="preserve"> </w:delText>
        </w:r>
      </w:del>
    </w:p>
    <w:p w14:paraId="3273B006" w14:textId="77777777" w:rsidR="00FB370F" w:rsidRDefault="00FB370F" w:rsidP="00FB370F">
      <w:pPr>
        <w:divId w:val="2088334391"/>
      </w:pPr>
      <w:r>
        <w:t>The reason the call was rejected is that on the MTAS there was a misconfiguration to select the correct international carrier, so the call was sent to the wrong carrier and then rejected with a SIP480 error; that is a human error in the configuration on MTAS.</w:t>
      </w:r>
    </w:p>
    <w:p w14:paraId="1B349712" w14:textId="77777777" w:rsidR="00FB370F" w:rsidRDefault="00FB370F" w:rsidP="00FB370F">
      <w:pPr>
        <w:divId w:val="2088334391"/>
      </w:pPr>
    </w:p>
    <w:p w14:paraId="4B944C8E" w14:textId="77777777" w:rsidR="00FB370F" w:rsidRDefault="00FB370F">
      <w:pPr>
        <w:pStyle w:val="Heading2"/>
        <w:divId w:val="2088334391"/>
        <w:pPrChange w:id="4236" w:author="Chantel Trivett" w:date="2021-09-22T16:03:00Z">
          <w:pPr>
            <w:pStyle w:val="Heading3"/>
            <w:divId w:val="2088334391"/>
          </w:pPr>
        </w:pPrChange>
      </w:pPr>
      <w:bookmarkStart w:id="4237" w:name="_Toc83903647"/>
      <w:r>
        <w:t>sip504-P-CSCF-ServerTimeOut</w:t>
      </w:r>
      <w:bookmarkEnd w:id="4237"/>
    </w:p>
    <w:p w14:paraId="1349B436" w14:textId="77777777" w:rsidR="00FB370F" w:rsidRDefault="00FB370F" w:rsidP="00FB370F">
      <w:pPr>
        <w:divId w:val="2088334391"/>
      </w:pPr>
      <w:r>
        <w:t>This scenario is a problem of connectivity. In the extraction, we see there is an INVITE from UE to PCSCF. The next message should be the INVITE being sent from P-CSCF to S-CSCF, but instead there is a SIP 504 error from P-CSCF to UE:</w:t>
      </w:r>
    </w:p>
    <w:p w14:paraId="0D93402E" w14:textId="77777777" w:rsidR="00FB370F" w:rsidRDefault="00FB370F" w:rsidP="00FB370F">
      <w:pPr>
        <w:divId w:val="2088334391"/>
      </w:pPr>
    </w:p>
    <w:p w14:paraId="6511DFE7" w14:textId="77777777" w:rsidR="00FB370F" w:rsidRDefault="00FB370F" w:rsidP="00FB370F">
      <w:pPr>
        <w:divId w:val="2088334391"/>
      </w:pPr>
      <w:r>
        <w:rPr>
          <w:noProof/>
        </w:rPr>
        <w:drawing>
          <wp:inline distT="0" distB="0" distL="0" distR="0" wp14:anchorId="605F1F56" wp14:editId="3C420494">
            <wp:extent cx="3238500" cy="1181100"/>
            <wp:effectExtent l="0" t="0" r="0" b="0"/>
            <wp:docPr id="777" name="Picture 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7"/>
                    <pic:cNvPicPr/>
                  </pic:nvPicPr>
                  <pic:blipFill>
                    <a:blip r:embed="rId170">
                      <a:extLst>
                        <a:ext uri="{28A0092B-C50C-407E-A947-70E740481C1C}">
                          <a14:useLocalDpi xmlns:a14="http://schemas.microsoft.com/office/drawing/2010/main" val="0"/>
                        </a:ext>
                      </a:extLst>
                    </a:blip>
                    <a:stretch>
                      <a:fillRect/>
                    </a:stretch>
                  </pic:blipFill>
                  <pic:spPr>
                    <a:xfrm>
                      <a:off x="0" y="0"/>
                      <a:ext cx="3238500" cy="1181100"/>
                    </a:xfrm>
                    <a:prstGeom prst="rect">
                      <a:avLst/>
                    </a:prstGeom>
                  </pic:spPr>
                </pic:pic>
              </a:graphicData>
            </a:graphic>
          </wp:inline>
        </w:drawing>
      </w:r>
    </w:p>
    <w:p w14:paraId="79C78DC9" w14:textId="77777777" w:rsidR="00FB370F" w:rsidRDefault="00FB370F" w:rsidP="00FB370F">
      <w:pPr>
        <w:spacing w:before="240" w:after="240"/>
        <w:divId w:val="2088334391"/>
      </w:pPr>
      <w:r>
        <w:t>The reason for this error is that the SIP links between the P-CSCF to the other network elements are down, so that could be a physical issue on the interface or an IP problem on the network.</w:t>
      </w:r>
    </w:p>
    <w:p w14:paraId="7797554C" w14:textId="77777777" w:rsidR="00FB370F" w:rsidRDefault="00FB370F">
      <w:pPr>
        <w:pStyle w:val="Heading2"/>
        <w:divId w:val="2088334391"/>
        <w:pPrChange w:id="4238" w:author="Chantel Trivett" w:date="2021-09-22T16:06:00Z">
          <w:pPr>
            <w:pStyle w:val="Heading3"/>
            <w:divId w:val="2088334391"/>
          </w:pPr>
        </w:pPrChange>
      </w:pPr>
      <w:bookmarkStart w:id="4239" w:name="_Toc83903648"/>
      <w:r>
        <w:t>Labels/classes available on the VoIP model</w:t>
      </w:r>
      <w:bookmarkEnd w:id="4239"/>
    </w:p>
    <w:p w14:paraId="03B0396D" w14:textId="77777777" w:rsidR="00FB370F" w:rsidRDefault="00FB370F" w:rsidP="00FB370F">
      <w:pPr>
        <w:divId w:val="2088334391"/>
      </w:pPr>
      <w:r w:rsidRPr="007C3A2E">
        <w:t>The following root cause classifications are available in the model:</w:t>
      </w:r>
    </w:p>
    <w:p w14:paraId="1A97C4F8" w14:textId="77777777" w:rsidR="00FB370F" w:rsidRDefault="00FB370F" w:rsidP="00FB370F">
      <w:pPr>
        <w:divId w:val="2088334391"/>
      </w:pPr>
    </w:p>
    <w:tbl>
      <w:tblPr>
        <w:tblW w:w="0" w:type="auto"/>
        <w:tblBorders>
          <w:top w:val="single" w:sz="6" w:space="0" w:color="C1C7D0"/>
          <w:left w:val="single" w:sz="6" w:space="0" w:color="C1C7D0"/>
          <w:bottom w:val="single" w:sz="6" w:space="0" w:color="C1C7D0"/>
          <w:right w:val="single" w:sz="6" w:space="0" w:color="C1C7D0"/>
        </w:tblBorders>
        <w:shd w:val="clear" w:color="auto" w:fill="FFFFFF"/>
        <w:tblCellMar>
          <w:top w:w="15" w:type="dxa"/>
          <w:left w:w="15" w:type="dxa"/>
          <w:bottom w:w="15" w:type="dxa"/>
          <w:right w:w="15" w:type="dxa"/>
        </w:tblCellMar>
        <w:tblLook w:val="04A0" w:firstRow="1" w:lastRow="0" w:firstColumn="1" w:lastColumn="0" w:noHBand="0" w:noVBand="1"/>
      </w:tblPr>
      <w:tblGrid>
        <w:gridCol w:w="2479"/>
        <w:gridCol w:w="6985"/>
      </w:tblGrid>
      <w:tr w:rsidR="00FB370F" w:rsidRPr="007C3A2E" w14:paraId="24B89CA1"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B6C24AD" w14:textId="77777777" w:rsidR="00FB370F" w:rsidRPr="007C3A2E" w:rsidRDefault="00FB370F" w:rsidP="00F37D7B">
            <w:proofErr w:type="gramStart"/>
            <w:r w:rsidRPr="007C3A2E">
              <w:t>empty-trace</w:t>
            </w:r>
            <w:proofErr w:type="gramEnd"/>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EC7DEBC" w14:textId="77777777" w:rsidR="00FB370F" w:rsidRPr="007C3A2E" w:rsidRDefault="00FB370F" w:rsidP="00F37D7B">
            <w:r w:rsidRPr="007C3A2E">
              <w:t xml:space="preserve">Label assigned by the model when there is no data to be parsed. </w:t>
            </w:r>
            <w:r w:rsidRPr="007C3A2E">
              <w:br/>
              <w:t>Cause: No interesting data is contained in the trace; thus, nothing was extracted.</w:t>
            </w:r>
          </w:p>
        </w:tc>
      </w:tr>
      <w:tr w:rsidR="00FB370F" w:rsidRPr="007C3A2E" w14:paraId="52D9CBA5"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95D8728" w14:textId="77777777" w:rsidR="00FB370F" w:rsidRPr="007C3A2E" w:rsidRDefault="00FB370F" w:rsidP="00F37D7B">
            <w:r w:rsidRPr="007C3A2E">
              <w:t>fail-AnonymousCR-NoIVR</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416EBFC" w14:textId="77777777" w:rsidR="00FB370F" w:rsidRPr="007C3A2E" w:rsidRDefault="00FB370F" w:rsidP="00F37D7B">
            <w:pPr>
              <w:spacing w:after="240"/>
            </w:pPr>
            <w:r w:rsidRPr="007C3A2E">
              <w:t>Label used in training with the following scenario:</w:t>
            </w:r>
          </w:p>
          <w:p w14:paraId="2E681650" w14:textId="77777777" w:rsidR="00FB370F" w:rsidRPr="007C3A2E" w:rsidRDefault="00FB370F" w:rsidP="00FB370F">
            <w:pPr>
              <w:numPr>
                <w:ilvl w:val="0"/>
                <w:numId w:val="63"/>
              </w:numPr>
            </w:pPr>
            <w:r w:rsidRPr="007C3A2E">
              <w:t>A calls B as anonymous, MTAS does not play an announcement, A releases the call.</w:t>
            </w:r>
          </w:p>
          <w:p w14:paraId="66B1909F" w14:textId="77777777" w:rsidR="003C2E87" w:rsidRDefault="00FB370F" w:rsidP="00F37D7B">
            <w:pPr>
              <w:spacing w:before="240"/>
              <w:rPr>
                <w:ins w:id="4240" w:author="Chantel Trivett" w:date="2021-09-22T16:16:00Z"/>
              </w:rPr>
            </w:pPr>
            <w:r w:rsidRPr="007C3A2E">
              <w:t xml:space="preserve">Cause: </w:t>
            </w:r>
            <w:ins w:id="4241" w:author="Chantel Trivett" w:date="2021-09-22T16:08:00Z">
              <w:r w:rsidR="00662DF3">
                <w:t>A</w:t>
              </w:r>
            </w:ins>
            <w:del w:id="4242" w:author="Chantel Trivett" w:date="2021-09-22T16:08:00Z">
              <w:r w:rsidRPr="007C3A2E" w:rsidDel="00662DF3">
                <w:delText>There must be an a</w:delText>
              </w:r>
            </w:del>
            <w:r w:rsidRPr="007C3A2E">
              <w:t>nnouncement</w:t>
            </w:r>
            <w:ins w:id="4243" w:author="Chantel Trivett" w:date="2021-09-22T16:09:00Z">
              <w:r w:rsidR="00623B15">
                <w:t>s are mandatory for</w:t>
              </w:r>
            </w:ins>
            <w:r w:rsidRPr="007C3A2E">
              <w:t xml:space="preserve"> </w:t>
            </w:r>
            <w:del w:id="4244" w:author="Chantel Trivett" w:date="2021-09-22T16:09:00Z">
              <w:r w:rsidRPr="007C3A2E" w:rsidDel="00623B15">
                <w:delText>indicating this is an</w:delText>
              </w:r>
            </w:del>
            <w:r w:rsidRPr="007C3A2E">
              <w:t xml:space="preserve"> anonymous call</w:t>
            </w:r>
            <w:ins w:id="4245" w:author="Chantel Trivett" w:date="2021-09-22T16:09:00Z">
              <w:r w:rsidR="00623B15">
                <w:t>s.</w:t>
              </w:r>
            </w:ins>
            <w:ins w:id="4246" w:author="Chantel Trivett" w:date="2021-09-22T16:10:00Z">
              <w:r w:rsidR="00F026BF">
                <w:t xml:space="preserve"> The call was rejected due to the absence </w:t>
              </w:r>
              <w:r w:rsidR="00F95F9E">
                <w:t>of the</w:t>
              </w:r>
            </w:ins>
            <w:ins w:id="4247" w:author="Chantel Trivett" w:date="2021-09-22T16:11:00Z">
              <w:r w:rsidR="00F95F9E">
                <w:t xml:space="preserve"> required IVR announcement for anonymous calls</w:t>
              </w:r>
              <w:r w:rsidR="008026C3">
                <w:t>.</w:t>
              </w:r>
            </w:ins>
            <w:del w:id="4248" w:author="Chantel Trivett" w:date="2021-09-22T16:11:00Z">
              <w:r w:rsidRPr="007C3A2E" w:rsidDel="008026C3">
                <w:delText xml:space="preserve"> and because of that the call is not accepted.</w:delText>
              </w:r>
            </w:del>
            <w:r w:rsidRPr="007C3A2E">
              <w:t xml:space="preserve"> </w:t>
            </w:r>
          </w:p>
          <w:p w14:paraId="6A2CC6F6" w14:textId="43FC4596" w:rsidR="00FB370F" w:rsidRPr="007C3A2E" w:rsidRDefault="00FB370F" w:rsidP="00F37D7B">
            <w:pPr>
              <w:spacing w:before="240"/>
            </w:pPr>
            <w:r w:rsidRPr="007C3A2E">
              <w:t xml:space="preserve">Instead, the call rings normally and there is no announcement indicating the anonymous call. This </w:t>
            </w:r>
            <w:ins w:id="4249" w:author="Chantel Trivett" w:date="2021-09-22T16:17:00Z">
              <w:r w:rsidR="00FC199B">
                <w:t xml:space="preserve">error is caused by </w:t>
              </w:r>
            </w:ins>
            <w:del w:id="4250" w:author="Chantel Trivett" w:date="2021-09-22T16:17:00Z">
              <w:r w:rsidRPr="007C3A2E" w:rsidDel="00FC199B">
                <w:delText>is</w:delText>
              </w:r>
            </w:del>
            <w:r w:rsidRPr="007C3A2E">
              <w:t xml:space="preserve"> a misconfiguration on MTAS or a missing activation of the Anonymous Call Rejection on the callee</w:t>
            </w:r>
            <w:ins w:id="4251" w:author="Chantel Trivett" w:date="2021-09-23T11:43:00Z">
              <w:r w:rsidR="00491FB8">
                <w:t>'</w:t>
              </w:r>
            </w:ins>
            <w:ins w:id="4252" w:author="Chantel Trivett" w:date="2021-09-22T16:16:00Z">
              <w:r w:rsidR="006B4633">
                <w:t>s</w:t>
              </w:r>
            </w:ins>
            <w:r w:rsidRPr="007C3A2E">
              <w:t xml:space="preserve"> side.</w:t>
            </w:r>
          </w:p>
        </w:tc>
      </w:tr>
      <w:tr w:rsidR="00FB370F" w:rsidRPr="007C3A2E" w14:paraId="58E5E10B"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8665196" w14:textId="77777777" w:rsidR="00FB370F" w:rsidRPr="007C3A2E" w:rsidRDefault="00FB370F" w:rsidP="00F37D7B">
            <w:r w:rsidRPr="007C3A2E">
              <w:t>fail-MTAS-CCXX-NotTriggered</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8549665" w14:textId="77777777" w:rsidR="00FB370F" w:rsidRPr="007C3A2E" w:rsidRDefault="00FB370F" w:rsidP="00F37D7B">
            <w:pPr>
              <w:spacing w:after="240"/>
            </w:pPr>
            <w:r w:rsidRPr="007C3A2E">
              <w:t>Label assigned by the model with the following scenario:</w:t>
            </w:r>
          </w:p>
          <w:p w14:paraId="401A95A8" w14:textId="69459002" w:rsidR="00FB370F" w:rsidRPr="007C3A2E" w:rsidRDefault="00FB370F" w:rsidP="00FB370F">
            <w:pPr>
              <w:numPr>
                <w:ilvl w:val="0"/>
                <w:numId w:val="64"/>
              </w:numPr>
            </w:pPr>
            <w:r w:rsidRPr="007C3A2E">
              <w:t>A calls B, B is busy or doesn</w:t>
            </w:r>
            <w:del w:id="4253" w:author="Chantel Trivett" w:date="2021-09-16T13:50:00Z">
              <w:r w:rsidRPr="007C3A2E" w:rsidDel="00F4508C">
                <w:delText>´</w:delText>
              </w:r>
            </w:del>
            <w:ins w:id="4254" w:author="Chantel Trivett" w:date="2021-09-16T13:50:00Z">
              <w:r w:rsidR="00F4508C">
                <w:t>'</w:t>
              </w:r>
            </w:ins>
            <w:r w:rsidRPr="007C3A2E">
              <w:t>t answer.</w:t>
            </w:r>
          </w:p>
          <w:p w14:paraId="56EC1643" w14:textId="77777777" w:rsidR="00FB370F" w:rsidRPr="007C3A2E" w:rsidRDefault="00FB370F" w:rsidP="00FB370F">
            <w:pPr>
              <w:numPr>
                <w:ilvl w:val="0"/>
                <w:numId w:val="64"/>
              </w:numPr>
            </w:pPr>
            <w:r w:rsidRPr="007C3A2E">
              <w:t>A activates a CCBS or CCNR service.</w:t>
            </w:r>
          </w:p>
          <w:p w14:paraId="3A1EE613" w14:textId="77777777" w:rsidR="00FB370F" w:rsidRPr="007C3A2E" w:rsidRDefault="00FB370F" w:rsidP="00FB370F">
            <w:pPr>
              <w:numPr>
                <w:ilvl w:val="0"/>
                <w:numId w:val="64"/>
              </w:numPr>
            </w:pPr>
            <w:r w:rsidRPr="007C3A2E">
              <w:t>The conditions are met to trigger the call for CCBS or CCNR.</w:t>
            </w:r>
          </w:p>
          <w:p w14:paraId="4E6D49A8" w14:textId="77777777" w:rsidR="00FB370F" w:rsidRPr="007C3A2E" w:rsidRDefault="00FB370F" w:rsidP="00FB370F">
            <w:pPr>
              <w:numPr>
                <w:ilvl w:val="0"/>
                <w:numId w:val="64"/>
              </w:numPr>
            </w:pPr>
            <w:r w:rsidRPr="007C3A2E">
              <w:t>The new call is not generated.</w:t>
            </w:r>
          </w:p>
          <w:p w14:paraId="51AF9B4E" w14:textId="77777777" w:rsidR="00FB370F" w:rsidRPr="007C3A2E" w:rsidRDefault="00FB370F" w:rsidP="00F37D7B">
            <w:pPr>
              <w:spacing w:before="240"/>
            </w:pPr>
            <w:r w:rsidRPr="007C3A2E">
              <w:t>Cause: Wrong activation or misconfiguration on MTAS.</w:t>
            </w:r>
          </w:p>
        </w:tc>
      </w:tr>
      <w:tr w:rsidR="00FB370F" w:rsidRPr="007C3A2E" w14:paraId="34E407C0"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5F73772" w14:textId="77777777" w:rsidR="00FB370F" w:rsidRPr="007C3A2E" w:rsidRDefault="00FB370F" w:rsidP="00F37D7B">
            <w:r w:rsidRPr="007C3A2E">
              <w:t>fail-WrongPin-BlockedPin</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816B8B9" w14:textId="77777777" w:rsidR="00FB370F" w:rsidRPr="007C3A2E" w:rsidRDefault="00FB370F" w:rsidP="00F37D7B">
            <w:pPr>
              <w:spacing w:after="240"/>
            </w:pPr>
            <w:r w:rsidRPr="007C3A2E">
              <w:t>Label assigned by the model with the following scenario:</w:t>
            </w:r>
          </w:p>
          <w:p w14:paraId="1AB986C6" w14:textId="77777777" w:rsidR="00FB370F" w:rsidRPr="007C3A2E" w:rsidRDefault="00FB370F" w:rsidP="00FB370F">
            <w:pPr>
              <w:numPr>
                <w:ilvl w:val="0"/>
                <w:numId w:val="65"/>
              </w:numPr>
            </w:pPr>
            <w:r w:rsidRPr="007C3A2E">
              <w:t xml:space="preserve">A </w:t>
            </w:r>
            <w:proofErr w:type="gramStart"/>
            <w:r w:rsidRPr="007C3A2E">
              <w:t>dials</w:t>
            </w:r>
            <w:proofErr w:type="gramEnd"/>
            <w:r w:rsidRPr="007C3A2E">
              <w:t xml:space="preserve"> a short number to activate a service, like adding a new number to a black list. For this kind of service, the user will have to dial a unique PIN to activate the supplementary service.</w:t>
            </w:r>
          </w:p>
          <w:p w14:paraId="5A740D41" w14:textId="77777777" w:rsidR="00FB370F" w:rsidRPr="007C3A2E" w:rsidRDefault="00FB370F" w:rsidP="00FB370F">
            <w:pPr>
              <w:numPr>
                <w:ilvl w:val="0"/>
                <w:numId w:val="65"/>
              </w:numPr>
            </w:pPr>
            <w:r w:rsidRPr="007C3A2E">
              <w:t>The PIN used is incorrect or blocked.</w:t>
            </w:r>
          </w:p>
          <w:p w14:paraId="312D60B7" w14:textId="77777777" w:rsidR="00FB370F" w:rsidRPr="007C3A2E" w:rsidRDefault="00FB370F" w:rsidP="00F37D7B">
            <w:pPr>
              <w:spacing w:before="240"/>
            </w:pPr>
            <w:r w:rsidRPr="007C3A2E">
              <w:t>Cause: User is using an incorrect PIN, there is no PIN associated with the user, the pin is blocked.</w:t>
            </w:r>
          </w:p>
        </w:tc>
      </w:tr>
      <w:tr w:rsidR="00FB370F" w:rsidRPr="007C3A2E" w14:paraId="5B790517"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B0A1E3A" w14:textId="77777777" w:rsidR="00FB370F" w:rsidRPr="007C3A2E" w:rsidRDefault="00FB370F" w:rsidP="00F37D7B">
            <w:r w:rsidRPr="007C3A2E">
              <w:t>ServiceActivation</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E3669DE" w14:textId="77777777" w:rsidR="00FB370F" w:rsidRPr="007C3A2E" w:rsidRDefault="00FB370F" w:rsidP="00F37D7B">
            <w:pPr>
              <w:spacing w:after="240"/>
            </w:pPr>
            <w:r w:rsidRPr="007C3A2E">
              <w:t>Label assigned by the model with the following scenario:</w:t>
            </w:r>
          </w:p>
          <w:p w14:paraId="48883879" w14:textId="77777777" w:rsidR="00FB370F" w:rsidRPr="007C3A2E" w:rsidRDefault="00FB370F" w:rsidP="00FB370F">
            <w:pPr>
              <w:numPr>
                <w:ilvl w:val="0"/>
                <w:numId w:val="66"/>
              </w:numPr>
            </w:pPr>
            <w:r w:rsidRPr="007C3A2E">
              <w:t xml:space="preserve">A </w:t>
            </w:r>
            <w:proofErr w:type="gramStart"/>
            <w:r w:rsidRPr="007C3A2E">
              <w:t>dials</w:t>
            </w:r>
            <w:proofErr w:type="gramEnd"/>
            <w:r w:rsidRPr="007C3A2E">
              <w:t xml:space="preserve"> a short number to activate a service like CFU, CFNR.</w:t>
            </w:r>
          </w:p>
          <w:p w14:paraId="2CEB5718" w14:textId="77777777" w:rsidR="00FB370F" w:rsidRPr="007C3A2E" w:rsidRDefault="00FB370F" w:rsidP="00FB370F">
            <w:pPr>
              <w:numPr>
                <w:ilvl w:val="0"/>
                <w:numId w:val="66"/>
              </w:numPr>
            </w:pPr>
            <w:r w:rsidRPr="007C3A2E">
              <w:t>The service is activated.</w:t>
            </w:r>
          </w:p>
        </w:tc>
      </w:tr>
      <w:tr w:rsidR="00FB370F" w:rsidRPr="007C3A2E" w14:paraId="42A4F6B2"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CC5273C" w14:textId="77777777" w:rsidR="00FB370F" w:rsidRPr="007C3A2E" w:rsidRDefault="00FB370F" w:rsidP="00F37D7B">
            <w:r w:rsidRPr="007C3A2E">
              <w:t>sip480-MTAS-MisConfig-CBC&amp;CFO</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27F0782" w14:textId="77777777" w:rsidR="00FB370F" w:rsidRPr="007C3A2E" w:rsidRDefault="00FB370F" w:rsidP="00F37D7B">
            <w:pPr>
              <w:spacing w:after="240"/>
            </w:pPr>
            <w:r w:rsidRPr="007C3A2E">
              <w:t>Label assigned by the model with the following scenario:</w:t>
            </w:r>
          </w:p>
          <w:p w14:paraId="1E4FD07C" w14:textId="77777777" w:rsidR="00FB370F" w:rsidRPr="007C3A2E" w:rsidRDefault="00FB370F" w:rsidP="00FB370F">
            <w:pPr>
              <w:numPr>
                <w:ilvl w:val="0"/>
                <w:numId w:val="67"/>
              </w:numPr>
            </w:pPr>
            <w:r w:rsidRPr="007C3A2E">
              <w:t>A calls B with a prefix to select a carrier.</w:t>
            </w:r>
          </w:p>
          <w:p w14:paraId="76FDD8BF" w14:textId="77777777" w:rsidR="00FB370F" w:rsidRPr="007C3A2E" w:rsidRDefault="00FB370F" w:rsidP="00FB370F">
            <w:pPr>
              <w:numPr>
                <w:ilvl w:val="0"/>
                <w:numId w:val="67"/>
              </w:numPr>
            </w:pPr>
            <w:r w:rsidRPr="007C3A2E">
              <w:t>The call is being sent to a wrong carrier.</w:t>
            </w:r>
          </w:p>
          <w:p w14:paraId="0370FDF8" w14:textId="77777777" w:rsidR="00FB370F" w:rsidRPr="007C3A2E" w:rsidRDefault="00FB370F" w:rsidP="00FB370F">
            <w:pPr>
              <w:numPr>
                <w:ilvl w:val="0"/>
                <w:numId w:val="67"/>
              </w:numPr>
            </w:pPr>
            <w:r w:rsidRPr="007C3A2E">
              <w:t>The call is rejected from the carrier with a sip480 error.</w:t>
            </w:r>
          </w:p>
          <w:p w14:paraId="20CBB9D5" w14:textId="77777777" w:rsidR="00FB370F" w:rsidRPr="007C3A2E" w:rsidRDefault="00FB370F" w:rsidP="00F37D7B">
            <w:pPr>
              <w:spacing w:before="240"/>
            </w:pPr>
            <w:r w:rsidRPr="007C3A2E">
              <w:t>Cause: Misconfiguration on MTAS to identify the prefix dial to choose the correct carrier.</w:t>
            </w:r>
          </w:p>
        </w:tc>
      </w:tr>
      <w:tr w:rsidR="00FB370F" w:rsidRPr="007C3A2E" w14:paraId="0A1B8CD2"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D98EE18" w14:textId="77777777" w:rsidR="00FB370F" w:rsidRPr="007C3A2E" w:rsidRDefault="00FB370F" w:rsidP="00F37D7B">
            <w:r w:rsidRPr="007C3A2E">
              <w:t>sip491-P-CSCF-RequestPending</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EF2E9FA" w14:textId="77777777" w:rsidR="00FB370F" w:rsidRPr="007C3A2E" w:rsidRDefault="00FB370F" w:rsidP="00F37D7B">
            <w:pPr>
              <w:spacing w:after="240"/>
            </w:pPr>
            <w:r w:rsidRPr="007C3A2E">
              <w:t>Label assigned by the model with the following scenario:</w:t>
            </w:r>
          </w:p>
          <w:p w14:paraId="4807252A" w14:textId="77777777" w:rsidR="00FB370F" w:rsidRPr="007C3A2E" w:rsidRDefault="00FB370F" w:rsidP="00FB370F">
            <w:pPr>
              <w:numPr>
                <w:ilvl w:val="0"/>
                <w:numId w:val="68"/>
              </w:numPr>
            </w:pPr>
            <w:r w:rsidRPr="007C3A2E">
              <w:t>A calls B.</w:t>
            </w:r>
          </w:p>
          <w:p w14:paraId="55299426" w14:textId="77777777" w:rsidR="00FB370F" w:rsidRPr="007C3A2E" w:rsidRDefault="00FB370F" w:rsidP="00FB370F">
            <w:pPr>
              <w:numPr>
                <w:ilvl w:val="0"/>
                <w:numId w:val="68"/>
              </w:numPr>
            </w:pPr>
            <w:r w:rsidRPr="007C3A2E">
              <w:t>Before the call is connected, A receives a new INVITE from C.</w:t>
            </w:r>
          </w:p>
          <w:p w14:paraId="3725521E" w14:textId="77777777" w:rsidR="00FB370F" w:rsidRPr="007C3A2E" w:rsidRDefault="00FB370F" w:rsidP="00FB370F">
            <w:pPr>
              <w:numPr>
                <w:ilvl w:val="0"/>
                <w:numId w:val="68"/>
              </w:numPr>
            </w:pPr>
            <w:r w:rsidRPr="007C3A2E">
              <w:t>A will reject the call with a SIP 491.</w:t>
            </w:r>
          </w:p>
          <w:p w14:paraId="2DCC1A59" w14:textId="2D1DB07D" w:rsidR="00FB370F" w:rsidRPr="007C3A2E" w:rsidRDefault="00FB370F" w:rsidP="00F37D7B">
            <w:pPr>
              <w:spacing w:before="240"/>
            </w:pPr>
            <w:r w:rsidRPr="007C3A2E">
              <w:t xml:space="preserve">Cause: During a call establishment, the user state is </w:t>
            </w:r>
            <w:del w:id="4255" w:author="Chantel Trivett" w:date="2021-09-16T13:50:00Z">
              <w:r w:rsidRPr="007C3A2E" w:rsidDel="00F4508C">
                <w:delText>“</w:delText>
              </w:r>
            </w:del>
            <w:ins w:id="4256" w:author="Chantel Trivett" w:date="2021-09-16T13:50:00Z">
              <w:r w:rsidR="00F4508C">
                <w:t>"</w:t>
              </w:r>
            </w:ins>
            <w:r w:rsidRPr="007C3A2E">
              <w:t>Proceeding</w:t>
            </w:r>
            <w:del w:id="4257" w:author="Chantel Trivett" w:date="2021-09-16T13:50:00Z">
              <w:r w:rsidRPr="007C3A2E" w:rsidDel="00F4508C">
                <w:delText xml:space="preserve">“ </w:delText>
              </w:r>
            </w:del>
            <w:ins w:id="4258" w:author="Chantel Trivett" w:date="2021-09-16T13:50:00Z">
              <w:r w:rsidR="00F4508C">
                <w:t>"</w:t>
              </w:r>
            </w:ins>
            <w:ins w:id="4259" w:author="Chantel Trivett" w:date="2021-09-30T16:58:00Z">
              <w:r w:rsidR="00746BBC">
                <w:t xml:space="preserve"> </w:t>
              </w:r>
            </w:ins>
            <w:r w:rsidRPr="007C3A2E">
              <w:t>so it is not able to process a new call.</w:t>
            </w:r>
          </w:p>
        </w:tc>
      </w:tr>
      <w:tr w:rsidR="00FB370F" w:rsidRPr="007C3A2E" w14:paraId="670BB285"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DF60883" w14:textId="77777777" w:rsidR="00FB370F" w:rsidRPr="007C3A2E" w:rsidRDefault="00FB370F" w:rsidP="00F37D7B">
            <w:r w:rsidRPr="007C3A2E">
              <w:t>sip500-MTAS-OutOfSequence</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2B17A95" w14:textId="77777777" w:rsidR="00FB370F" w:rsidRPr="007C3A2E" w:rsidRDefault="00FB370F" w:rsidP="00F37D7B">
            <w:pPr>
              <w:spacing w:after="240"/>
            </w:pPr>
            <w:r w:rsidRPr="007C3A2E">
              <w:t>Label assigned by the model with the following scenario:</w:t>
            </w:r>
          </w:p>
          <w:p w14:paraId="2DB87CAC" w14:textId="77777777" w:rsidR="00FB370F" w:rsidRPr="007C3A2E" w:rsidRDefault="00FB370F" w:rsidP="00FB370F">
            <w:pPr>
              <w:numPr>
                <w:ilvl w:val="0"/>
                <w:numId w:val="69"/>
              </w:numPr>
            </w:pPr>
            <w:r w:rsidRPr="007C3A2E">
              <w:t>A calls B.</w:t>
            </w:r>
          </w:p>
          <w:p w14:paraId="1993A475" w14:textId="61B49CB8" w:rsidR="00FB370F" w:rsidRPr="007C3A2E" w:rsidRDefault="00FB370F" w:rsidP="00FB370F">
            <w:pPr>
              <w:numPr>
                <w:ilvl w:val="0"/>
                <w:numId w:val="69"/>
              </w:numPr>
            </w:pPr>
            <w:r w:rsidRPr="007C3A2E">
              <w:t xml:space="preserve">The call </w:t>
            </w:r>
            <w:ins w:id="4260" w:author="Chantel Trivett" w:date="2021-09-22T16:30:00Z">
              <w:r w:rsidR="0035408E">
                <w:t>is</w:t>
              </w:r>
            </w:ins>
            <w:del w:id="4261" w:author="Chantel Trivett" w:date="2021-09-22T16:30:00Z">
              <w:r w:rsidRPr="007C3A2E" w:rsidDel="0035408E">
                <w:delText>can</w:delText>
              </w:r>
            </w:del>
            <w:r w:rsidRPr="007C3A2E">
              <w:t xml:space="preserve"> </w:t>
            </w:r>
            <w:del w:id="4262" w:author="Chantel Trivett" w:date="2021-09-22T16:30:00Z">
              <w:r w:rsidRPr="007C3A2E" w:rsidDel="0035408E">
                <w:delText>be</w:delText>
              </w:r>
            </w:del>
            <w:r w:rsidRPr="007C3A2E">
              <w:t xml:space="preserve"> established, but at some </w:t>
            </w:r>
            <w:proofErr w:type="gramStart"/>
            <w:r w:rsidRPr="007C3A2E">
              <w:t>point</w:t>
            </w:r>
            <w:proofErr w:type="gramEnd"/>
            <w:r w:rsidRPr="007C3A2E">
              <w:t xml:space="preserve"> </w:t>
            </w:r>
            <w:ins w:id="4263" w:author="Chantel Trivett" w:date="2021-09-22T16:30:00Z">
              <w:r w:rsidR="0035408E">
                <w:t>in</w:t>
              </w:r>
            </w:ins>
            <w:del w:id="4264" w:author="Chantel Trivett" w:date="2021-09-22T16:30:00Z">
              <w:r w:rsidRPr="007C3A2E" w:rsidDel="0035408E">
                <w:delText>of</w:delText>
              </w:r>
            </w:del>
            <w:r w:rsidRPr="007C3A2E">
              <w:t xml:space="preserve"> the call flow, each message must contain a </w:t>
            </w:r>
            <w:del w:id="4265" w:author="Chantel Trivett" w:date="2021-09-16T13:50:00Z">
              <w:r w:rsidRPr="007C3A2E" w:rsidDel="00F4508C">
                <w:delText>“</w:delText>
              </w:r>
            </w:del>
            <w:ins w:id="4266" w:author="Chantel Trivett" w:date="2021-09-16T13:50:00Z">
              <w:r w:rsidR="00F4508C">
                <w:t>"</w:t>
              </w:r>
            </w:ins>
            <w:r w:rsidRPr="007C3A2E">
              <w:t>SEQUENCE</w:t>
            </w:r>
            <w:del w:id="4267" w:author="Chantel Trivett" w:date="2021-09-16T13:50:00Z">
              <w:r w:rsidRPr="007C3A2E" w:rsidDel="00F4508C">
                <w:delText xml:space="preserve">“ </w:delText>
              </w:r>
            </w:del>
            <w:ins w:id="4268" w:author="Chantel Trivett" w:date="2021-09-23T11:43:00Z">
              <w:r w:rsidR="00491FB8">
                <w:t>"</w:t>
              </w:r>
            </w:ins>
            <w:ins w:id="4269" w:author="Chantel Trivett" w:date="2021-09-30T16:59:00Z">
              <w:r w:rsidR="006B06AF">
                <w:t xml:space="preserve"> </w:t>
              </w:r>
            </w:ins>
            <w:r w:rsidRPr="007C3A2E">
              <w:t xml:space="preserve">number; this SEQ number is validated by each network element, and if it doesn't match, the call is rejected with a sip 500 error </w:t>
            </w:r>
            <w:del w:id="4270" w:author="Chantel Trivett" w:date="2021-09-16T13:50:00Z">
              <w:r w:rsidRPr="007C3A2E" w:rsidDel="00F4508C">
                <w:delText>“</w:delText>
              </w:r>
            </w:del>
            <w:ins w:id="4271" w:author="Chantel Trivett" w:date="2021-09-16T13:50:00Z">
              <w:r w:rsidR="00F4508C">
                <w:t>"</w:t>
              </w:r>
            </w:ins>
            <w:ins w:id="4272" w:author="Chantel Trivett" w:date="2021-09-22T16:31:00Z">
              <w:r w:rsidR="00FD7AB0">
                <w:t>O</w:t>
              </w:r>
            </w:ins>
            <w:del w:id="4273" w:author="Chantel Trivett" w:date="2021-09-22T16:31:00Z">
              <w:r w:rsidRPr="007C3A2E" w:rsidDel="00FD7AB0">
                <w:delText>o</w:delText>
              </w:r>
            </w:del>
            <w:r w:rsidRPr="007C3A2E">
              <w:t xml:space="preserve">ut </w:t>
            </w:r>
            <w:ins w:id="4274" w:author="Chantel Trivett" w:date="2021-09-22T16:31:00Z">
              <w:r w:rsidR="002F1720">
                <w:t>O</w:t>
              </w:r>
            </w:ins>
            <w:del w:id="4275" w:author="Chantel Trivett" w:date="2021-09-22T16:31:00Z">
              <w:r w:rsidRPr="007C3A2E" w:rsidDel="002F1720">
                <w:delText>o</w:delText>
              </w:r>
            </w:del>
            <w:r w:rsidRPr="007C3A2E">
              <w:t xml:space="preserve">f </w:t>
            </w:r>
            <w:ins w:id="4276" w:author="Chantel Trivett" w:date="2021-09-22T16:31:00Z">
              <w:r w:rsidR="002F1720">
                <w:t>S</w:t>
              </w:r>
            </w:ins>
            <w:del w:id="4277" w:author="Chantel Trivett" w:date="2021-09-22T16:31:00Z">
              <w:r w:rsidRPr="007C3A2E" w:rsidDel="002F1720">
                <w:delText>s</w:delText>
              </w:r>
            </w:del>
            <w:r w:rsidRPr="007C3A2E">
              <w:t>equence</w:t>
            </w:r>
            <w:del w:id="4278" w:author="Chantel Trivett" w:date="2021-09-16T13:50:00Z">
              <w:r w:rsidRPr="007C3A2E" w:rsidDel="00F4508C">
                <w:delText>“</w:delText>
              </w:r>
            </w:del>
            <w:ins w:id="4279" w:author="Chantel Trivett" w:date="2021-09-23T11:43:00Z">
              <w:r w:rsidR="00491FB8">
                <w:t>"</w:t>
              </w:r>
            </w:ins>
          </w:p>
          <w:p w14:paraId="5018EB67" w14:textId="77777777" w:rsidR="00FB370F" w:rsidRPr="007C3A2E" w:rsidRDefault="00FB370F" w:rsidP="00F37D7B">
            <w:pPr>
              <w:spacing w:before="240"/>
            </w:pPr>
            <w:r w:rsidRPr="007C3A2E">
              <w:t>Cause: The main reason of this error is that there is packet loss on the network, so at some point the retransmission messages will increase or modify this SEQ number.</w:t>
            </w:r>
          </w:p>
        </w:tc>
      </w:tr>
      <w:tr w:rsidR="00FB370F" w:rsidRPr="007C3A2E" w14:paraId="1510EBDB"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6CC8BEE" w14:textId="77777777" w:rsidR="00FB370F" w:rsidRPr="007C3A2E" w:rsidRDefault="00FB370F" w:rsidP="00F37D7B">
            <w:r w:rsidRPr="007C3A2E">
              <w:t>sip504-P-CSCF-ServerTimeOut</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0210DB7" w14:textId="77777777" w:rsidR="00FB370F" w:rsidRPr="007C3A2E" w:rsidRDefault="00FB370F" w:rsidP="00F37D7B">
            <w:pPr>
              <w:spacing w:after="240"/>
            </w:pPr>
            <w:r w:rsidRPr="007C3A2E">
              <w:t>Label assigned by the model with the following scenario:</w:t>
            </w:r>
          </w:p>
          <w:p w14:paraId="7F1800AA" w14:textId="77777777" w:rsidR="00FB370F" w:rsidRPr="007C3A2E" w:rsidRDefault="00FB370F" w:rsidP="00FB370F">
            <w:pPr>
              <w:numPr>
                <w:ilvl w:val="0"/>
                <w:numId w:val="70"/>
              </w:numPr>
            </w:pPr>
            <w:r w:rsidRPr="007C3A2E">
              <w:t>A calls B.</w:t>
            </w:r>
          </w:p>
          <w:p w14:paraId="56DE7C22" w14:textId="77777777" w:rsidR="00FB370F" w:rsidRPr="007C3A2E" w:rsidRDefault="00FB370F" w:rsidP="00FB370F">
            <w:pPr>
              <w:numPr>
                <w:ilvl w:val="0"/>
                <w:numId w:val="70"/>
              </w:numPr>
            </w:pPr>
            <w:r w:rsidRPr="007C3A2E">
              <w:t>The P-CSCF rejects the INVITE after a few seconds with a SIP 504 error.</w:t>
            </w:r>
          </w:p>
          <w:p w14:paraId="304D004A" w14:textId="77777777" w:rsidR="00FB370F" w:rsidRPr="007C3A2E" w:rsidRDefault="00FB370F" w:rsidP="00F37D7B">
            <w:pPr>
              <w:spacing w:before="240"/>
            </w:pPr>
            <w:r w:rsidRPr="007C3A2E">
              <w:t>Cause: There is a problem on the network; it could be a physical issue on the network port, or an IP problem on the network.</w:t>
            </w:r>
          </w:p>
        </w:tc>
      </w:tr>
      <w:tr w:rsidR="00FB370F" w:rsidRPr="007C3A2E" w14:paraId="0399AF5C"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534E349" w14:textId="77777777" w:rsidR="00FB370F" w:rsidRPr="007C3A2E" w:rsidRDefault="00FB370F" w:rsidP="00F37D7B">
            <w:r w:rsidRPr="007C3A2E">
              <w:t>sip603-MTAS-CallBarred</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900403D" w14:textId="77777777" w:rsidR="00FB370F" w:rsidRPr="007C3A2E" w:rsidRDefault="00FB370F" w:rsidP="00F37D7B">
            <w:pPr>
              <w:spacing w:after="240"/>
            </w:pPr>
            <w:r w:rsidRPr="007C3A2E">
              <w:t>Label used in training for the following scenario:</w:t>
            </w:r>
          </w:p>
          <w:p w14:paraId="39AD1A09" w14:textId="77777777" w:rsidR="00FB370F" w:rsidRPr="007C3A2E" w:rsidRDefault="00FB370F" w:rsidP="00FB370F">
            <w:pPr>
              <w:numPr>
                <w:ilvl w:val="0"/>
                <w:numId w:val="71"/>
              </w:numPr>
            </w:pPr>
            <w:r w:rsidRPr="007C3A2E">
              <w:t xml:space="preserve">A calls B, at some point MTAS rejects the call with 603. </w:t>
            </w:r>
            <w:proofErr w:type="gramStart"/>
            <w:r w:rsidRPr="007C3A2E">
              <w:t>Similar to</w:t>
            </w:r>
            <w:proofErr w:type="gramEnd"/>
            <w:r w:rsidRPr="007C3A2E">
              <w:t xml:space="preserve"> a probable call list, but no audio is played.</w:t>
            </w:r>
          </w:p>
          <w:p w14:paraId="40CC95C0" w14:textId="77777777" w:rsidR="00FB370F" w:rsidRPr="007C3A2E" w:rsidRDefault="00FB370F" w:rsidP="00F37D7B">
            <w:pPr>
              <w:spacing w:before="240"/>
            </w:pPr>
            <w:r w:rsidRPr="007C3A2E">
              <w:t>Cause: For this case, B should have a Barring List to reject calls from specifics numbers, A must be on that list, so A calls B, the call is rejected but there is a misconfiguration on MTAS to play the correct announcement indicating the call is being rejected by Barred List.</w:t>
            </w:r>
          </w:p>
        </w:tc>
      </w:tr>
      <w:tr w:rsidR="00FB370F" w:rsidRPr="007C3A2E" w14:paraId="6088E7E9"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9E91046" w14:textId="77777777" w:rsidR="00FB370F" w:rsidRPr="007C3A2E" w:rsidRDefault="00FB370F" w:rsidP="00F37D7B">
            <w:r w:rsidRPr="007C3A2E">
              <w:t>sip603-MTAS-CCXX-declined-probable-blacklist</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D221B95" w14:textId="77777777" w:rsidR="00FB370F" w:rsidRPr="007C3A2E" w:rsidRDefault="00FB370F" w:rsidP="00F37D7B">
            <w:r w:rsidRPr="007C3A2E">
              <w:t>Label used in training for the following scenario:</w:t>
            </w:r>
            <w:r w:rsidRPr="007C3A2E">
              <w:br/>
              <w:t xml:space="preserve">A number is declined due </w:t>
            </w:r>
            <w:r>
              <w:t xml:space="preserve">to </w:t>
            </w:r>
            <w:r w:rsidRPr="007C3A2E">
              <w:t>being on a BL</w:t>
            </w:r>
            <w:r>
              <w:t>.</w:t>
            </w:r>
            <w:r w:rsidRPr="007C3A2E">
              <w:br/>
              <w:t>Cause: For this case, B should have a Barring List to reject calls from specifics numbers; A must be on that list, so A calls B, the call is rejected but there is a misconfiguration on MTAS to play the correct announcement indicating the call is being rejected by Barred List.</w:t>
            </w:r>
          </w:p>
        </w:tc>
      </w:tr>
      <w:tr w:rsidR="00FB370F" w:rsidRPr="007C3A2E" w14:paraId="59CE5110"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F35CC1A" w14:textId="77777777" w:rsidR="00FB370F" w:rsidRPr="007C3A2E" w:rsidRDefault="00FB370F" w:rsidP="00F37D7B">
            <w:r w:rsidRPr="007C3A2E">
              <w:t>success-3pty</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DE40851" w14:textId="77777777" w:rsidR="00FB370F" w:rsidRPr="007C3A2E" w:rsidRDefault="00FB370F" w:rsidP="00F37D7B">
            <w:pPr>
              <w:spacing w:after="240"/>
            </w:pPr>
            <w:r w:rsidRPr="007C3A2E">
              <w:t>Label used in training for the following scenarios:</w:t>
            </w:r>
          </w:p>
          <w:p w14:paraId="401FE378" w14:textId="77777777" w:rsidR="00FB370F" w:rsidRPr="007C3A2E" w:rsidRDefault="00FB370F" w:rsidP="00FB370F">
            <w:pPr>
              <w:numPr>
                <w:ilvl w:val="0"/>
                <w:numId w:val="72"/>
              </w:numPr>
            </w:pPr>
            <w:r w:rsidRPr="007C3A2E">
              <w:t>Triggered by initiator</w:t>
            </w:r>
            <w:r>
              <w:t>.</w:t>
            </w:r>
          </w:p>
          <w:p w14:paraId="2266367B" w14:textId="77777777" w:rsidR="00FB370F" w:rsidRPr="007C3A2E" w:rsidRDefault="00FB370F" w:rsidP="00FB370F">
            <w:pPr>
              <w:numPr>
                <w:ilvl w:val="0"/>
                <w:numId w:val="72"/>
              </w:numPr>
            </w:pPr>
            <w:r w:rsidRPr="007C3A2E">
              <w:t>Triggered by conference participants</w:t>
            </w:r>
            <w:r>
              <w:t>.</w:t>
            </w:r>
          </w:p>
          <w:p w14:paraId="4644D5E3" w14:textId="77777777" w:rsidR="00FB370F" w:rsidRPr="007C3A2E" w:rsidRDefault="00FB370F" w:rsidP="00FB370F">
            <w:pPr>
              <w:numPr>
                <w:ilvl w:val="0"/>
                <w:numId w:val="72"/>
              </w:numPr>
            </w:pPr>
            <w:r w:rsidRPr="007C3A2E">
              <w:t>Hold / Toggle status</w:t>
            </w:r>
            <w:r>
              <w:t>.</w:t>
            </w:r>
          </w:p>
        </w:tc>
      </w:tr>
      <w:tr w:rsidR="00FB370F" w:rsidRPr="007C3A2E" w14:paraId="092BDD16"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B08A65B" w14:textId="77777777" w:rsidR="00FB370F" w:rsidRPr="007C3A2E" w:rsidRDefault="00FB370F" w:rsidP="00F37D7B">
            <w:r w:rsidRPr="007C3A2E">
              <w:t>success-basic</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5E2DF33" w14:textId="77777777" w:rsidR="00FB370F" w:rsidRPr="007C3A2E" w:rsidRDefault="00FB370F" w:rsidP="00F37D7B">
            <w:pPr>
              <w:spacing w:after="240"/>
            </w:pPr>
            <w:r w:rsidRPr="007C3A2E">
              <w:t>Label used in training for the following scenarios:</w:t>
            </w:r>
          </w:p>
          <w:p w14:paraId="1B99A82F" w14:textId="77777777" w:rsidR="00FB370F" w:rsidRPr="007C3A2E" w:rsidRDefault="00FB370F" w:rsidP="00FB370F">
            <w:pPr>
              <w:numPr>
                <w:ilvl w:val="0"/>
                <w:numId w:val="73"/>
              </w:numPr>
            </w:pPr>
            <w:r w:rsidRPr="007C3A2E">
              <w:t>A calls B, B forward to C, A connects with C, then after some seconds, A releases the call with C.</w:t>
            </w:r>
          </w:p>
          <w:p w14:paraId="70D5C1E7" w14:textId="77777777" w:rsidR="00FB370F" w:rsidRPr="007C3A2E" w:rsidRDefault="00FB370F" w:rsidP="00FB370F">
            <w:pPr>
              <w:numPr>
                <w:ilvl w:val="0"/>
                <w:numId w:val="73"/>
              </w:numPr>
            </w:pPr>
            <w:r w:rsidRPr="007C3A2E">
              <w:t>Basic call between A-B.</w:t>
            </w:r>
          </w:p>
          <w:p w14:paraId="537CA8E9" w14:textId="77777777" w:rsidR="00FB370F" w:rsidRPr="007C3A2E" w:rsidRDefault="00FB370F" w:rsidP="00FB370F">
            <w:pPr>
              <w:numPr>
                <w:ilvl w:val="0"/>
                <w:numId w:val="73"/>
              </w:numPr>
            </w:pPr>
            <w:r w:rsidRPr="007C3A2E">
              <w:t>A calls B, B is in Busy State and forwards to C, A connects with C.</w:t>
            </w:r>
          </w:p>
          <w:p w14:paraId="7068E55B" w14:textId="77777777" w:rsidR="00FB370F" w:rsidRPr="007C3A2E" w:rsidRDefault="00FB370F" w:rsidP="00FB370F">
            <w:pPr>
              <w:numPr>
                <w:ilvl w:val="0"/>
                <w:numId w:val="73"/>
              </w:numPr>
            </w:pPr>
            <w:r w:rsidRPr="007C3A2E">
              <w:t>A calls B, call is connected, A releases call. There is no audio.</w:t>
            </w:r>
          </w:p>
          <w:p w14:paraId="0333D7C9" w14:textId="77777777" w:rsidR="00FB370F" w:rsidRPr="007C3A2E" w:rsidRDefault="00FB370F" w:rsidP="00FB370F">
            <w:pPr>
              <w:numPr>
                <w:ilvl w:val="0"/>
                <w:numId w:val="73"/>
              </w:numPr>
            </w:pPr>
            <w:r w:rsidRPr="007C3A2E">
              <w:t>A calls B, A connects with B, releases the call.</w:t>
            </w:r>
          </w:p>
          <w:p w14:paraId="76E9FA15" w14:textId="77777777" w:rsidR="00FB370F" w:rsidRPr="007C3A2E" w:rsidRDefault="00FB370F" w:rsidP="00FB370F">
            <w:pPr>
              <w:numPr>
                <w:ilvl w:val="0"/>
                <w:numId w:val="73"/>
              </w:numPr>
            </w:pPr>
            <w:r w:rsidRPr="007C3A2E">
              <w:t>A calls B, call is established, A releases call.</w:t>
            </w:r>
          </w:p>
        </w:tc>
      </w:tr>
      <w:tr w:rsidR="00FB370F" w:rsidRPr="007C3A2E" w14:paraId="2FBEA140"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2CD5D4C" w14:textId="77777777" w:rsidR="00FB370F" w:rsidRPr="007C3A2E" w:rsidRDefault="00FB370F" w:rsidP="00F37D7B">
            <w:r w:rsidRPr="007C3A2E">
              <w:t>success-basic-unsuc-ActivationPhase-noanswer</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B811150" w14:textId="77777777" w:rsidR="00FB370F" w:rsidRPr="007C3A2E" w:rsidRDefault="00FB370F" w:rsidP="00F37D7B">
            <w:pPr>
              <w:spacing w:after="240"/>
            </w:pPr>
            <w:r w:rsidRPr="007C3A2E">
              <w:t>Label used in training when having the following scenarios:</w:t>
            </w:r>
          </w:p>
          <w:p w14:paraId="318208B3" w14:textId="77777777" w:rsidR="00FB370F" w:rsidRPr="007C3A2E" w:rsidRDefault="00FB370F" w:rsidP="00FB370F">
            <w:pPr>
              <w:numPr>
                <w:ilvl w:val="0"/>
                <w:numId w:val="74"/>
              </w:numPr>
            </w:pPr>
            <w:proofErr w:type="gramStart"/>
            <w:r w:rsidRPr="007C3A2E">
              <w:t>A calls B,</w:t>
            </w:r>
            <w:proofErr w:type="gramEnd"/>
            <w:r w:rsidRPr="007C3A2E">
              <w:t xml:space="preserve"> gets audio 35.wav USER NOT AVAILABLE.</w:t>
            </w:r>
          </w:p>
          <w:p w14:paraId="64947E50" w14:textId="77777777" w:rsidR="00FB370F" w:rsidRPr="007C3A2E" w:rsidRDefault="00FB370F" w:rsidP="00FB370F">
            <w:pPr>
              <w:numPr>
                <w:ilvl w:val="0"/>
                <w:numId w:val="74"/>
              </w:numPr>
            </w:pPr>
            <w:r w:rsidRPr="007C3A2E">
              <w:t>A calls B, call is connected, C calls A, tries to connect but A rejects with 480 and then 408 plays tone 35.wav.</w:t>
            </w:r>
          </w:p>
        </w:tc>
      </w:tr>
      <w:tr w:rsidR="00FB370F" w:rsidRPr="007C3A2E" w14:paraId="3F3A036F"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F3CD417" w14:textId="77777777" w:rsidR="00FB370F" w:rsidRPr="007C3A2E" w:rsidRDefault="00FB370F" w:rsidP="00F37D7B">
            <w:r w:rsidRPr="007C3A2E">
              <w:t>success-basic-unsuc-ActivationPhase-busy</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BA146E8" w14:textId="77777777" w:rsidR="00FB370F" w:rsidRPr="007C3A2E" w:rsidRDefault="00FB370F" w:rsidP="00F37D7B">
            <w:pPr>
              <w:spacing w:after="240"/>
            </w:pPr>
            <w:r w:rsidRPr="007C3A2E">
              <w:t>Label used in training for the following scenarios:</w:t>
            </w:r>
          </w:p>
          <w:p w14:paraId="1529EFE0" w14:textId="77777777" w:rsidR="00FB370F" w:rsidRPr="007C3A2E" w:rsidRDefault="00FB370F" w:rsidP="00FB370F">
            <w:pPr>
              <w:numPr>
                <w:ilvl w:val="0"/>
                <w:numId w:val="75"/>
              </w:numPr>
            </w:pPr>
            <w:r w:rsidRPr="007C3A2E">
              <w:t xml:space="preserve">A calls B, A gets 486 sip </w:t>
            </w:r>
            <w:proofErr w:type="gramStart"/>
            <w:r w:rsidRPr="007C3A2E">
              <w:t>message</w:t>
            </w:r>
            <w:proofErr w:type="gramEnd"/>
            <w:r w:rsidRPr="007C3A2E">
              <w:t>. No audio.</w:t>
            </w:r>
          </w:p>
          <w:p w14:paraId="04E423B1" w14:textId="77777777" w:rsidR="00FB370F" w:rsidRPr="007C3A2E" w:rsidRDefault="00FB370F" w:rsidP="00F37D7B">
            <w:pPr>
              <w:spacing w:before="240"/>
            </w:pPr>
            <w:r w:rsidRPr="007C3A2E">
              <w:t>Cause: A dials to B using a prefix to activate some supplementary service, but the service is not activated, there is no audio played to notify the service activation fail, and the call is released. This is a misconfiguration on MTAS to trigger the correct audio tone.</w:t>
            </w:r>
          </w:p>
        </w:tc>
      </w:tr>
      <w:tr w:rsidR="00FB370F" w:rsidRPr="007C3A2E" w14:paraId="25536D0B"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FA293C4" w14:textId="77777777" w:rsidR="00FB370F" w:rsidRPr="007C3A2E" w:rsidRDefault="00FB370F" w:rsidP="00F37D7B">
            <w:r w:rsidRPr="007C3A2E">
              <w:t>success-CCBS</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B0B82E6" w14:textId="77777777" w:rsidR="00FB370F" w:rsidRPr="007C3A2E" w:rsidRDefault="00FB370F" w:rsidP="00F37D7B">
            <w:pPr>
              <w:spacing w:after="240"/>
            </w:pPr>
            <w:r w:rsidRPr="007C3A2E">
              <w:t>Label used for unique CCBS scenario:</w:t>
            </w:r>
          </w:p>
          <w:p w14:paraId="53A969FA" w14:textId="77777777" w:rsidR="00FB370F" w:rsidRPr="007C3A2E" w:rsidRDefault="00FB370F" w:rsidP="00F37D7B">
            <w:r w:rsidRPr="007C3A2E">
              <w:t>A calls B, B is busy, A activates CCBS, when B is available again an INVITE is sent with B to connect the call with A.</w:t>
            </w:r>
          </w:p>
        </w:tc>
      </w:tr>
      <w:tr w:rsidR="00FB370F" w:rsidRPr="007C3A2E" w14:paraId="2FBD8896"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C8B14F1" w14:textId="77777777" w:rsidR="00FB370F" w:rsidRPr="007C3A2E" w:rsidRDefault="00FB370F" w:rsidP="00F37D7B">
            <w:r w:rsidRPr="007C3A2E">
              <w:t>success-CCNR</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EAF2223" w14:textId="77777777" w:rsidR="00FB370F" w:rsidRPr="007C3A2E" w:rsidRDefault="00FB370F" w:rsidP="00F37D7B">
            <w:r w:rsidRPr="007C3A2E">
              <w:t>Label used for unique CCNR scenario.</w:t>
            </w:r>
          </w:p>
        </w:tc>
      </w:tr>
      <w:tr w:rsidR="00FB370F" w:rsidRPr="007C3A2E" w14:paraId="588D4D1C"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52D9D3D" w14:textId="77777777" w:rsidR="00FB370F" w:rsidRPr="007C3A2E" w:rsidRDefault="00FB370F" w:rsidP="00F37D7B">
            <w:r w:rsidRPr="007C3A2E">
              <w:t>success-CFBS</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1F5F039" w14:textId="77777777" w:rsidR="00FB370F" w:rsidRDefault="00FB370F" w:rsidP="00F37D7B">
            <w:r w:rsidRPr="007C3A2E">
              <w:t>Label used for unique CCBS scenario:</w:t>
            </w:r>
          </w:p>
          <w:p w14:paraId="230D83FD" w14:textId="77777777" w:rsidR="00FB370F" w:rsidRPr="007C3A2E" w:rsidRDefault="00FB370F" w:rsidP="00F37D7B">
            <w:r w:rsidRPr="007C3A2E">
              <w:br/>
              <w:t>A calls B, B rejects 486, MTAS sends 181 Forward to C, A is connected to C.</w:t>
            </w:r>
          </w:p>
        </w:tc>
      </w:tr>
      <w:tr w:rsidR="00FB370F" w:rsidRPr="007C3A2E" w14:paraId="6183C82C"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FD420F6" w14:textId="77777777" w:rsidR="00FB370F" w:rsidRPr="007C3A2E" w:rsidRDefault="00FB370F" w:rsidP="00F37D7B">
            <w:r w:rsidRPr="007C3A2E">
              <w:t>success-CWH</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8014586" w14:textId="77777777" w:rsidR="00FB370F" w:rsidRDefault="00FB370F" w:rsidP="00F37D7B">
            <w:r w:rsidRPr="007C3A2E">
              <w:t>Label used in training for the following scenarios:</w:t>
            </w:r>
          </w:p>
          <w:p w14:paraId="73D4FC72" w14:textId="77777777" w:rsidR="00FB370F" w:rsidRPr="007C3A2E" w:rsidRDefault="00FB370F" w:rsidP="00F37D7B"/>
          <w:p w14:paraId="4CE5884A" w14:textId="77777777" w:rsidR="00FB370F" w:rsidRDefault="00FB370F" w:rsidP="00FB370F">
            <w:pPr>
              <w:numPr>
                <w:ilvl w:val="0"/>
                <w:numId w:val="76"/>
              </w:numPr>
            </w:pPr>
            <w:r w:rsidRPr="007C3A2E">
              <w:t>A-B, C calls A, A put on hold B, A talks with C and release call, then A re-establish call with B and release call.</w:t>
            </w:r>
          </w:p>
          <w:p w14:paraId="1CAA67DC" w14:textId="77777777" w:rsidR="00FB370F" w:rsidRPr="007C3A2E" w:rsidRDefault="00FB370F" w:rsidP="00FB370F">
            <w:pPr>
              <w:numPr>
                <w:ilvl w:val="0"/>
                <w:numId w:val="76"/>
              </w:numPr>
            </w:pPr>
            <w:r w:rsidRPr="007C3A2E">
              <w:t>A calls B, B reject</w:t>
            </w:r>
            <w:r>
              <w:t>s</w:t>
            </w:r>
            <w:r w:rsidRPr="007C3A2E">
              <w:t xml:space="preserve"> the call with 603. We can relabel this one, the one who rejects it is the A and not the callee.</w:t>
            </w:r>
          </w:p>
          <w:p w14:paraId="505F28C1" w14:textId="77777777" w:rsidR="00FB370F" w:rsidRPr="007C3A2E" w:rsidRDefault="00FB370F" w:rsidP="00FB370F">
            <w:pPr>
              <w:numPr>
                <w:ilvl w:val="0"/>
                <w:numId w:val="76"/>
              </w:numPr>
            </w:pPr>
            <w:r w:rsidRPr="007C3A2E">
              <w:t>A calls B, C calls A, A put on Hold B and connects with C, always plays 68.wav.</w:t>
            </w:r>
          </w:p>
          <w:p w14:paraId="6DAB590A" w14:textId="77777777" w:rsidR="00FB370F" w:rsidRPr="007C3A2E" w:rsidRDefault="00FB370F" w:rsidP="00FB370F">
            <w:pPr>
              <w:numPr>
                <w:ilvl w:val="0"/>
                <w:numId w:val="76"/>
              </w:numPr>
            </w:pPr>
            <w:r w:rsidRPr="007C3A2E">
              <w:t>A calls B, C calls A, A rejects C with 603, there is no audio.</w:t>
            </w:r>
          </w:p>
        </w:tc>
      </w:tr>
      <w:tr w:rsidR="00FB370F" w:rsidRPr="007C3A2E" w14:paraId="66B9D505" w14:textId="77777777" w:rsidTr="00FB370F">
        <w:trPr>
          <w:divId w:val="2088334391"/>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7A31D6C" w14:textId="77777777" w:rsidR="00FB370F" w:rsidRPr="007C3A2E" w:rsidRDefault="00FB370F" w:rsidP="00F37D7B">
            <w:r w:rsidRPr="007C3A2E">
              <w:t>UE-CANCEL</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7AC7F1D" w14:textId="77777777" w:rsidR="00FB370F" w:rsidRDefault="00FB370F" w:rsidP="00F37D7B">
            <w:r w:rsidRPr="007C3A2E">
              <w:t>Label used in training for the following scenarios:</w:t>
            </w:r>
          </w:p>
          <w:p w14:paraId="5F95754B" w14:textId="77777777" w:rsidR="00FB370F" w:rsidRPr="007C3A2E" w:rsidRDefault="00FB370F" w:rsidP="00F37D7B"/>
          <w:p w14:paraId="03C19E75" w14:textId="77777777" w:rsidR="00FB370F" w:rsidRPr="007C3A2E" w:rsidRDefault="00FB370F" w:rsidP="00FB370F">
            <w:pPr>
              <w:numPr>
                <w:ilvl w:val="0"/>
                <w:numId w:val="77"/>
              </w:numPr>
            </w:pPr>
            <w:r w:rsidRPr="007C3A2E">
              <w:t>A calls B, the call is ringing, A releases the call before connection.</w:t>
            </w:r>
          </w:p>
          <w:p w14:paraId="35E8AAAC" w14:textId="77777777" w:rsidR="00FB370F" w:rsidRPr="007C3A2E" w:rsidRDefault="00FB370F" w:rsidP="00FB370F">
            <w:pPr>
              <w:numPr>
                <w:ilvl w:val="0"/>
                <w:numId w:val="77"/>
              </w:numPr>
            </w:pPr>
            <w:r w:rsidRPr="007C3A2E">
              <w:t>A calls B, B forwards to C, before connecting with C, A releases the call.</w:t>
            </w:r>
          </w:p>
          <w:p w14:paraId="39E85CDB" w14:textId="77777777" w:rsidR="00FB370F" w:rsidRDefault="00FB370F" w:rsidP="00F37D7B"/>
          <w:p w14:paraId="223F0544" w14:textId="77777777" w:rsidR="00FB370F" w:rsidRPr="007C3A2E" w:rsidRDefault="00FB370F" w:rsidP="00F37D7B">
            <w:r w:rsidRPr="007C3A2E">
              <w:t>Cause: This example is perfect to show the customer a general classification can be generated when there is not enough data to do a deeper analysis.</w:t>
            </w:r>
          </w:p>
        </w:tc>
      </w:tr>
    </w:tbl>
    <w:p w14:paraId="313658E9" w14:textId="7B2995E9" w:rsidR="00F658ED" w:rsidRDefault="00F658ED" w:rsidP="00C14338">
      <w:pPr>
        <w:pStyle w:val="Heading1"/>
        <w:divId w:val="2088334391"/>
      </w:pPr>
      <w:bookmarkStart w:id="4280" w:name="_Toc83903649"/>
      <w:r>
        <w:t>Extractions View</w:t>
      </w:r>
      <w:bookmarkEnd w:id="4280"/>
    </w:p>
    <w:p w14:paraId="7ADECD9D" w14:textId="689E7DE6" w:rsidR="00F658ED" w:rsidDel="003E75AE" w:rsidRDefault="00220B6B" w:rsidP="003E75AE">
      <w:pPr>
        <w:divId w:val="2088334391"/>
        <w:rPr>
          <w:del w:id="4281" w:author="Chantel Trivett" w:date="2021-09-23T09:35:00Z"/>
        </w:rPr>
      </w:pPr>
      <w:ins w:id="4282" w:author="Chantel Trivett" w:date="2021-09-22T17:31:00Z">
        <w:r>
          <w:t xml:space="preserve">Extraction data </w:t>
        </w:r>
      </w:ins>
      <w:ins w:id="4283" w:author="Chantel Trivett" w:date="2021-09-30T09:58:00Z">
        <w:r w:rsidR="007C0E92">
          <w:t>is accessible for review</w:t>
        </w:r>
      </w:ins>
      <w:ins w:id="4284" w:author="Chantel Trivett" w:date="2021-09-22T17:42:00Z">
        <w:r w:rsidR="005B7582">
          <w:t xml:space="preserve"> </w:t>
        </w:r>
      </w:ins>
      <w:del w:id="4285" w:author="Chantel Trivett" w:date="2021-09-22T17:31:00Z">
        <w:r w:rsidR="00F658ED" w:rsidDel="00EF03AD">
          <w:delText xml:space="preserve">The </w:delText>
        </w:r>
        <w:r w:rsidR="00011D51" w:rsidDel="00EF03AD">
          <w:delText>following</w:delText>
        </w:r>
        <w:r w:rsidR="00F658ED" w:rsidDel="00EF03AD">
          <w:delText xml:space="preserve"> functionality is available</w:delText>
        </w:r>
      </w:del>
      <w:del w:id="4286" w:author="Chantel Trivett" w:date="2021-09-30T09:58:00Z">
        <w:r w:rsidR="00F658ED" w:rsidDel="0069409D">
          <w:delText xml:space="preserve"> </w:delText>
        </w:r>
      </w:del>
      <w:r w:rsidR="00F658ED">
        <w:t xml:space="preserve">through </w:t>
      </w:r>
      <w:ins w:id="4287" w:author="Chantel Trivett" w:date="2021-09-22T17:31:00Z">
        <w:r w:rsidR="00EF03AD">
          <w:t xml:space="preserve">the </w:t>
        </w:r>
        <w:r w:rsidR="00BD46ED">
          <w:t xml:space="preserve">AGILITY </w:t>
        </w:r>
      </w:ins>
      <w:ins w:id="4288" w:author="Chantel Trivett" w:date="2021-09-22T17:32:00Z">
        <w:r w:rsidR="00BD46ED">
          <w:t>UI</w:t>
        </w:r>
        <w:r w:rsidR="00004071">
          <w:t xml:space="preserve"> </w:t>
        </w:r>
      </w:ins>
      <w:ins w:id="4289" w:author="Chantel Trivett" w:date="2021-09-30T09:59:00Z">
        <w:r w:rsidR="00A33B66">
          <w:t>and</w:t>
        </w:r>
      </w:ins>
      <w:ins w:id="4290" w:author="Chantel Trivett" w:date="2021-09-22T17:32:00Z">
        <w:r w:rsidR="00004071">
          <w:t xml:space="preserve"> </w:t>
        </w:r>
      </w:ins>
      <w:r w:rsidR="00984AF0">
        <w:t xml:space="preserve">REST </w:t>
      </w:r>
      <w:r w:rsidR="00F658ED">
        <w:t>APIs</w:t>
      </w:r>
      <w:ins w:id="4291" w:author="Chantel Trivett" w:date="2021-09-22T17:32:00Z">
        <w:r w:rsidR="00004071">
          <w:t>.</w:t>
        </w:r>
      </w:ins>
      <w:r w:rsidR="00F658ED">
        <w:t xml:space="preserve"> </w:t>
      </w:r>
      <w:del w:id="4292" w:author="Chantel Trivett" w:date="2021-09-22T17:32:00Z">
        <w:r w:rsidR="00F658ED" w:rsidDel="00004071">
          <w:delText xml:space="preserve">and </w:delText>
        </w:r>
        <w:r w:rsidR="00A43CEE" w:rsidDel="00004071">
          <w:delText xml:space="preserve">the </w:delText>
        </w:r>
        <w:r w:rsidR="00F658ED" w:rsidDel="00004071">
          <w:delText xml:space="preserve">UI. </w:delText>
        </w:r>
      </w:del>
      <w:ins w:id="4293" w:author="Chantel Trivett" w:date="2021-09-22T17:43:00Z">
        <w:r w:rsidR="00413F33">
          <w:t>T</w:t>
        </w:r>
      </w:ins>
      <w:del w:id="4294" w:author="Chantel Trivett" w:date="2021-09-22T17:43:00Z">
        <w:r w:rsidR="00F658ED" w:rsidDel="00413F33">
          <w:delText>In t</w:delText>
        </w:r>
      </w:del>
      <w:r w:rsidR="00F658ED">
        <w:t xml:space="preserve">his </w:t>
      </w:r>
      <w:ins w:id="4295" w:author="Chantel Trivett" w:date="2021-09-23T09:29:00Z">
        <w:r w:rsidR="006F51DE">
          <w:t>user</w:t>
        </w:r>
      </w:ins>
      <w:ins w:id="4296" w:author="Chantel Trivett" w:date="2021-09-30T09:59:00Z">
        <w:r w:rsidR="00A33B66">
          <w:t xml:space="preserve"> </w:t>
        </w:r>
      </w:ins>
      <w:r w:rsidR="00F658ED">
        <w:t>guide</w:t>
      </w:r>
      <w:ins w:id="4297" w:author="Chantel Trivett" w:date="2021-09-22T17:43:00Z">
        <w:r w:rsidR="008B0B7F">
          <w:t xml:space="preserve"> explains how </w:t>
        </w:r>
      </w:ins>
      <w:del w:id="4298" w:author="Chantel Trivett" w:date="2021-09-22T17:43:00Z">
        <w:r w:rsidR="00F658ED" w:rsidDel="008B0B7F">
          <w:delText xml:space="preserve">, we cover </w:delText>
        </w:r>
        <w:r w:rsidR="00026EF8" w:rsidDel="008B0B7F">
          <w:delText>only</w:delText>
        </w:r>
      </w:del>
      <w:del w:id="4299" w:author="Chantel Trivett" w:date="2021-09-30T09:59:00Z">
        <w:r w:rsidR="00026EF8" w:rsidDel="00A33B66">
          <w:delText xml:space="preserve"> </w:delText>
        </w:r>
      </w:del>
      <w:ins w:id="4300" w:author="Chantel Trivett" w:date="2021-09-22T17:51:00Z">
        <w:r w:rsidR="00CE4634">
          <w:t xml:space="preserve">to view </w:t>
        </w:r>
      </w:ins>
      <w:ins w:id="4301" w:author="Chantel Trivett" w:date="2021-09-23T09:03:00Z">
        <w:r w:rsidR="00B023E1">
          <w:t xml:space="preserve">and filter </w:t>
        </w:r>
      </w:ins>
      <w:ins w:id="4302" w:author="Chantel Trivett" w:date="2021-09-22T17:52:00Z">
        <w:r w:rsidR="008D04A2">
          <w:t xml:space="preserve">extraction </w:t>
        </w:r>
        <w:r w:rsidR="000114B6">
          <w:t xml:space="preserve">data through </w:t>
        </w:r>
      </w:ins>
      <w:r w:rsidR="00F658ED">
        <w:t>the UI</w:t>
      </w:r>
      <w:ins w:id="4303" w:author="Chantel Trivett" w:date="2021-09-22T17:53:00Z">
        <w:r w:rsidR="00FC0F02">
          <w:t>.</w:t>
        </w:r>
      </w:ins>
      <w:del w:id="4304" w:author="Chantel Trivett" w:date="2021-09-22T17:53:00Z">
        <w:r w:rsidR="00F658ED" w:rsidDel="00FC0F02">
          <w:delText xml:space="preserve"> functionality.</w:delText>
        </w:r>
      </w:del>
      <w:r w:rsidR="004500CF">
        <w:t xml:space="preserve"> </w:t>
      </w:r>
      <w:r w:rsidR="00F658ED">
        <w:t>Th</w:t>
      </w:r>
      <w:ins w:id="4305" w:author="Chantel Trivett" w:date="2021-09-23T08:56:00Z">
        <w:r w:rsidR="00C93C6D">
          <w:t xml:space="preserve">e </w:t>
        </w:r>
        <w:r w:rsidR="00C93C6D" w:rsidRPr="00B77CAE">
          <w:rPr>
            <w:rFonts w:eastAsia="Times New Roman" w:cs="Times New Roman"/>
            <w:b/>
            <w:bCs/>
            <w:rPrChange w:id="4306" w:author="Chantel Trivett" w:date="2021-09-23T09:03:00Z">
              <w:rPr>
                <w:rFonts w:eastAsia="Times New Roman" w:cs="Times New Roman"/>
              </w:rPr>
            </w:rPrChange>
          </w:rPr>
          <w:t>Extractions</w:t>
        </w:r>
        <w:r w:rsidR="00C93C6D">
          <w:t xml:space="preserve"> feature on AGIL</w:t>
        </w:r>
      </w:ins>
      <w:ins w:id="4307" w:author="Chantel Trivett" w:date="2021-09-23T09:28:00Z">
        <w:r w:rsidR="00DA3AE9">
          <w:t>I</w:t>
        </w:r>
      </w:ins>
      <w:ins w:id="4308" w:author="Chantel Trivett" w:date="2021-09-23T08:56:00Z">
        <w:r w:rsidR="00C93C6D">
          <w:t xml:space="preserve">TY </w:t>
        </w:r>
      </w:ins>
      <w:ins w:id="4309" w:author="Chantel Trivett" w:date="2021-09-23T08:57:00Z">
        <w:r w:rsidR="00062332">
          <w:t>display</w:t>
        </w:r>
      </w:ins>
      <w:ins w:id="4310" w:author="Chantel Trivett" w:date="2021-09-30T09:59:00Z">
        <w:r w:rsidR="003E75AE">
          <w:t>s</w:t>
        </w:r>
      </w:ins>
      <w:del w:id="4311" w:author="Chantel Trivett" w:date="2021-09-23T08:56:00Z">
        <w:r w:rsidR="00F658ED" w:rsidDel="00C93C6D">
          <w:delText>i</w:delText>
        </w:r>
        <w:r w:rsidR="00F658ED" w:rsidDel="004B7F95">
          <w:delText>s section shows</w:delText>
        </w:r>
      </w:del>
      <w:r w:rsidR="00F658ED">
        <w:t xml:space="preserve"> the data </w:t>
      </w:r>
      <w:ins w:id="4312" w:author="Chantel Trivett" w:date="2021-09-23T09:05:00Z">
        <w:r w:rsidR="00A176F0">
          <w:t>extracted</w:t>
        </w:r>
      </w:ins>
      <w:del w:id="4313" w:author="Chantel Trivett" w:date="2021-09-23T09:05:00Z">
        <w:r w:rsidR="00F658ED" w:rsidDel="00A176F0">
          <w:delText>flow</w:delText>
        </w:r>
      </w:del>
      <w:r w:rsidR="00F658ED">
        <w:t xml:space="preserve"> from </w:t>
      </w:r>
      <w:ins w:id="4314" w:author="Chantel Trivett" w:date="2021-09-23T09:27:00Z">
        <w:r w:rsidR="00A82807">
          <w:t>imported</w:t>
        </w:r>
      </w:ins>
      <w:del w:id="4315" w:author="Chantel Trivett" w:date="2021-09-23T08:58:00Z">
        <w:r w:rsidR="00F658ED" w:rsidDel="00AB4A09">
          <w:delText>the</w:delText>
        </w:r>
      </w:del>
      <w:r w:rsidR="00F658ED">
        <w:t xml:space="preserve"> PCAP files</w:t>
      </w:r>
      <w:ins w:id="4316" w:author="Chantel Trivett" w:date="2021-09-23T09:30:00Z">
        <w:r w:rsidR="0047270A">
          <w:t xml:space="preserve"> and provides</w:t>
        </w:r>
      </w:ins>
      <w:ins w:id="4317" w:author="Chantel Trivett" w:date="2021-09-23T09:31:00Z">
        <w:r w:rsidR="001E7DEC">
          <w:t xml:space="preserve"> </w:t>
        </w:r>
      </w:ins>
      <w:del w:id="4318" w:author="Chantel Trivett" w:date="2021-09-23T09:38:00Z">
        <w:r w:rsidR="00F658ED" w:rsidDel="008A0C8E">
          <w:delText xml:space="preserve">. </w:delText>
        </w:r>
      </w:del>
      <w:del w:id="4319" w:author="Chantel Trivett" w:date="2021-09-23T09:31:00Z">
        <w:r w:rsidR="001E4D70" w:rsidDel="001E7DEC">
          <w:delText>You</w:delText>
        </w:r>
        <w:r w:rsidR="00F658ED" w:rsidDel="001E7DEC">
          <w:delText xml:space="preserve"> can </w:delText>
        </w:r>
      </w:del>
      <w:r w:rsidR="00F658ED">
        <w:t>filter</w:t>
      </w:r>
      <w:ins w:id="4320" w:author="Chantel Trivett" w:date="2021-09-23T09:31:00Z">
        <w:r w:rsidR="001E7DEC">
          <w:t>s</w:t>
        </w:r>
      </w:ins>
      <w:r w:rsidR="00F658ED">
        <w:t xml:space="preserve"> </w:t>
      </w:r>
      <w:ins w:id="4321" w:author="Chantel Trivett" w:date="2021-09-23T09:34:00Z">
        <w:r w:rsidR="00AF4883">
          <w:t>for pinpointing</w:t>
        </w:r>
      </w:ins>
      <w:ins w:id="4322" w:author="Chantel Trivett" w:date="2021-09-23T09:35:00Z">
        <w:r w:rsidR="00AF4883">
          <w:t xml:space="preserve"> </w:t>
        </w:r>
      </w:ins>
      <w:ins w:id="4323" w:author="Chantel Trivett" w:date="2021-09-23T09:36:00Z">
        <w:r w:rsidR="00F656A1">
          <w:t xml:space="preserve">a </w:t>
        </w:r>
      </w:ins>
      <w:ins w:id="4324" w:author="Chantel Trivett" w:date="2021-09-23T09:35:00Z">
        <w:r w:rsidR="00AF4883">
          <w:t>specific</w:t>
        </w:r>
      </w:ins>
      <w:del w:id="4325" w:author="Chantel Trivett" w:date="2021-09-23T09:34:00Z">
        <w:r w:rsidR="00F658ED" w:rsidDel="00DA62B1">
          <w:delText>the</w:delText>
        </w:r>
      </w:del>
      <w:r w:rsidR="00F658ED">
        <w:t xml:space="preserve"> </w:t>
      </w:r>
      <w:ins w:id="4326" w:author="Chantel Trivett" w:date="2021-09-23T09:37:00Z">
        <w:r w:rsidR="00F656A1">
          <w:t>subset of the call-</w:t>
        </w:r>
      </w:ins>
      <w:r w:rsidR="00F658ED">
        <w:t>flow</w:t>
      </w:r>
      <w:del w:id="4327" w:author="Chantel Trivett" w:date="2021-09-23T09:39:00Z">
        <w:r w:rsidR="00F658ED" w:rsidDel="00ED662B">
          <w:delText xml:space="preserve"> pattern</w:delText>
        </w:r>
      </w:del>
      <w:del w:id="4328" w:author="Chantel Trivett" w:date="2021-09-23T09:38:00Z">
        <w:r w:rsidR="00F658ED" w:rsidDel="00ED662B">
          <w:delText>s</w:delText>
        </w:r>
      </w:del>
      <w:ins w:id="4329" w:author="Chantel Trivett" w:date="2021-09-23T09:35:00Z">
        <w:r w:rsidR="00AF4883">
          <w:t xml:space="preserve"> </w:t>
        </w:r>
        <w:r w:rsidR="00E37C6A">
          <w:t xml:space="preserve">data </w:t>
        </w:r>
      </w:ins>
      <w:ins w:id="4330" w:author="Chantel Trivett" w:date="2021-09-23T09:39:00Z">
        <w:r w:rsidR="00ED662B">
          <w:t>for viewing</w:t>
        </w:r>
      </w:ins>
      <w:ins w:id="4331" w:author="Chantel Trivett" w:date="2021-09-23T10:00:00Z">
        <w:r w:rsidR="00453A9F">
          <w:t>,</w:t>
        </w:r>
      </w:ins>
      <w:ins w:id="4332" w:author="Chantel Trivett" w:date="2021-09-23T09:39:00Z">
        <w:r w:rsidR="00ED662B">
          <w:t xml:space="preserve"> an</w:t>
        </w:r>
        <w:r w:rsidR="00812444">
          <w:t>alysis</w:t>
        </w:r>
      </w:ins>
      <w:ins w:id="4333" w:author="Chantel Trivett" w:date="2021-09-23T10:00:00Z">
        <w:r w:rsidR="00453A9F">
          <w:t xml:space="preserve">, </w:t>
        </w:r>
        <w:r w:rsidR="00F54FAB">
          <w:t>or processing</w:t>
        </w:r>
      </w:ins>
      <w:ins w:id="4334" w:author="Chantel Trivett" w:date="2021-09-30T09:59:00Z">
        <w:r w:rsidR="003E75AE">
          <w:t>.</w:t>
        </w:r>
      </w:ins>
      <w:r w:rsidR="00F658ED">
        <w:t xml:space="preserve"> </w:t>
      </w:r>
      <w:del w:id="4335" w:author="Chantel Trivett" w:date="2021-09-23T09:35:00Z">
        <w:r w:rsidR="00F658ED" w:rsidDel="00E37C6A">
          <w:delText>by model and date and browse through the full sequence in a tabular format</w:delText>
        </w:r>
        <w:r w:rsidR="001E4D70" w:rsidDel="00E37C6A">
          <w:delText>.</w:delText>
        </w:r>
      </w:del>
      <w:ins w:id="4336" w:author="Chantel Trivett" w:date="2021-09-23T09:35:00Z">
        <w:r w:rsidR="00E37C6A">
          <w:t xml:space="preserve">The </w:t>
        </w:r>
      </w:ins>
      <w:ins w:id="4337" w:author="Chantel Trivett" w:date="2021-09-23T09:36:00Z">
        <w:r w:rsidR="00137EBB">
          <w:t xml:space="preserve">following </w:t>
        </w:r>
      </w:ins>
      <w:ins w:id="4338" w:author="Chantel Trivett" w:date="2021-09-23T09:35:00Z">
        <w:r w:rsidR="00E37C6A">
          <w:t xml:space="preserve">filter options </w:t>
        </w:r>
      </w:ins>
      <w:ins w:id="4339" w:author="Chantel Trivett" w:date="2021-09-23T09:36:00Z">
        <w:r w:rsidR="00137EBB">
          <w:t>are avail</w:t>
        </w:r>
      </w:ins>
      <w:ins w:id="4340" w:author="Chantel Trivett" w:date="2021-09-23T09:39:00Z">
        <w:r w:rsidR="00812444">
          <w:t>a</w:t>
        </w:r>
      </w:ins>
      <w:ins w:id="4341" w:author="Chantel Trivett" w:date="2021-09-23T09:36:00Z">
        <w:r w:rsidR="00137EBB">
          <w:t>ble</w:t>
        </w:r>
      </w:ins>
      <w:ins w:id="4342" w:author="Chantel Trivett" w:date="2021-09-23T09:35:00Z">
        <w:r w:rsidR="00E37C6A">
          <w:t>:</w:t>
        </w:r>
      </w:ins>
    </w:p>
    <w:p w14:paraId="22B97F30" w14:textId="18E2DFB6" w:rsidR="000E7F79" w:rsidRDefault="000E7F79">
      <w:pPr>
        <w:divId w:val="2088334391"/>
        <w:rPr>
          <w:ins w:id="4343" w:author="Chantel Trivett" w:date="2021-09-23T09:44:00Z"/>
        </w:rPr>
        <w:pPrChange w:id="4344" w:author="Chantel Trivett" w:date="2021-09-30T10:00:00Z">
          <w:pPr>
            <w:pStyle w:val="NormalWeb"/>
            <w:numPr>
              <w:numId w:val="98"/>
            </w:numPr>
            <w:ind w:left="720" w:hanging="360"/>
            <w:divId w:val="2088334391"/>
          </w:pPr>
        </w:pPrChange>
      </w:pPr>
    </w:p>
    <w:p w14:paraId="1BB755C1" w14:textId="3D85E5CD" w:rsidR="00F30572" w:rsidRDefault="00F30572">
      <w:pPr>
        <w:pStyle w:val="ListParagraph"/>
        <w:numPr>
          <w:ilvl w:val="0"/>
          <w:numId w:val="101"/>
        </w:numPr>
        <w:divId w:val="2088334391"/>
        <w:rPr>
          <w:ins w:id="4345" w:author="Chantel Trivett" w:date="2021-09-30T10:00:00Z"/>
        </w:rPr>
      </w:pPr>
      <w:ins w:id="4346" w:author="Chantel Trivett" w:date="2021-09-30T10:00:00Z">
        <w:r>
          <w:t>timestamp</w:t>
        </w:r>
      </w:ins>
    </w:p>
    <w:p w14:paraId="0BDD04FC" w14:textId="5C0A8C5B" w:rsidR="00994C8C" w:rsidRDefault="004B182C">
      <w:pPr>
        <w:pStyle w:val="ListParagraph"/>
        <w:numPr>
          <w:ilvl w:val="0"/>
          <w:numId w:val="101"/>
        </w:numPr>
        <w:divId w:val="2088334391"/>
        <w:rPr>
          <w:ins w:id="4347" w:author="Chantel Trivett" w:date="2021-09-23T09:44:00Z"/>
        </w:rPr>
        <w:pPrChange w:id="4348" w:author="Chantel Trivett" w:date="2021-09-23T10:29:00Z">
          <w:pPr>
            <w:pStyle w:val="NormalWeb"/>
            <w:numPr>
              <w:numId w:val="98"/>
            </w:numPr>
            <w:ind w:left="720" w:hanging="360"/>
            <w:divId w:val="2088334391"/>
          </w:pPr>
        </w:pPrChange>
      </w:pPr>
      <w:ins w:id="4349" w:author="Chantel Trivett" w:date="2021-09-23T09:53:00Z">
        <w:r>
          <w:t>p</w:t>
        </w:r>
      </w:ins>
      <w:ins w:id="4350" w:author="Chantel Trivett" w:date="2021-09-23T09:44:00Z">
        <w:r w:rsidR="00994C8C">
          <w:t>hone</w:t>
        </w:r>
      </w:ins>
      <w:ins w:id="4351" w:author="Chantel Trivett" w:date="2021-09-23T09:47:00Z">
        <w:r w:rsidR="007E039E">
          <w:t xml:space="preserve"> (</w:t>
        </w:r>
      </w:ins>
      <w:ins w:id="4352" w:author="Chantel Trivett" w:date="2021-09-23T09:48:00Z">
        <w:r w:rsidR="00316BF6">
          <w:t>The phone number of</w:t>
        </w:r>
      </w:ins>
      <w:ins w:id="4353" w:author="Chantel Trivett" w:date="2021-09-23T09:49:00Z">
        <w:r w:rsidR="00316BF6">
          <w:t xml:space="preserve"> </w:t>
        </w:r>
      </w:ins>
      <w:ins w:id="4354" w:author="Chantel Trivett" w:date="2021-09-23T09:47:00Z">
        <w:r w:rsidR="006F453A">
          <w:t>the person who init</w:t>
        </w:r>
        <w:r w:rsidR="00613443">
          <w:t>i</w:t>
        </w:r>
        <w:r w:rsidR="006F453A">
          <w:t>ated the call)</w:t>
        </w:r>
      </w:ins>
    </w:p>
    <w:p w14:paraId="506E8E1C" w14:textId="48FF2B66" w:rsidR="00994C8C" w:rsidRDefault="00682073">
      <w:pPr>
        <w:pStyle w:val="ListParagraph"/>
        <w:numPr>
          <w:ilvl w:val="0"/>
          <w:numId w:val="101"/>
        </w:numPr>
        <w:divId w:val="2088334391"/>
        <w:rPr>
          <w:ins w:id="4355" w:author="Chantel Trivett" w:date="2021-09-23T09:46:00Z"/>
        </w:rPr>
        <w:pPrChange w:id="4356" w:author="Chantel Trivett" w:date="2021-09-23T10:29:00Z">
          <w:pPr>
            <w:pStyle w:val="NormalWeb"/>
            <w:numPr>
              <w:numId w:val="98"/>
            </w:numPr>
            <w:ind w:left="720" w:hanging="360"/>
            <w:divId w:val="2088334391"/>
          </w:pPr>
        </w:pPrChange>
      </w:pPr>
      <w:ins w:id="4357" w:author="Chantel Trivett" w:date="2021-09-23T09:49:00Z">
        <w:r>
          <w:t>u</w:t>
        </w:r>
      </w:ins>
      <w:ins w:id="4358" w:author="Chantel Trivett" w:date="2021-09-23T09:45:00Z">
        <w:r w:rsidR="00655446">
          <w:t xml:space="preserve">seragent (The device </w:t>
        </w:r>
        <w:r w:rsidR="001C375B">
          <w:t>and software version</w:t>
        </w:r>
      </w:ins>
      <w:ins w:id="4359" w:author="Chantel Trivett" w:date="2021-09-23T09:46:00Z">
        <w:r w:rsidR="001C375B">
          <w:t xml:space="preserve"> used</w:t>
        </w:r>
      </w:ins>
      <w:ins w:id="4360" w:author="Chantel Trivett" w:date="2021-09-23T09:48:00Z">
        <w:r w:rsidR="00316BF6">
          <w:t>.</w:t>
        </w:r>
      </w:ins>
      <w:ins w:id="4361" w:author="Chantel Trivett" w:date="2021-09-23T09:46:00Z">
        <w:r w:rsidR="001C375B">
          <w:t xml:space="preserve">) </w:t>
        </w:r>
      </w:ins>
    </w:p>
    <w:p w14:paraId="6703058E" w14:textId="6EA69421" w:rsidR="00BD1476" w:rsidRDefault="00A94406">
      <w:pPr>
        <w:pStyle w:val="ListParagraph"/>
        <w:numPr>
          <w:ilvl w:val="0"/>
          <w:numId w:val="100"/>
        </w:numPr>
        <w:divId w:val="2088334391"/>
        <w:rPr>
          <w:ins w:id="4362" w:author="Chantel Trivett" w:date="2021-09-23T10:29:00Z"/>
          <w:lang w:eastAsia="en-CA"/>
        </w:rPr>
        <w:pPrChange w:id="4363" w:author="Chantel Trivett" w:date="2021-09-23T10:29:00Z">
          <w:pPr>
            <w:pStyle w:val="HTMLPreformatted"/>
            <w:numPr>
              <w:numId w:val="99"/>
            </w:numPr>
            <w:ind w:left="720" w:hanging="360"/>
            <w:divId w:val="2088334391"/>
          </w:pPr>
        </w:pPrChange>
      </w:pPr>
      <w:ins w:id="4364" w:author="Chantel Trivett" w:date="2021-09-23T09:54:00Z">
        <w:r>
          <w:t>trunkcontext</w:t>
        </w:r>
      </w:ins>
      <w:ins w:id="4365" w:author="Chantel Trivett" w:date="2021-09-23T10:28:00Z">
        <w:r w:rsidR="00506813">
          <w:t xml:space="preserve"> </w:t>
        </w:r>
      </w:ins>
      <w:ins w:id="4366" w:author="Chantel Trivett" w:date="2021-09-23T10:30:00Z">
        <w:r w:rsidR="008E7132">
          <w:t>(</w:t>
        </w:r>
      </w:ins>
      <w:ins w:id="4367" w:author="Chantel Trivett" w:date="2021-09-23T10:32:00Z">
        <w:r w:rsidR="00341B66">
          <w:rPr>
            <w:lang w:eastAsia="en-CA"/>
          </w:rPr>
          <w:t>A</w:t>
        </w:r>
      </w:ins>
      <w:ins w:id="4368" w:author="Chantel Trivett" w:date="2021-09-23T10:28:00Z">
        <w:r w:rsidR="00506813" w:rsidRPr="00506813">
          <w:rPr>
            <w:lang w:eastAsia="en-CA"/>
          </w:rPr>
          <w:t xml:space="preserve"> parameter namespace </w:t>
        </w:r>
      </w:ins>
      <w:ins w:id="4369" w:author="Chantel Trivett" w:date="2021-09-23T10:34:00Z">
        <w:r w:rsidR="006B3A36">
          <w:rPr>
            <w:lang w:eastAsia="en-CA"/>
          </w:rPr>
          <w:t>that s</w:t>
        </w:r>
      </w:ins>
      <w:ins w:id="4370" w:author="Chantel Trivett" w:date="2021-09-23T10:47:00Z">
        <w:r w:rsidR="00C1190B">
          <w:rPr>
            <w:lang w:eastAsia="en-CA"/>
          </w:rPr>
          <w:t>pecifies error codes.)</w:t>
        </w:r>
      </w:ins>
    </w:p>
    <w:p w14:paraId="6362E426" w14:textId="77777777" w:rsidR="00BD1476" w:rsidRPr="00BD1476" w:rsidRDefault="00483C6C">
      <w:pPr>
        <w:pStyle w:val="ListParagraph"/>
        <w:numPr>
          <w:ilvl w:val="0"/>
          <w:numId w:val="100"/>
        </w:numPr>
        <w:divId w:val="2088334391"/>
        <w:rPr>
          <w:ins w:id="4371" w:author="Chantel Trivett" w:date="2021-09-23T10:29:00Z"/>
          <w:lang w:eastAsia="en-CA"/>
          <w:rPrChange w:id="4372" w:author="Chantel Trivett" w:date="2021-09-23T10:29:00Z">
            <w:rPr>
              <w:ins w:id="4373" w:author="Chantel Trivett" w:date="2021-09-23T10:29:00Z"/>
            </w:rPr>
          </w:rPrChange>
        </w:rPr>
        <w:pPrChange w:id="4374" w:author="Chantel Trivett" w:date="2021-09-23T10:29:00Z">
          <w:pPr>
            <w:pStyle w:val="HTMLPreformatted"/>
            <w:numPr>
              <w:numId w:val="99"/>
            </w:numPr>
            <w:ind w:left="720" w:hanging="360"/>
            <w:divId w:val="2088334391"/>
          </w:pPr>
        </w:pPrChange>
      </w:pPr>
      <w:ins w:id="4375" w:author="Chantel Trivett" w:date="2021-09-23T09:54:00Z">
        <w:r>
          <w:t>extractedreason</w:t>
        </w:r>
      </w:ins>
    </w:p>
    <w:p w14:paraId="2792CE40" w14:textId="58CA4917" w:rsidR="00483C6C" w:rsidRPr="00BD1476" w:rsidRDefault="00483C6C">
      <w:pPr>
        <w:pStyle w:val="ListParagraph"/>
        <w:numPr>
          <w:ilvl w:val="0"/>
          <w:numId w:val="100"/>
        </w:numPr>
        <w:divId w:val="2088334391"/>
        <w:rPr>
          <w:ins w:id="4376" w:author="Chantel Trivett" w:date="2021-09-23T09:55:00Z"/>
          <w:lang w:eastAsia="en-CA"/>
          <w:rPrChange w:id="4377" w:author="Chantel Trivett" w:date="2021-09-23T10:29:00Z">
            <w:rPr>
              <w:ins w:id="4378" w:author="Chantel Trivett" w:date="2021-09-23T09:55:00Z"/>
            </w:rPr>
          </w:rPrChange>
        </w:rPr>
        <w:pPrChange w:id="4379" w:author="Chantel Trivett" w:date="2021-09-23T10:29:00Z">
          <w:pPr>
            <w:pStyle w:val="NormalWeb"/>
            <w:numPr>
              <w:numId w:val="98"/>
            </w:numPr>
            <w:ind w:left="720" w:hanging="360"/>
            <w:divId w:val="2088334391"/>
          </w:pPr>
        </w:pPrChange>
      </w:pPr>
      <w:ins w:id="4380" w:author="Chantel Trivett" w:date="2021-09-23T09:54:00Z">
        <w:r>
          <w:t>ULPprecsisionmajor</w:t>
        </w:r>
      </w:ins>
    </w:p>
    <w:p w14:paraId="3ED00D9C" w14:textId="374E8C2F" w:rsidR="00483C6C" w:rsidRDefault="00483C6C">
      <w:pPr>
        <w:pStyle w:val="ListParagraph"/>
        <w:numPr>
          <w:ilvl w:val="0"/>
          <w:numId w:val="100"/>
        </w:numPr>
        <w:divId w:val="2088334391"/>
        <w:rPr>
          <w:ins w:id="4381" w:author="Chantel Trivett" w:date="2021-09-23T09:55:00Z"/>
        </w:rPr>
        <w:pPrChange w:id="4382" w:author="Chantel Trivett" w:date="2021-09-23T10:29:00Z">
          <w:pPr>
            <w:pStyle w:val="NormalWeb"/>
            <w:numPr>
              <w:numId w:val="98"/>
            </w:numPr>
            <w:ind w:left="720" w:hanging="360"/>
            <w:divId w:val="2088334391"/>
          </w:pPr>
        </w:pPrChange>
      </w:pPr>
      <w:ins w:id="4383" w:author="Chantel Trivett" w:date="2021-09-23T09:55:00Z">
        <w:r>
          <w:t>ULP</w:t>
        </w:r>
        <w:r w:rsidR="000664EE">
          <w:t>precisionminor</w:t>
        </w:r>
      </w:ins>
    </w:p>
    <w:p w14:paraId="5EA03F83" w14:textId="5691C71A" w:rsidR="00BB0F4A" w:rsidRDefault="00BB0F4A">
      <w:pPr>
        <w:pStyle w:val="ListParagraph"/>
        <w:numPr>
          <w:ilvl w:val="0"/>
          <w:numId w:val="100"/>
        </w:numPr>
        <w:divId w:val="2088334391"/>
        <w:rPr>
          <w:ins w:id="4384" w:author="Chantel Trivett" w:date="2021-09-23T09:55:00Z"/>
        </w:rPr>
        <w:pPrChange w:id="4385" w:author="Chantel Trivett" w:date="2021-09-23T10:29:00Z">
          <w:pPr>
            <w:pStyle w:val="NormalWeb"/>
            <w:numPr>
              <w:numId w:val="98"/>
            </w:numPr>
            <w:ind w:left="720" w:hanging="360"/>
            <w:divId w:val="2088334391"/>
          </w:pPr>
        </w:pPrChange>
      </w:pPr>
      <w:ins w:id="4386" w:author="Chantel Trivett" w:date="2021-09-23T09:55:00Z">
        <w:r>
          <w:t>MLP</w:t>
        </w:r>
      </w:ins>
      <w:ins w:id="4387" w:author="Chantel Trivett" w:date="2021-09-23T10:48:00Z">
        <w:r w:rsidR="00AA6521">
          <w:t xml:space="preserve"> (Mobile Location Protocol)</w:t>
        </w:r>
      </w:ins>
    </w:p>
    <w:p w14:paraId="3A0D17A5" w14:textId="77D38380" w:rsidR="00BB0F4A" w:rsidRDefault="00B27EAA">
      <w:pPr>
        <w:pStyle w:val="ListParagraph"/>
        <w:numPr>
          <w:ilvl w:val="0"/>
          <w:numId w:val="100"/>
        </w:numPr>
        <w:divId w:val="2088334391"/>
        <w:rPr>
          <w:ins w:id="4388" w:author="Chantel Trivett" w:date="2021-09-23T09:56:00Z"/>
        </w:rPr>
        <w:pPrChange w:id="4389" w:author="Chantel Trivett" w:date="2021-09-23T10:29:00Z">
          <w:pPr>
            <w:pStyle w:val="NormalWeb"/>
            <w:numPr>
              <w:numId w:val="98"/>
            </w:numPr>
            <w:ind w:left="720" w:hanging="360"/>
            <w:divId w:val="2088334391"/>
          </w:pPr>
        </w:pPrChange>
      </w:pPr>
      <w:ins w:id="4390" w:author="Chantel Trivett" w:date="2021-09-23T09:56:00Z">
        <w:r>
          <w:t>l</w:t>
        </w:r>
      </w:ins>
      <w:ins w:id="4391" w:author="Chantel Trivett" w:date="2021-09-23T09:55:00Z">
        <w:r w:rsidR="00BB0F4A">
          <w:t>abel</w:t>
        </w:r>
      </w:ins>
    </w:p>
    <w:p w14:paraId="0DCA0936" w14:textId="3EB849A8" w:rsidR="00B27EAA" w:rsidRDefault="00B27EAA">
      <w:pPr>
        <w:pStyle w:val="ListParagraph"/>
        <w:numPr>
          <w:ilvl w:val="0"/>
          <w:numId w:val="100"/>
        </w:numPr>
        <w:divId w:val="2088334391"/>
        <w:rPr>
          <w:ins w:id="4392" w:author="Chantel Trivett" w:date="2021-09-23T09:56:00Z"/>
        </w:rPr>
        <w:pPrChange w:id="4393" w:author="Chantel Trivett" w:date="2021-09-23T10:29:00Z">
          <w:pPr>
            <w:pStyle w:val="NormalWeb"/>
            <w:numPr>
              <w:numId w:val="98"/>
            </w:numPr>
            <w:ind w:left="720" w:hanging="360"/>
            <w:divId w:val="2088334391"/>
          </w:pPr>
        </w:pPrChange>
      </w:pPr>
      <w:ins w:id="4394" w:author="Chantel Trivett" w:date="2021-09-23T09:56:00Z">
        <w:r>
          <w:t>fram</w:t>
        </w:r>
      </w:ins>
      <w:ins w:id="4395" w:author="Chantel Trivett" w:date="2021-09-23T09:57:00Z">
        <w:r w:rsidR="00B66F43">
          <w:t>e</w:t>
        </w:r>
      </w:ins>
      <w:ins w:id="4396" w:author="Chantel Trivett" w:date="2021-09-23T09:56:00Z">
        <w:r>
          <w:t>number</w:t>
        </w:r>
      </w:ins>
    </w:p>
    <w:p w14:paraId="6E9766A6" w14:textId="1C609F6D" w:rsidR="00B27EAA" w:rsidRDefault="00B27EAA">
      <w:pPr>
        <w:pStyle w:val="ListParagraph"/>
        <w:numPr>
          <w:ilvl w:val="0"/>
          <w:numId w:val="100"/>
        </w:numPr>
        <w:divId w:val="2088334391"/>
        <w:rPr>
          <w:ins w:id="4397" w:author="Chantel Trivett" w:date="2021-09-23T09:56:00Z"/>
        </w:rPr>
        <w:pPrChange w:id="4398" w:author="Chantel Trivett" w:date="2021-09-23T10:29:00Z">
          <w:pPr>
            <w:pStyle w:val="NormalWeb"/>
            <w:numPr>
              <w:numId w:val="98"/>
            </w:numPr>
            <w:ind w:left="720" w:hanging="360"/>
            <w:divId w:val="2088334391"/>
          </w:pPr>
        </w:pPrChange>
      </w:pPr>
      <w:ins w:id="4399" w:author="Chantel Trivett" w:date="2021-09-23T09:56:00Z">
        <w:r>
          <w:t>ts</w:t>
        </w:r>
      </w:ins>
    </w:p>
    <w:p w14:paraId="48D149B8" w14:textId="144C3154" w:rsidR="00B27EAA" w:rsidRDefault="00B27EAA">
      <w:pPr>
        <w:pStyle w:val="ListParagraph"/>
        <w:numPr>
          <w:ilvl w:val="0"/>
          <w:numId w:val="100"/>
        </w:numPr>
        <w:divId w:val="2088334391"/>
        <w:rPr>
          <w:ins w:id="4400" w:author="Chantel Trivett" w:date="2021-09-30T10:01:00Z"/>
        </w:rPr>
      </w:pPr>
      <w:ins w:id="4401" w:author="Chantel Trivett" w:date="2021-09-23T09:56:00Z">
        <w:r>
          <w:t>extract</w:t>
        </w:r>
      </w:ins>
    </w:p>
    <w:p w14:paraId="4A0D24C7" w14:textId="77777777" w:rsidR="00E949E0" w:rsidRDefault="00E949E0">
      <w:pPr>
        <w:pStyle w:val="ListParagraph"/>
        <w:ind w:left="1440"/>
        <w:divId w:val="2088334391"/>
        <w:rPr>
          <w:ins w:id="4402" w:author="Chantel Trivett" w:date="2021-09-30T10:00:00Z"/>
        </w:rPr>
        <w:pPrChange w:id="4403" w:author="Chantel Trivett" w:date="2021-09-30T10:01:00Z">
          <w:pPr>
            <w:pStyle w:val="ListParagraph"/>
            <w:numPr>
              <w:numId w:val="100"/>
            </w:numPr>
            <w:ind w:left="1440" w:hanging="360"/>
            <w:divId w:val="2088334391"/>
          </w:pPr>
        </w:pPrChange>
      </w:pPr>
    </w:p>
    <w:p w14:paraId="0BC6CE48" w14:textId="1C7B43D1" w:rsidR="00F30572" w:rsidRDefault="00E949E0">
      <w:pPr>
        <w:pStyle w:val="Heading3"/>
        <w:divId w:val="2088334391"/>
        <w:rPr>
          <w:ins w:id="4404" w:author="Chantel Trivett" w:date="2021-09-23T09:39:00Z"/>
        </w:rPr>
        <w:pPrChange w:id="4405" w:author="Chantel Trivett" w:date="2021-09-30T10:01:00Z">
          <w:pPr>
            <w:pStyle w:val="NormalWeb"/>
            <w:divId w:val="2088334391"/>
          </w:pPr>
        </w:pPrChange>
      </w:pPr>
      <w:bookmarkStart w:id="4406" w:name="_Toc83903650"/>
      <w:ins w:id="4407" w:author="Chantel Trivett" w:date="2021-09-30T10:00:00Z">
        <w:r>
          <w:t>View and filter Extractions</w:t>
        </w:r>
      </w:ins>
      <w:bookmarkEnd w:id="4406"/>
    </w:p>
    <w:p w14:paraId="0E7203F4" w14:textId="6BDDFDFF" w:rsidR="00137EBB" w:rsidRDefault="00E44167" w:rsidP="000654A6">
      <w:pPr>
        <w:pStyle w:val="NormalWeb"/>
        <w:divId w:val="2088334391"/>
        <w:rPr>
          <w:ins w:id="4408" w:author="Chantel Trivett" w:date="2021-09-23T09:36:00Z"/>
        </w:rPr>
      </w:pPr>
      <w:ins w:id="4409" w:author="Chantel Trivett" w:date="2021-09-23T10:51:00Z">
        <w:r>
          <w:t>To view</w:t>
        </w:r>
        <w:r w:rsidR="006B1C7E">
          <w:t xml:space="preserve"> &amp; filter Extractions:</w:t>
        </w:r>
      </w:ins>
    </w:p>
    <w:p w14:paraId="71A5ACAC" w14:textId="06BFE519" w:rsidR="00DB1E68" w:rsidRDefault="00552AC3">
      <w:pPr>
        <w:pStyle w:val="NumberedListLvl1"/>
        <w:numPr>
          <w:ilvl w:val="0"/>
          <w:numId w:val="149"/>
        </w:numPr>
        <w:divId w:val="2088334391"/>
        <w:rPr>
          <w:ins w:id="4410" w:author="Chantel Trivett" w:date="2021-09-22T16:53:00Z"/>
        </w:rPr>
        <w:pPrChange w:id="4411" w:author="Chantel Trivett" w:date="2021-09-30T10:04:00Z">
          <w:pPr>
            <w:pStyle w:val="NormalWeb"/>
            <w:numPr>
              <w:numId w:val="10"/>
            </w:numPr>
            <w:tabs>
              <w:tab w:val="num" w:pos="720"/>
            </w:tabs>
            <w:ind w:left="720" w:hanging="360"/>
            <w:divId w:val="2088334391"/>
          </w:pPr>
        </w:pPrChange>
      </w:pPr>
      <w:ins w:id="4412" w:author="Chantel Trivett" w:date="2021-09-22T16:41:00Z">
        <w:r>
          <w:t xml:space="preserve">Select </w:t>
        </w:r>
      </w:ins>
      <w:del w:id="4413" w:author="Chantel Trivett" w:date="2021-09-22T16:41:00Z">
        <w:r w:rsidR="00384218" w:rsidDel="00552AC3">
          <w:delText>Go to</w:delText>
        </w:r>
      </w:del>
      <w:del w:id="4414" w:author="Chantel Trivett" w:date="2021-09-30T10:04:00Z">
        <w:r w:rsidR="00384218" w:rsidDel="00F55A5A">
          <w:delText xml:space="preserve"> </w:delText>
        </w:r>
      </w:del>
      <w:r w:rsidR="004500CF" w:rsidRPr="00E45CAB">
        <w:rPr>
          <w:b/>
          <w:bCs/>
        </w:rPr>
        <w:t>Extractions</w:t>
      </w:r>
      <w:r w:rsidR="004500CF">
        <w:t xml:space="preserve"> </w:t>
      </w:r>
      <w:ins w:id="4415" w:author="Chantel Trivett" w:date="2021-09-22T16:41:00Z">
        <w:r>
          <w:t xml:space="preserve">from the </w:t>
        </w:r>
        <w:r w:rsidR="00024C95">
          <w:t>left n</w:t>
        </w:r>
      </w:ins>
      <w:ins w:id="4416" w:author="Chantel Trivett" w:date="2021-09-22T16:42:00Z">
        <w:r w:rsidR="00024C95">
          <w:t xml:space="preserve">avigation </w:t>
        </w:r>
        <w:r w:rsidR="00DB1E68">
          <w:t xml:space="preserve">panel. </w:t>
        </w:r>
      </w:ins>
      <w:del w:id="4417" w:author="Chantel Trivett" w:date="2021-09-22T16:50:00Z">
        <w:r w:rsidR="004500CF" w:rsidDel="00FE10F5">
          <w:delText xml:space="preserve">and </w:delText>
        </w:r>
      </w:del>
    </w:p>
    <w:p w14:paraId="0D850698" w14:textId="5105FB9E" w:rsidR="00D457B3" w:rsidRDefault="007853A3">
      <w:pPr>
        <w:pStyle w:val="Images"/>
        <w:divId w:val="2088334391"/>
        <w:rPr>
          <w:ins w:id="4418" w:author="Chantel Trivett" w:date="2021-09-22T16:54:00Z"/>
        </w:rPr>
        <w:pPrChange w:id="4419" w:author="Chantel Trivett" w:date="2021-09-30T10:09:00Z">
          <w:pPr>
            <w:divId w:val="2088334391"/>
          </w:pPr>
        </w:pPrChange>
      </w:pPr>
      <w:ins w:id="4420" w:author="Chantel Trivett" w:date="2021-09-22T16:53:00Z">
        <w:r>
          <w:rPr>
            <w:noProof/>
          </w:rPr>
          <w:drawing>
            <wp:inline distT="0" distB="0" distL="0" distR="0" wp14:anchorId="6D92B749" wp14:editId="3C258484">
              <wp:extent cx="1581150" cy="1447905"/>
              <wp:effectExtent l="19050" t="19050" r="19050" b="19050"/>
              <wp:docPr id="111" name="Picture 111" descr="This image depicts the &quot;Extractions&quot; tab located on the left navigation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his image depicts the &quot;Extractions&quot; tab located on the left navigation panel. "/>
                      <pic:cNvPicPr/>
                    </pic:nvPicPr>
                    <pic:blipFill>
                      <a:blip r:embed="rId171"/>
                      <a:stretch>
                        <a:fillRect/>
                      </a:stretch>
                    </pic:blipFill>
                    <pic:spPr>
                      <a:xfrm>
                        <a:off x="0" y="0"/>
                        <a:ext cx="1586341" cy="1452658"/>
                      </a:xfrm>
                      <a:prstGeom prst="rect">
                        <a:avLst/>
                      </a:prstGeom>
                      <a:ln>
                        <a:solidFill>
                          <a:schemeClr val="tx1"/>
                        </a:solidFill>
                      </a:ln>
                    </pic:spPr>
                  </pic:pic>
                </a:graphicData>
              </a:graphic>
            </wp:inline>
          </w:drawing>
        </w:r>
      </w:ins>
    </w:p>
    <w:p w14:paraId="2B9BCEA8" w14:textId="718F017E" w:rsidR="0007263E" w:rsidRDefault="0007263E">
      <w:pPr>
        <w:pStyle w:val="ListParagraph"/>
        <w:divId w:val="2088334391"/>
        <w:rPr>
          <w:ins w:id="4421" w:author="Chantel Trivett" w:date="2021-09-23T10:52:00Z"/>
        </w:rPr>
        <w:pPrChange w:id="4422" w:author="Chantel Trivett" w:date="2021-09-30T10:09:00Z">
          <w:pPr>
            <w:divId w:val="2088334391"/>
          </w:pPr>
        </w:pPrChange>
      </w:pPr>
      <w:ins w:id="4423" w:author="Chantel Trivett" w:date="2021-09-22T16:55:00Z">
        <w:r>
          <w:t>The Extraction page will open.</w:t>
        </w:r>
      </w:ins>
    </w:p>
    <w:p w14:paraId="66083A37" w14:textId="77777777" w:rsidR="00601829" w:rsidRDefault="00601829">
      <w:pPr>
        <w:divId w:val="2088334391"/>
        <w:rPr>
          <w:ins w:id="4424" w:author="Chantel Trivett" w:date="2021-09-22T16:42:00Z"/>
        </w:rPr>
        <w:pPrChange w:id="4425" w:author="Chantel Trivett" w:date="2021-09-22T16:53:00Z">
          <w:pPr>
            <w:pStyle w:val="NormalWeb"/>
            <w:numPr>
              <w:numId w:val="10"/>
            </w:numPr>
            <w:tabs>
              <w:tab w:val="num" w:pos="720"/>
            </w:tabs>
            <w:ind w:left="720" w:hanging="360"/>
            <w:divId w:val="2088334391"/>
          </w:pPr>
        </w:pPrChange>
      </w:pPr>
    </w:p>
    <w:p w14:paraId="50830CF9" w14:textId="214D97EA" w:rsidR="00F658ED" w:rsidRDefault="00634FB8">
      <w:pPr>
        <w:pStyle w:val="NumberedListLvl1"/>
        <w:divId w:val="2088334391"/>
        <w:rPr>
          <w:ins w:id="4426" w:author="Chantel Trivett" w:date="2021-09-22T17:27:00Z"/>
        </w:rPr>
        <w:pPrChange w:id="4427" w:author="Chantel Trivett" w:date="2021-09-30T10:09:00Z">
          <w:pPr>
            <w:pStyle w:val="ListParagraph"/>
            <w:divId w:val="2088334391"/>
          </w:pPr>
        </w:pPrChange>
      </w:pPr>
      <w:ins w:id="4428" w:author="Chantel Trivett" w:date="2021-09-23T11:05:00Z">
        <w:r>
          <w:t xml:space="preserve">Expand the </w:t>
        </w:r>
      </w:ins>
      <w:del w:id="4429" w:author="Chantel Trivett" w:date="2021-09-22T16:42:00Z">
        <w:r w:rsidR="004500CF" w:rsidDel="00DB1E68">
          <w:delText>s</w:delText>
        </w:r>
      </w:del>
      <w:del w:id="4430" w:author="Chantel Trivett" w:date="2021-09-23T11:05:00Z">
        <w:r w:rsidR="004500CF" w:rsidDel="00634FB8">
          <w:delText>elect</w:delText>
        </w:r>
        <w:r w:rsidR="00F658ED" w:rsidDel="00634FB8">
          <w:delText xml:space="preserve"> a model</w:delText>
        </w:r>
      </w:del>
      <w:ins w:id="4431" w:author="Chantel Trivett" w:date="2021-09-22T16:43:00Z">
        <w:r w:rsidR="005D6CC2">
          <w:t xml:space="preserve"> </w:t>
        </w:r>
      </w:ins>
      <w:ins w:id="4432" w:author="Chantel Trivett" w:date="2021-09-23T11:05:00Z">
        <w:r w:rsidRPr="00634FB8">
          <w:rPr>
            <w:b/>
            <w:bCs/>
            <w:rPrChange w:id="4433" w:author="Chantel Trivett" w:date="2021-09-23T11:05:00Z">
              <w:rPr/>
            </w:rPrChange>
          </w:rPr>
          <w:t xml:space="preserve">Select </w:t>
        </w:r>
      </w:ins>
      <w:ins w:id="4434" w:author="Chantel Trivett" w:date="2021-09-22T16:43:00Z">
        <w:r w:rsidR="005D6CC2" w:rsidRPr="00634FB8">
          <w:rPr>
            <w:b/>
            <w:bCs/>
            <w:rPrChange w:id="4435" w:author="Chantel Trivett" w:date="2021-09-23T11:05:00Z">
              <w:rPr/>
            </w:rPrChange>
          </w:rPr>
          <w:t>Model</w:t>
        </w:r>
        <w:r w:rsidR="005D6CC2">
          <w:t xml:space="preserve"> drop-down.</w:t>
        </w:r>
      </w:ins>
      <w:del w:id="4436" w:author="Chantel Trivett" w:date="2021-09-22T16:42:00Z">
        <w:r w:rsidR="001E4D70" w:rsidDel="005D6CC2">
          <w:delText>:</w:delText>
        </w:r>
      </w:del>
    </w:p>
    <w:p w14:paraId="4B6989FB" w14:textId="7107FD73" w:rsidR="00616499" w:rsidRDefault="00616499" w:rsidP="00DD19CB">
      <w:pPr>
        <w:pStyle w:val="Images"/>
        <w:divId w:val="2088334391"/>
        <w:rPr>
          <w:ins w:id="4437" w:author="Chantel Trivett" w:date="2021-09-30T10:10:00Z"/>
        </w:rPr>
      </w:pPr>
      <w:ins w:id="4438" w:author="Chantel Trivett" w:date="2021-09-22T17:27:00Z">
        <w:r>
          <w:rPr>
            <w:noProof/>
          </w:rPr>
          <w:drawing>
            <wp:inline distT="0" distB="0" distL="0" distR="0" wp14:anchorId="2E3B785B" wp14:editId="77258CF9">
              <wp:extent cx="4014900" cy="1466850"/>
              <wp:effectExtent l="19050" t="19050" r="24130" b="19050"/>
              <wp:docPr id="112" name="Picture 112" descr="This image depicts the Model selection drop-down on the AGILITY &quot;Extractions&quot;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his image depicts the Model selection drop-down on the AGILITY &quot;Extractions&quot; page. "/>
                      <pic:cNvPicPr/>
                    </pic:nvPicPr>
                    <pic:blipFill>
                      <a:blip r:embed="rId172"/>
                      <a:stretch>
                        <a:fillRect/>
                      </a:stretch>
                    </pic:blipFill>
                    <pic:spPr>
                      <a:xfrm>
                        <a:off x="0" y="0"/>
                        <a:ext cx="4021442" cy="1469240"/>
                      </a:xfrm>
                      <a:prstGeom prst="rect">
                        <a:avLst/>
                      </a:prstGeom>
                      <a:ln>
                        <a:solidFill>
                          <a:schemeClr val="tx1"/>
                        </a:solidFill>
                      </a:ln>
                    </pic:spPr>
                  </pic:pic>
                </a:graphicData>
              </a:graphic>
            </wp:inline>
          </w:drawing>
        </w:r>
      </w:ins>
    </w:p>
    <w:p w14:paraId="5A931C83" w14:textId="77777777" w:rsidR="00DD19CB" w:rsidRDefault="00DD19CB">
      <w:pPr>
        <w:pStyle w:val="Images"/>
        <w:divId w:val="2088334391"/>
        <w:rPr>
          <w:ins w:id="4439" w:author="Chantel Trivett" w:date="2021-09-23T11:05:00Z"/>
        </w:rPr>
        <w:pPrChange w:id="4440" w:author="Chantel Trivett" w:date="2021-09-30T10:09:00Z">
          <w:pPr>
            <w:divId w:val="2088334391"/>
          </w:pPr>
        </w:pPrChange>
      </w:pPr>
    </w:p>
    <w:p w14:paraId="4241768D" w14:textId="14EB1E02" w:rsidR="00276659" w:rsidRDefault="00276659">
      <w:pPr>
        <w:pStyle w:val="NumberedListLvl1"/>
        <w:divId w:val="2088334391"/>
        <w:rPr>
          <w:ins w:id="4441" w:author="Chantel Trivett" w:date="2021-09-23T11:04:00Z"/>
        </w:rPr>
        <w:pPrChange w:id="4442" w:author="Chantel Trivett" w:date="2021-09-30T10:10:00Z">
          <w:pPr>
            <w:divId w:val="2088334391"/>
          </w:pPr>
        </w:pPrChange>
      </w:pPr>
      <w:ins w:id="4443" w:author="Chantel Trivett" w:date="2021-09-23T11:06:00Z">
        <w:r>
          <w:t xml:space="preserve">Select the </w:t>
        </w:r>
        <w:r w:rsidR="00F83194">
          <w:t>desired Model.</w:t>
        </w:r>
      </w:ins>
    </w:p>
    <w:p w14:paraId="251A1C0C" w14:textId="7D806F38" w:rsidR="00E36361" w:rsidRDefault="00634FB8">
      <w:pPr>
        <w:pStyle w:val="Images"/>
        <w:divId w:val="2088334391"/>
        <w:pPrChange w:id="4444" w:author="Chantel Trivett" w:date="2021-09-30T10:10:00Z">
          <w:pPr>
            <w:pStyle w:val="NormalWeb"/>
            <w:numPr>
              <w:numId w:val="10"/>
            </w:numPr>
            <w:tabs>
              <w:tab w:val="num" w:pos="720"/>
            </w:tabs>
            <w:ind w:left="720" w:hanging="360"/>
            <w:divId w:val="2088334391"/>
          </w:pPr>
        </w:pPrChange>
      </w:pPr>
      <w:ins w:id="4445" w:author="Chantel Trivett" w:date="2021-09-23T11:04:00Z">
        <w:r>
          <w:rPr>
            <w:noProof/>
          </w:rPr>
          <w:drawing>
            <wp:inline distT="0" distB="0" distL="0" distR="0" wp14:anchorId="4337A63D" wp14:editId="48F14568">
              <wp:extent cx="2582664" cy="1317381"/>
              <wp:effectExtent l="19050" t="19050" r="27305" b="16510"/>
              <wp:docPr id="113" name="Picture 113" descr="This image depicts a selection from the Weekly Top Ten Root Causes drop-down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his image depicts a selection from the Weekly Top Ten Root Causes drop-down menu. "/>
                      <pic:cNvPicPr/>
                    </pic:nvPicPr>
                    <pic:blipFill>
                      <a:blip r:embed="rId56"/>
                      <a:stretch>
                        <a:fillRect/>
                      </a:stretch>
                    </pic:blipFill>
                    <pic:spPr>
                      <a:xfrm>
                        <a:off x="0" y="0"/>
                        <a:ext cx="2597280" cy="1324836"/>
                      </a:xfrm>
                      <a:prstGeom prst="rect">
                        <a:avLst/>
                      </a:prstGeom>
                      <a:ln>
                        <a:solidFill>
                          <a:schemeClr val="tx1"/>
                        </a:solidFill>
                      </a:ln>
                    </pic:spPr>
                  </pic:pic>
                </a:graphicData>
              </a:graphic>
            </wp:inline>
          </w:drawing>
        </w:r>
      </w:ins>
    </w:p>
    <w:p w14:paraId="4E959FEC" w14:textId="4CA67AC8" w:rsidR="00F658ED" w:rsidRDefault="00E3717E">
      <w:pPr>
        <w:rPr>
          <w:rFonts w:eastAsia="Times New Roman"/>
        </w:rPr>
      </w:pPr>
      <w:ins w:id="4446" w:author="Chantel Trivett" w:date="2021-09-30T10:21:00Z">
        <w:r>
          <w:rPr>
            <w:rFonts w:eastAsia="Times New Roman"/>
          </w:rPr>
          <w:br w:type="page"/>
        </w:r>
      </w:ins>
      <w:del w:id="4447" w:author="Chantel Trivett" w:date="2021-09-22T16:55:00Z">
        <w:r w:rsidR="002218E2" w:rsidDel="000C1078">
          <w:rPr>
            <w:noProof/>
          </w:rPr>
          <w:drawing>
            <wp:inline distT="0" distB="0" distL="0" distR="0" wp14:anchorId="597F02D0" wp14:editId="4938E9B4">
              <wp:extent cx="6016625" cy="181927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16625" cy="1819275"/>
                      </a:xfrm>
                      <a:prstGeom prst="rect">
                        <a:avLst/>
                      </a:prstGeom>
                    </pic:spPr>
                  </pic:pic>
                </a:graphicData>
              </a:graphic>
            </wp:inline>
          </w:drawing>
        </w:r>
      </w:del>
    </w:p>
    <w:p w14:paraId="5D24F70D" w14:textId="0DEFA003" w:rsidR="00F658ED" w:rsidRDefault="00F658ED">
      <w:pPr>
        <w:pStyle w:val="NumberedListLvl1"/>
        <w:divId w:val="2088334391"/>
        <w:pPrChange w:id="4448" w:author="Chantel Trivett" w:date="2021-09-30T10:10:00Z">
          <w:pPr>
            <w:pStyle w:val="NormalWeb"/>
            <w:numPr>
              <w:numId w:val="10"/>
            </w:numPr>
            <w:tabs>
              <w:tab w:val="num" w:pos="720"/>
            </w:tabs>
            <w:ind w:left="720" w:hanging="360"/>
            <w:divId w:val="2088334391"/>
          </w:pPr>
        </w:pPrChange>
      </w:pPr>
      <w:r>
        <w:t>Apply filters to narrow your search</w:t>
      </w:r>
      <w:r w:rsidR="00BD2E2B">
        <w:t>:</w:t>
      </w:r>
    </w:p>
    <w:p w14:paraId="6E269126" w14:textId="10BEB8DA" w:rsidR="00F658ED" w:rsidRDefault="008073D1" w:rsidP="00A72251">
      <w:pPr>
        <w:divId w:val="2088334391"/>
        <w:rPr>
          <w:ins w:id="4449" w:author="Chantel Trivett" w:date="2021-09-23T11:35:00Z"/>
          <w:rFonts w:eastAsia="Times New Roman"/>
        </w:rPr>
      </w:pPr>
      <w:del w:id="4450" w:author="Chantel Trivett" w:date="2021-09-23T11:27:00Z">
        <w:r w:rsidDel="00DB41FB">
          <w:rPr>
            <w:noProof/>
          </w:rPr>
          <w:drawing>
            <wp:inline distT="0" distB="0" distL="0" distR="0" wp14:anchorId="41E34E95" wp14:editId="11A48913">
              <wp:extent cx="6016625" cy="2016125"/>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16625" cy="2016125"/>
                      </a:xfrm>
                      <a:prstGeom prst="rect">
                        <a:avLst/>
                      </a:prstGeom>
                    </pic:spPr>
                  </pic:pic>
                </a:graphicData>
              </a:graphic>
            </wp:inline>
          </w:drawing>
        </w:r>
      </w:del>
    </w:p>
    <w:p w14:paraId="7A2CEDD7" w14:textId="331B8905" w:rsidR="00DB1384" w:rsidRDefault="00DB1384" w:rsidP="00085199">
      <w:pPr>
        <w:divId w:val="2088334391"/>
        <w:rPr>
          <w:ins w:id="4451" w:author="Chantel Trivett" w:date="2021-09-30T10:11:00Z"/>
          <w:rFonts w:eastAsia="Times New Roman"/>
        </w:rPr>
      </w:pPr>
      <w:ins w:id="4452" w:author="Chantel Trivett" w:date="2021-09-23T11:35:00Z">
        <w:r>
          <w:rPr>
            <w:noProof/>
          </w:rPr>
          <w:drawing>
            <wp:inline distT="0" distB="0" distL="0" distR="0" wp14:anchorId="4A52D2BC" wp14:editId="6A49E8A6">
              <wp:extent cx="5943600" cy="2053117"/>
              <wp:effectExtent l="19050" t="19050" r="19050" b="23495"/>
              <wp:docPr id="116" name="Picture 116" descr="This image depicts the filters for viewing specific subsets of data on the AGILITY &quot;Extractions&quo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his image depicts the filters for viewing specific subsets of data on the AGILITY &quot;Extractions&quot; page."/>
                      <pic:cNvPicPr/>
                    </pic:nvPicPr>
                    <pic:blipFill>
                      <a:blip r:embed="rId175"/>
                      <a:stretch>
                        <a:fillRect/>
                      </a:stretch>
                    </pic:blipFill>
                    <pic:spPr>
                      <a:xfrm>
                        <a:off x="0" y="0"/>
                        <a:ext cx="5969761" cy="2062154"/>
                      </a:xfrm>
                      <a:prstGeom prst="rect">
                        <a:avLst/>
                      </a:prstGeom>
                      <a:ln>
                        <a:solidFill>
                          <a:schemeClr val="tx1"/>
                        </a:solidFill>
                      </a:ln>
                    </pic:spPr>
                  </pic:pic>
                </a:graphicData>
              </a:graphic>
            </wp:inline>
          </w:drawing>
        </w:r>
      </w:ins>
    </w:p>
    <w:p w14:paraId="42644A46" w14:textId="77777777" w:rsidR="00413101" w:rsidRDefault="00413101" w:rsidP="00E45CAB">
      <w:pPr>
        <w:divId w:val="2088334391"/>
        <w:rPr>
          <w:rFonts w:eastAsia="Times New Roman"/>
        </w:rPr>
      </w:pPr>
    </w:p>
    <w:p w14:paraId="589B606E" w14:textId="548937EA" w:rsidR="00F658ED" w:rsidDel="00AD0AA9" w:rsidRDefault="00F658ED" w:rsidP="001B5701">
      <w:pPr>
        <w:pStyle w:val="NormalWeb"/>
        <w:numPr>
          <w:ilvl w:val="0"/>
          <w:numId w:val="10"/>
        </w:numPr>
        <w:divId w:val="2088334391"/>
        <w:rPr>
          <w:del w:id="4453" w:author="Chantel Trivett" w:date="2021-09-23T11:41:00Z"/>
        </w:rPr>
      </w:pPr>
      <w:del w:id="4454" w:author="Chantel Trivett" w:date="2021-09-23T11:41:00Z">
        <w:r w:rsidDel="00AD0AA9">
          <w:delText>Based on your filter criteria, all the predictions executed over time for a specific dataset are displayed (extractions + labels + date)</w:delText>
        </w:r>
        <w:r w:rsidR="00EE3F06" w:rsidDel="00AD0AA9">
          <w:delText>.</w:delText>
        </w:r>
      </w:del>
    </w:p>
    <w:p w14:paraId="39D606D1" w14:textId="77777777" w:rsidR="00F15AC0" w:rsidRDefault="00491FB8">
      <w:pPr>
        <w:pStyle w:val="NumberedListLvl1"/>
        <w:divId w:val="2088334391"/>
        <w:rPr>
          <w:ins w:id="4455" w:author="Chantel Trivett" w:date="2021-09-23T11:49:00Z"/>
        </w:rPr>
        <w:pPrChange w:id="4456" w:author="Chantel Trivett" w:date="2021-09-30T10:11:00Z">
          <w:pPr>
            <w:pStyle w:val="ListParagraph"/>
            <w:numPr>
              <w:numId w:val="94"/>
            </w:numPr>
            <w:ind w:left="1080" w:hanging="360"/>
            <w:divId w:val="2088334391"/>
          </w:pPr>
        </w:pPrChange>
      </w:pPr>
      <w:ins w:id="4457" w:author="Chantel Trivett" w:date="2021-09-23T11:43:00Z">
        <w:r w:rsidRPr="00E45CAB">
          <w:t>Expand the calendar icon</w:t>
        </w:r>
      </w:ins>
      <w:ins w:id="4458" w:author="Chantel Trivett" w:date="2021-09-23T11:44:00Z">
        <w:r w:rsidR="00FE38DD" w:rsidRPr="00187DC4">
          <w:t xml:space="preserve"> for the Start </w:t>
        </w:r>
        <w:r w:rsidR="001A1BE7" w:rsidRPr="000E434E">
          <w:t>Date</w:t>
        </w:r>
      </w:ins>
      <w:ins w:id="4459" w:author="Chantel Trivett" w:date="2021-09-23T11:48:00Z">
        <w:r w:rsidR="00DD56AF">
          <w:t>.</w:t>
        </w:r>
      </w:ins>
    </w:p>
    <w:p w14:paraId="4A819A24" w14:textId="6C44768C" w:rsidR="00FE27DE" w:rsidRDefault="00FE27DE">
      <w:pPr>
        <w:pStyle w:val="Images"/>
        <w:divId w:val="2088334391"/>
        <w:rPr>
          <w:ins w:id="4460" w:author="Chantel Trivett" w:date="2021-09-23T11:50:00Z"/>
        </w:rPr>
        <w:pPrChange w:id="4461" w:author="Chantel Trivett" w:date="2021-09-30T10:11:00Z">
          <w:pPr>
            <w:divId w:val="2088334391"/>
          </w:pPr>
        </w:pPrChange>
      </w:pPr>
      <w:ins w:id="4462" w:author="Chantel Trivett" w:date="2021-09-23T11:49:00Z">
        <w:r>
          <w:rPr>
            <w:noProof/>
          </w:rPr>
          <w:drawing>
            <wp:inline distT="0" distB="0" distL="0" distR="0" wp14:anchorId="1984C6B5" wp14:editId="15C7CC52">
              <wp:extent cx="3483651" cy="1041376"/>
              <wp:effectExtent l="19050" t="19050" r="21590" b="26035"/>
              <wp:docPr id="118" name="Picture 118" descr="This image depicts the calendar icon for selecting the date range for the data subset that the user would like to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his image depicts the calendar icon for selecting the date range for the data subset that the user would like to review."/>
                      <pic:cNvPicPr/>
                    </pic:nvPicPr>
                    <pic:blipFill>
                      <a:blip r:embed="rId176"/>
                      <a:stretch>
                        <a:fillRect/>
                      </a:stretch>
                    </pic:blipFill>
                    <pic:spPr>
                      <a:xfrm>
                        <a:off x="0" y="0"/>
                        <a:ext cx="3532477" cy="1055972"/>
                      </a:xfrm>
                      <a:prstGeom prst="rect">
                        <a:avLst/>
                      </a:prstGeom>
                      <a:ln>
                        <a:solidFill>
                          <a:schemeClr val="tx1"/>
                        </a:solidFill>
                      </a:ln>
                    </pic:spPr>
                  </pic:pic>
                </a:graphicData>
              </a:graphic>
            </wp:inline>
          </w:drawing>
        </w:r>
      </w:ins>
    </w:p>
    <w:p w14:paraId="31C91806" w14:textId="77777777" w:rsidR="00FC50C5" w:rsidRDefault="00FC50C5">
      <w:pPr>
        <w:divId w:val="2088334391"/>
        <w:rPr>
          <w:ins w:id="4463" w:author="Chantel Trivett" w:date="2021-09-23T11:48:00Z"/>
        </w:rPr>
        <w:pPrChange w:id="4464" w:author="Chantel Trivett" w:date="2021-09-23T11:49:00Z">
          <w:pPr>
            <w:pStyle w:val="ListParagraph"/>
            <w:numPr>
              <w:numId w:val="94"/>
            </w:numPr>
            <w:ind w:left="1080" w:hanging="360"/>
            <w:divId w:val="2088334391"/>
          </w:pPr>
        </w:pPrChange>
      </w:pPr>
    </w:p>
    <w:p w14:paraId="73246A93" w14:textId="7F17E990" w:rsidR="00661274" w:rsidRPr="000E434E" w:rsidRDefault="00F15AC0">
      <w:pPr>
        <w:pStyle w:val="NumberedListLvl1"/>
        <w:divId w:val="2088334391"/>
        <w:rPr>
          <w:ins w:id="4465" w:author="Chantel Trivett" w:date="2021-09-23T11:46:00Z"/>
        </w:rPr>
        <w:pPrChange w:id="4466" w:author="Chantel Trivett" w:date="2021-09-30T10:12:00Z">
          <w:pPr>
            <w:divId w:val="2088334391"/>
          </w:pPr>
        </w:pPrChange>
      </w:pPr>
      <w:ins w:id="4467" w:author="Chantel Trivett" w:date="2021-09-23T11:48:00Z">
        <w:r>
          <w:t>Select</w:t>
        </w:r>
      </w:ins>
      <w:ins w:id="4468" w:author="Chantel Trivett" w:date="2021-09-23T11:44:00Z">
        <w:r w:rsidR="001A1BE7" w:rsidRPr="00E45CAB">
          <w:t xml:space="preserve"> </w:t>
        </w:r>
      </w:ins>
      <w:ins w:id="4469" w:author="Chantel Trivett" w:date="2021-09-23T11:49:00Z">
        <w:r>
          <w:t xml:space="preserve">the </w:t>
        </w:r>
      </w:ins>
      <w:ins w:id="4470" w:author="Chantel Trivett" w:date="2021-09-23T11:50:00Z">
        <w:r w:rsidR="00A11C1A">
          <w:t>S</w:t>
        </w:r>
      </w:ins>
      <w:ins w:id="4471" w:author="Chantel Trivett" w:date="2021-09-23T11:49:00Z">
        <w:r>
          <w:t xml:space="preserve">tart </w:t>
        </w:r>
      </w:ins>
      <w:ins w:id="4472" w:author="Chantel Trivett" w:date="2021-09-23T11:50:00Z">
        <w:r w:rsidR="00A11C1A">
          <w:t>D</w:t>
        </w:r>
      </w:ins>
      <w:ins w:id="4473" w:author="Chantel Trivett" w:date="2021-09-23T11:49:00Z">
        <w:r>
          <w:t>ate</w:t>
        </w:r>
      </w:ins>
      <w:ins w:id="4474" w:author="Chantel Trivett" w:date="2021-09-23T11:42:00Z">
        <w:r w:rsidR="00DC7A28" w:rsidRPr="00E45CAB">
          <w:t xml:space="preserve"> for the data subset that you</w:t>
        </w:r>
      </w:ins>
      <w:ins w:id="4475" w:author="Chantel Trivett" w:date="2021-09-30T10:21:00Z">
        <w:r w:rsidR="00E1662A">
          <w:t xml:space="preserve"> woul</w:t>
        </w:r>
      </w:ins>
      <w:ins w:id="4476" w:author="Chantel Trivett" w:date="2021-09-23T11:42:00Z">
        <w:r w:rsidR="00DC7A28" w:rsidRPr="00E45CAB">
          <w:t>d like to review</w:t>
        </w:r>
        <w:r w:rsidR="00661274" w:rsidRPr="00187DC4">
          <w:t>.</w:t>
        </w:r>
      </w:ins>
    </w:p>
    <w:p w14:paraId="210097FC" w14:textId="03DD582A" w:rsidR="00124A58" w:rsidRPr="009E4200" w:rsidRDefault="003702B7">
      <w:pPr>
        <w:pStyle w:val="Images"/>
        <w:divId w:val="2088334391"/>
        <w:rPr>
          <w:ins w:id="4477" w:author="Chantel Trivett" w:date="2021-09-23T11:42:00Z"/>
        </w:rPr>
        <w:pPrChange w:id="4478" w:author="Chantel Trivett" w:date="2021-09-30T10:12:00Z">
          <w:pPr>
            <w:divId w:val="2088334391"/>
          </w:pPr>
        </w:pPrChange>
      </w:pPr>
      <w:ins w:id="4479" w:author="Chantel Trivett" w:date="2021-09-23T11:53:00Z">
        <w:r>
          <w:rPr>
            <w:noProof/>
          </w:rPr>
          <w:drawing>
            <wp:inline distT="0" distB="0" distL="0" distR="0" wp14:anchorId="5D8BE5A6" wp14:editId="518712F7">
              <wp:extent cx="3067050" cy="2360737"/>
              <wp:effectExtent l="19050" t="19050" r="19050" b="20955"/>
              <wp:docPr id="119" name="Picture 119" descr="This image depicts the expanded &quot;Start Date&quot; selection calend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his image depicts the expanded &quot;Start Date&quot; selection calendar. "/>
                      <pic:cNvPicPr/>
                    </pic:nvPicPr>
                    <pic:blipFill>
                      <a:blip r:embed="rId177"/>
                      <a:stretch>
                        <a:fillRect/>
                      </a:stretch>
                    </pic:blipFill>
                    <pic:spPr>
                      <a:xfrm>
                        <a:off x="0" y="0"/>
                        <a:ext cx="3071336" cy="2364036"/>
                      </a:xfrm>
                      <a:prstGeom prst="rect">
                        <a:avLst/>
                      </a:prstGeom>
                      <a:ln>
                        <a:solidFill>
                          <a:schemeClr val="tx1"/>
                        </a:solidFill>
                      </a:ln>
                    </pic:spPr>
                  </pic:pic>
                </a:graphicData>
              </a:graphic>
            </wp:inline>
          </w:drawing>
        </w:r>
      </w:ins>
    </w:p>
    <w:p w14:paraId="5BCF3F17" w14:textId="57197838" w:rsidR="00F658ED" w:rsidRDefault="00DB56EB" w:rsidP="00BA102E">
      <w:pPr>
        <w:divId w:val="2088334391"/>
        <w:rPr>
          <w:ins w:id="4480" w:author="Chantel Trivett" w:date="2021-09-23T11:56:00Z"/>
          <w:rFonts w:eastAsia="Times New Roman"/>
        </w:rPr>
      </w:pPr>
      <w:del w:id="4481" w:author="Chantel Trivett" w:date="2021-09-23T11:42:00Z">
        <w:r w:rsidDel="00661274">
          <w:rPr>
            <w:noProof/>
          </w:rPr>
          <w:drawing>
            <wp:inline distT="0" distB="0" distL="0" distR="0" wp14:anchorId="5E055B29" wp14:editId="3682ACFD">
              <wp:extent cx="5396597" cy="17958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9918" cy="1796933"/>
                      </a:xfrm>
                      <a:prstGeom prst="rect">
                        <a:avLst/>
                      </a:prstGeom>
                    </pic:spPr>
                  </pic:pic>
                </a:graphicData>
              </a:graphic>
            </wp:inline>
          </w:drawing>
        </w:r>
      </w:del>
    </w:p>
    <w:p w14:paraId="1FF0711D" w14:textId="255EC87B" w:rsidR="006E7902" w:rsidRDefault="004D4C39">
      <w:pPr>
        <w:pStyle w:val="ListParagraph"/>
        <w:divId w:val="2088334391"/>
        <w:pPrChange w:id="4482" w:author="Chantel Trivett" w:date="2021-09-30T10:21:00Z">
          <w:pPr>
            <w:divId w:val="2088334391"/>
          </w:pPr>
        </w:pPrChange>
      </w:pPr>
      <w:ins w:id="4483" w:author="Chantel Trivett" w:date="2021-09-23T11:56:00Z">
        <w:r>
          <w:t xml:space="preserve">The data displayed on the Extractions page will reflect the parameters of your </w:t>
        </w:r>
        <w:r w:rsidR="003F27FA">
          <w:t>filter</w:t>
        </w:r>
        <w:r>
          <w:t xml:space="preserve"> </w:t>
        </w:r>
      </w:ins>
      <w:ins w:id="4484" w:author="Chantel Trivett" w:date="2021-09-23T11:59:00Z">
        <w:r w:rsidR="005A4797">
          <w:t>and date range selections</w:t>
        </w:r>
      </w:ins>
      <w:ins w:id="4485" w:author="Chantel Trivett" w:date="2021-09-23T11:56:00Z">
        <w:r>
          <w:t xml:space="preserve">. </w:t>
        </w:r>
      </w:ins>
    </w:p>
    <w:p w14:paraId="191C1533" w14:textId="3B000194" w:rsidR="00754B31" w:rsidRPr="00161805" w:rsidDel="007B347E" w:rsidRDefault="00754B31" w:rsidP="00BF0C67">
      <w:pPr>
        <w:pStyle w:val="Heading1"/>
        <w:rPr>
          <w:del w:id="4486" w:author="Chantel Trivett" w:date="2021-09-23T13:35:00Z"/>
        </w:rPr>
      </w:pPr>
      <w:bookmarkStart w:id="4487" w:name="_Ref71545322"/>
      <w:del w:id="4488" w:author="Chantel Trivett" w:date="2021-09-23T13:35:00Z">
        <w:r w:rsidRPr="00754B31" w:rsidDel="007B347E">
          <w:delText>Data Types Checklist</w:delText>
        </w:r>
        <w:bookmarkEnd w:id="4487"/>
      </w:del>
    </w:p>
    <w:p w14:paraId="44464F75" w14:textId="29CE0558" w:rsidR="00076AD6" w:rsidDel="00936E97" w:rsidRDefault="00EF0155" w:rsidP="00A103B9">
      <w:pPr>
        <w:divId w:val="2088334391"/>
        <w:rPr>
          <w:del w:id="4489" w:author="Chantel Trivett" w:date="2021-09-30T10:20:00Z"/>
        </w:rPr>
      </w:pPr>
      <w:del w:id="4490" w:author="Chantel Trivett" w:date="2021-09-23T13:08:00Z">
        <w:r w:rsidDel="003612B4">
          <w:rPr>
            <w:noProof/>
          </w:rPr>
          <w:drawing>
            <wp:inline distT="0" distB="0" distL="0" distR="0" wp14:anchorId="3359BE4C" wp14:editId="5FAFC813">
              <wp:extent cx="6314023" cy="3816000"/>
              <wp:effectExtent l="0" t="0" r="0" b="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 name="Picture 7278"/>
                      <pic:cNvPicPr/>
                    </pic:nvPicPr>
                    <pic:blipFill rotWithShape="1">
                      <a:blip r:embed="rId179"/>
                      <a:srcRect t="16726"/>
                      <a:stretch/>
                    </pic:blipFill>
                    <pic:spPr bwMode="auto">
                      <a:xfrm>
                        <a:off x="0" y="0"/>
                        <a:ext cx="6314023" cy="3816000"/>
                      </a:xfrm>
                      <a:prstGeom prst="rect">
                        <a:avLst/>
                      </a:prstGeom>
                      <a:ln>
                        <a:noFill/>
                      </a:ln>
                      <a:extLst>
                        <a:ext uri="{53640926-AAD7-44D8-BBD7-CCE9431645EC}">
                          <a14:shadowObscured xmlns:a14="http://schemas.microsoft.com/office/drawing/2010/main"/>
                        </a:ext>
                      </a:extLst>
                    </pic:spPr>
                  </pic:pic>
                </a:graphicData>
              </a:graphic>
            </wp:inline>
          </w:drawing>
        </w:r>
      </w:del>
    </w:p>
    <w:p w14:paraId="6D02B975" w14:textId="77777777" w:rsidR="00076AD6" w:rsidRDefault="00076AD6" w:rsidP="00A103B9">
      <w:pPr>
        <w:divId w:val="2088334391"/>
      </w:pPr>
    </w:p>
    <w:sectPr w:rsidR="00076AD6" w:rsidSect="00ED55C8">
      <w:headerReference w:type="default" r:id="rId180"/>
      <w:footerReference w:type="default" r:id="rId181"/>
      <w:footerReference w:type="first" r:id="rId182"/>
      <w:pgSz w:w="12240" w:h="15840"/>
      <w:pgMar w:top="1276" w:right="1325" w:bottom="993" w:left="1440" w:header="720" w:footer="37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9" w:author="Chantel Trivett" w:date="2021-10-04T13:42:00Z" w:initials="CT">
    <w:p w14:paraId="7E20A058" w14:textId="44B43BDE" w:rsidR="00164202" w:rsidRDefault="00164202">
      <w:pPr>
        <w:pStyle w:val="CommentText"/>
      </w:pPr>
      <w:r>
        <w:rPr>
          <w:rStyle w:val="CommentReference"/>
        </w:rPr>
        <w:annotationRef/>
      </w:r>
    </w:p>
  </w:comment>
  <w:comment w:id="530" w:author="Chantel Trivett" w:date="2021-09-30T14:43:00Z" w:initials="CT">
    <w:p w14:paraId="1DF3327C" w14:textId="025D2108" w:rsidR="000E434E" w:rsidRDefault="000E434E">
      <w:pPr>
        <w:pStyle w:val="CommentText"/>
      </w:pPr>
      <w:r>
        <w:rPr>
          <w:rStyle w:val="CommentReference"/>
        </w:rPr>
        <w:annotationRef/>
      </w:r>
      <w:r>
        <w:t xml:space="preserve">Include the process </w:t>
      </w:r>
      <w:r w:rsidR="00CB0F48">
        <w:t xml:space="preserve">flow steps (5 steps) in the Alt text. Copy the text from the image. </w:t>
      </w:r>
    </w:p>
  </w:comment>
  <w:comment w:id="611" w:author="Chantel Trivett" w:date="2021-09-16T14:57:00Z" w:initials="CT">
    <w:p w14:paraId="15C7B64C" w14:textId="5782487D" w:rsidR="00874CC4" w:rsidRDefault="00874CC4">
      <w:pPr>
        <w:pStyle w:val="CommentText"/>
      </w:pPr>
      <w:r>
        <w:rPr>
          <w:rStyle w:val="CommentReference"/>
        </w:rPr>
        <w:annotationRef/>
      </w:r>
      <w:r w:rsidR="00D42A6E">
        <w:t>Suggested image updates entail</w:t>
      </w:r>
      <w:r w:rsidR="00D13DA2">
        <w:t xml:space="preserve"> </w:t>
      </w:r>
      <w:r w:rsidR="00D42A6E">
        <w:t>consistent boarder images and boarders (where reasonable)</w:t>
      </w:r>
      <w:r w:rsidR="001C6752">
        <w:t>, i</w:t>
      </w:r>
      <w:r w:rsidR="00D42A6E">
        <w:t xml:space="preserve">mproved </w:t>
      </w:r>
      <w:r w:rsidR="000B51FB">
        <w:t xml:space="preserve">display </w:t>
      </w:r>
      <w:r w:rsidR="00D42A6E">
        <w:t>resolution</w:t>
      </w:r>
      <w:r w:rsidR="001C6752">
        <w:t xml:space="preserve"> </w:t>
      </w:r>
      <w:r w:rsidR="001D6166">
        <w:t xml:space="preserve">for </w:t>
      </w:r>
      <w:r w:rsidR="001C6752">
        <w:t xml:space="preserve">screen </w:t>
      </w:r>
      <w:proofErr w:type="spellStart"/>
      <w:proofErr w:type="gramStart"/>
      <w:r w:rsidR="001C6752">
        <w:t>shots</w:t>
      </w:r>
      <w:r w:rsidR="00D42A6E">
        <w:t>,</w:t>
      </w:r>
      <w:r w:rsidR="001C6752">
        <w:t>and</w:t>
      </w:r>
      <w:proofErr w:type="spellEnd"/>
      <w:proofErr w:type="gramEnd"/>
      <w:r w:rsidR="001C6752">
        <w:t xml:space="preserve"> </w:t>
      </w:r>
      <w:r w:rsidR="00D42A6E">
        <w:t xml:space="preserve">the </w:t>
      </w:r>
      <w:r w:rsidR="001C6752">
        <w:t>add</w:t>
      </w:r>
      <w:r w:rsidR="00D42A6E">
        <w:t>ition of</w:t>
      </w:r>
      <w:r w:rsidR="001C6752">
        <w:t xml:space="preserve"> ALT text to images so that screen readers will be able to </w:t>
      </w:r>
      <w:r w:rsidR="00AD411C">
        <w:t xml:space="preserve">explain image contents. </w:t>
      </w:r>
    </w:p>
    <w:p w14:paraId="36D076F1" w14:textId="2EBE5EB8" w:rsidR="00037996" w:rsidRDefault="00037996">
      <w:pPr>
        <w:pStyle w:val="CommentText"/>
      </w:pPr>
    </w:p>
  </w:comment>
  <w:comment w:id="653" w:author="Chantel Trivett" w:date="2021-09-16T15:37:00Z" w:initials="CT">
    <w:p w14:paraId="224D57CA" w14:textId="62FA1517" w:rsidR="004E621F" w:rsidRDefault="004E621F">
      <w:pPr>
        <w:pStyle w:val="CommentText"/>
      </w:pPr>
      <w:r>
        <w:rPr>
          <w:rStyle w:val="CommentReference"/>
        </w:rPr>
        <w:annotationRef/>
      </w:r>
      <w:r w:rsidR="00750D5D">
        <w:t xml:space="preserve">Some tech style guides advise moving away from using “Click” because users may be using touch screens or screen readers. </w:t>
      </w:r>
      <w:r w:rsidR="0036605E">
        <w:t>“</w:t>
      </w:r>
      <w:r w:rsidR="00750D5D">
        <w:t>Select</w:t>
      </w:r>
      <w:r w:rsidR="0036605E">
        <w:t>”</w:t>
      </w:r>
      <w:r w:rsidR="00750D5D">
        <w:t xml:space="preserve"> covers a broader range of dev</w:t>
      </w:r>
      <w:r w:rsidR="0036605E">
        <w:t>i</w:t>
      </w:r>
      <w:r w:rsidR="00750D5D">
        <w:t>ces and contexts.</w:t>
      </w:r>
    </w:p>
  </w:comment>
  <w:comment w:id="1003" w:author="Chantel Trivett" w:date="2021-09-20T15:58:00Z" w:initials="CT">
    <w:p w14:paraId="46A20800" w14:textId="65716052" w:rsidR="001C414D" w:rsidRDefault="001C414D">
      <w:pPr>
        <w:pStyle w:val="CommentText"/>
      </w:pPr>
      <w:r>
        <w:rPr>
          <w:rStyle w:val="CommentReference"/>
        </w:rPr>
        <w:annotationRef/>
      </w:r>
      <w:r>
        <w:t>Chantel</w:t>
      </w:r>
      <w:r w:rsidR="005820FF">
        <w:t>, create a link to the applicable sections of the text herein via a bookmark and citation.</w:t>
      </w:r>
    </w:p>
  </w:comment>
  <w:comment w:id="1740" w:author="Chantel Trivett" w:date="2021-09-23T15:24:00Z" w:initials="CT">
    <w:p w14:paraId="03378B52" w14:textId="7E1165AA" w:rsidR="0037271B" w:rsidRDefault="0037271B">
      <w:pPr>
        <w:pStyle w:val="CommentText"/>
      </w:pPr>
      <w:r>
        <w:rPr>
          <w:rStyle w:val="CommentReference"/>
        </w:rPr>
        <w:annotationRef/>
      </w:r>
      <w:r>
        <w:t>Contact SME to request additional information about directory submission</w:t>
      </w:r>
      <w:r w:rsidR="00C475CC">
        <w:t>. I do not see details included herein.</w:t>
      </w:r>
    </w:p>
  </w:comment>
  <w:comment w:id="3219" w:author="Chantel Trivett" w:date="2021-09-24T11:44:00Z" w:initials="CT">
    <w:p w14:paraId="3D34A0A6" w14:textId="246CC719" w:rsidR="00774BD4" w:rsidRDefault="00774BD4">
      <w:pPr>
        <w:pStyle w:val="CommentText"/>
      </w:pPr>
      <w:r>
        <w:rPr>
          <w:rStyle w:val="CommentReference"/>
        </w:rPr>
        <w:annotationRef/>
      </w:r>
      <w:r>
        <w:t xml:space="preserve">Create a bookmark to </w:t>
      </w:r>
      <w:r w:rsidR="00360675">
        <w:t xml:space="preserve">the steps </w:t>
      </w:r>
      <w:r w:rsidR="00B113D4">
        <w:t xml:space="preserve">in the prediction results section or </w:t>
      </w:r>
      <w:r w:rsidR="00013834">
        <w:t>re-order so that the Prediction Results section is next and move the notifications section</w:t>
      </w:r>
    </w:p>
  </w:comment>
  <w:comment w:id="3522" w:author="Chantel Trivett" w:date="2021-09-29T17:02:00Z" w:initials="CT">
    <w:p w14:paraId="05C5F4EA" w14:textId="261614AD" w:rsidR="00EC03AF" w:rsidRDefault="00EC03AF">
      <w:pPr>
        <w:pStyle w:val="CommentText"/>
      </w:pPr>
      <w:r>
        <w:rPr>
          <w:rStyle w:val="CommentReference"/>
        </w:rPr>
        <w:annotationRef/>
      </w:r>
      <w:r>
        <w:t xml:space="preserve">Chantel </w:t>
      </w:r>
      <w:proofErr w:type="gramStart"/>
      <w:r>
        <w:t>continue</w:t>
      </w:r>
      <w:proofErr w:type="gramEnd"/>
      <w:r>
        <w:t xml:space="preserve"> here Thursday. </w:t>
      </w:r>
    </w:p>
  </w:comment>
  <w:comment w:id="3539" w:author="Chantel Trivett" w:date="2021-09-22T11:15:00Z" w:initials="CT">
    <w:p w14:paraId="7C898534" w14:textId="70EBB5FD" w:rsidR="00451243" w:rsidRDefault="007018DF">
      <w:pPr>
        <w:pStyle w:val="CommentText"/>
      </w:pPr>
      <w:r>
        <w:rPr>
          <w:rStyle w:val="CommentReference"/>
        </w:rPr>
        <w:annotationRef/>
      </w:r>
      <w:r>
        <w:t xml:space="preserve">Chantel </w:t>
      </w:r>
      <w:proofErr w:type="gramStart"/>
      <w:r>
        <w:t>update</w:t>
      </w:r>
      <w:proofErr w:type="gramEnd"/>
      <w:r>
        <w:t xml:space="preserve"> this image</w:t>
      </w:r>
      <w:r w:rsidR="00297F6F">
        <w:t xml:space="preserve"> for</w:t>
      </w:r>
      <w:r w:rsidR="00451243">
        <w:t xml:space="preserve"> step </w:t>
      </w:r>
      <w:r w:rsidR="00297F6F">
        <w:t xml:space="preserve">number 2 </w:t>
      </w:r>
    </w:p>
    <w:p w14:paraId="2182742C" w14:textId="4E4307A8" w:rsidR="007018DF" w:rsidRDefault="007018DF">
      <w:pPr>
        <w:pStyle w:val="CommentText"/>
      </w:pPr>
      <w:r>
        <w:t xml:space="preserve"> once you get access to the Agility Test Engineer </w:t>
      </w:r>
      <w:r w:rsidR="00297F6F">
        <w:t xml:space="preserve">AGILITY profile. </w:t>
      </w:r>
    </w:p>
  </w:comment>
  <w:comment w:id="3832" w:author="Chantel Trivett" w:date="2021-09-30T10:25:00Z" w:initials="CT">
    <w:p w14:paraId="43EA75D9" w14:textId="77777777" w:rsidR="00B96C5A" w:rsidRDefault="00B96C5A">
      <w:pPr>
        <w:pStyle w:val="CommentText"/>
      </w:pPr>
      <w:r>
        <w:rPr>
          <w:rStyle w:val="CommentReference"/>
        </w:rPr>
        <w:annotationRef/>
      </w:r>
      <w:r>
        <w:t>This section still requires review.</w:t>
      </w:r>
    </w:p>
    <w:p w14:paraId="017C9FEB" w14:textId="6A90B636" w:rsidR="00E844E6" w:rsidRDefault="00E844E6">
      <w:pPr>
        <w:pStyle w:val="CommentText"/>
      </w:pPr>
      <w:r>
        <w:t xml:space="preserve">Grammatical errors observed. </w:t>
      </w:r>
    </w:p>
  </w:comment>
  <w:comment w:id="4164" w:author="Chantel Trivett" w:date="2021-10-04T12:41:00Z" w:initials="CT">
    <w:p w14:paraId="7822CB51" w14:textId="6E3A4C9C" w:rsidR="00461E3C" w:rsidRDefault="00461E3C">
      <w:pPr>
        <w:pStyle w:val="CommentText"/>
      </w:pPr>
      <w:r>
        <w:rPr>
          <w:rStyle w:val="CommentReference"/>
        </w:rPr>
        <w:annotationRef/>
      </w:r>
      <w:r w:rsidR="0077434E">
        <w:t xml:space="preserve">I require new extractions images to rectify the sloppy highlighting.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20A058" w15:done="0"/>
  <w15:commentEx w15:paraId="1DF3327C" w15:done="0"/>
  <w15:commentEx w15:paraId="36D076F1" w15:done="0"/>
  <w15:commentEx w15:paraId="224D57CA" w15:done="0"/>
  <w15:commentEx w15:paraId="46A20800" w15:done="0"/>
  <w15:commentEx w15:paraId="03378B52" w15:done="0"/>
  <w15:commentEx w15:paraId="3D34A0A6" w15:done="0"/>
  <w15:commentEx w15:paraId="05C5F4EA" w15:done="0"/>
  <w15:commentEx w15:paraId="2182742C" w15:done="0"/>
  <w15:commentEx w15:paraId="017C9FEB" w15:done="0"/>
  <w15:commentEx w15:paraId="7822CB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5835C" w16cex:dateUtc="2021-10-04T17:42:00Z"/>
  <w16cex:commentExtensible w16cex:durableId="25004B91" w16cex:dateUtc="2021-09-30T18:43:00Z"/>
  <w16cex:commentExtensible w16cex:durableId="24EDD9D6" w16cex:dateUtc="2021-09-16T18:57:00Z"/>
  <w16cex:commentExtensible w16cex:durableId="24EDE333" w16cex:dateUtc="2021-09-16T19:37:00Z"/>
  <w16cex:commentExtensible w16cex:durableId="24F32E16" w16cex:dateUtc="2021-09-20T19:58:00Z"/>
  <w16cex:commentExtensible w16cex:durableId="24F71AB7" w16cex:dateUtc="2021-09-23T19:24:00Z"/>
  <w16cex:commentExtensible w16cex:durableId="24F8388E" w16cex:dateUtc="2021-09-24T15:44:00Z"/>
  <w16cex:commentExtensible w16cex:durableId="24FF1AB2" w16cex:dateUtc="2021-09-29T21:02:00Z"/>
  <w16cex:commentExtensible w16cex:durableId="24F58EB8" w16cex:dateUtc="2021-09-22T15:15:00Z"/>
  <w16cex:commentExtensible w16cex:durableId="25000F0D" w16cex:dateUtc="2021-09-30T14:25:00Z"/>
  <w16cex:commentExtensible w16cex:durableId="250574DF" w16cex:dateUtc="2021-10-04T1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20A058" w16cid:durableId="2505835C"/>
  <w16cid:commentId w16cid:paraId="1DF3327C" w16cid:durableId="25004B91"/>
  <w16cid:commentId w16cid:paraId="36D076F1" w16cid:durableId="24EDD9D6"/>
  <w16cid:commentId w16cid:paraId="224D57CA" w16cid:durableId="24EDE333"/>
  <w16cid:commentId w16cid:paraId="46A20800" w16cid:durableId="24F32E16"/>
  <w16cid:commentId w16cid:paraId="03378B52" w16cid:durableId="24F71AB7"/>
  <w16cid:commentId w16cid:paraId="3D34A0A6" w16cid:durableId="24F8388E"/>
  <w16cid:commentId w16cid:paraId="05C5F4EA" w16cid:durableId="24FF1AB2"/>
  <w16cid:commentId w16cid:paraId="2182742C" w16cid:durableId="24F58EB8"/>
  <w16cid:commentId w16cid:paraId="017C9FEB" w16cid:durableId="25000F0D"/>
  <w16cid:commentId w16cid:paraId="7822CB51" w16cid:durableId="250574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78589" w14:textId="77777777" w:rsidR="00087016" w:rsidRDefault="00087016" w:rsidP="00BA102E">
      <w:r>
        <w:separator/>
      </w:r>
    </w:p>
    <w:p w14:paraId="385A9251" w14:textId="77777777" w:rsidR="00087016" w:rsidRDefault="00087016" w:rsidP="00BA102E"/>
    <w:p w14:paraId="05ABF416" w14:textId="77777777" w:rsidR="00087016" w:rsidRDefault="00087016" w:rsidP="00273E9C"/>
  </w:endnote>
  <w:endnote w:type="continuationSeparator" w:id="0">
    <w:p w14:paraId="44959141" w14:textId="77777777" w:rsidR="00087016" w:rsidRDefault="00087016" w:rsidP="00BA102E">
      <w:r>
        <w:continuationSeparator/>
      </w:r>
    </w:p>
    <w:p w14:paraId="38F24C05" w14:textId="77777777" w:rsidR="00087016" w:rsidRDefault="00087016" w:rsidP="00BA102E"/>
    <w:p w14:paraId="425B3AC0" w14:textId="77777777" w:rsidR="00087016" w:rsidRDefault="00087016" w:rsidP="00273E9C"/>
  </w:endnote>
  <w:endnote w:type="continuationNotice" w:id="1">
    <w:p w14:paraId="611AD658" w14:textId="77777777" w:rsidR="00087016" w:rsidRDefault="000870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Light">
    <w:altName w:val="Roboto Light"/>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Titillium Web SemiBold">
    <w:charset w:val="00"/>
    <w:family w:val="auto"/>
    <w:pitch w:val="variable"/>
    <w:sig w:usb0="00000007" w:usb1="00000001" w:usb2="00000000" w:usb3="00000000" w:csb0="00000093"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itillium Web Light">
    <w:charset w:val="00"/>
    <w:family w:val="auto"/>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Titillium Web">
    <w:charset w:val="00"/>
    <w:family w:val="auto"/>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DC364" w14:textId="58FD45BB" w:rsidR="004B3C13" w:rsidRPr="00F77454" w:rsidRDefault="00F77454" w:rsidP="008A3EE2">
    <w:pPr>
      <w:pStyle w:val="Subtitle"/>
      <w:jc w:val="center"/>
    </w:pPr>
    <w:r w:rsidRPr="00757229">
      <w:rPr>
        <w:noProof/>
        <w:color w:val="000000" w:themeColor="text1"/>
        <w:sz w:val="11"/>
        <w:szCs w:val="11"/>
      </w:rPr>
      <w:drawing>
        <wp:anchor distT="0" distB="0" distL="114300" distR="114300" simplePos="0" relativeHeight="251658241" behindDoc="0" locked="1" layoutInCell="1" allowOverlap="1" wp14:anchorId="0C22B776" wp14:editId="0CC3579B">
          <wp:simplePos x="0" y="0"/>
          <wp:positionH relativeFrom="margin">
            <wp:posOffset>5250815</wp:posOffset>
          </wp:positionH>
          <wp:positionV relativeFrom="margin">
            <wp:posOffset>8668385</wp:posOffset>
          </wp:positionV>
          <wp:extent cx="1108710" cy="352425"/>
          <wp:effectExtent l="0" t="0" r="0" b="0"/>
          <wp:wrapSquare wrapText="bothSides"/>
          <wp:docPr id="134" name="Picture 134" descr="A sign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ign in the dark&#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08710" cy="352425"/>
                  </a:xfrm>
                  <a:prstGeom prst="rect">
                    <a:avLst/>
                  </a:prstGeom>
                </pic:spPr>
              </pic:pic>
            </a:graphicData>
          </a:graphic>
          <wp14:sizeRelH relativeFrom="margin">
            <wp14:pctWidth>0</wp14:pctWidth>
          </wp14:sizeRelH>
          <wp14:sizeRelV relativeFrom="margin">
            <wp14:pctHeight>0</wp14:pctHeight>
          </wp14:sizeRelV>
        </wp:anchor>
      </w:drawing>
    </w:r>
    <w:r w:rsidRPr="00757229">
      <w:rPr>
        <w:color w:val="000000" w:themeColor="text1"/>
        <w:sz w:val="11"/>
        <w:szCs w:val="11"/>
      </w:rPr>
      <w:t xml:space="preserve">A G I L I T </w:t>
    </w:r>
    <w:r w:rsidR="008819E3" w:rsidRPr="00757229">
      <w:rPr>
        <w:color w:val="000000" w:themeColor="text1"/>
        <w:sz w:val="11"/>
        <w:szCs w:val="11"/>
      </w:rPr>
      <w:t>Y ©</w:t>
    </w:r>
    <w:r w:rsidRPr="00757229">
      <w:rPr>
        <w:color w:val="000000" w:themeColor="text1"/>
        <w:sz w:val="11"/>
        <w:szCs w:val="11"/>
      </w:rPr>
      <w:t xml:space="preserve">2 0 2 </w:t>
    </w:r>
    <w:r w:rsidR="008819E3">
      <w:rPr>
        <w:color w:val="000000" w:themeColor="text1"/>
        <w:sz w:val="11"/>
        <w:szCs w:val="11"/>
      </w:rPr>
      <w:t>1</w:t>
    </w:r>
    <w:r w:rsidR="008819E3" w:rsidRPr="00757229">
      <w:rPr>
        <w:color w:val="000000" w:themeColor="text1"/>
        <w:sz w:val="11"/>
        <w:szCs w:val="11"/>
      </w:rPr>
      <w:t xml:space="preserve"> B</w:t>
    </w:r>
    <w:r w:rsidRPr="00757229">
      <w:rPr>
        <w:color w:val="000000" w:themeColor="text1"/>
        <w:sz w:val="11"/>
        <w:szCs w:val="11"/>
      </w:rPr>
      <w:t xml:space="preserve"> – Y O N </w:t>
    </w:r>
    <w:r w:rsidR="008819E3" w:rsidRPr="00757229">
      <w:rPr>
        <w:color w:val="000000" w:themeColor="text1"/>
        <w:sz w:val="11"/>
        <w:szCs w:val="11"/>
      </w:rPr>
      <w:t>D |</w:t>
    </w:r>
    <w:r w:rsidRPr="00757229">
      <w:rPr>
        <w:color w:val="3FBCB5"/>
        <w:sz w:val="11"/>
        <w:szCs w:val="11"/>
      </w:rPr>
      <w:t xml:space="preserve"> </w:t>
    </w:r>
    <w:r w:rsidRPr="00757229">
      <w:rPr>
        <w:color w:val="000000" w:themeColor="text1"/>
        <w:sz w:val="11"/>
        <w:szCs w:val="11"/>
      </w:rPr>
      <w:t xml:space="preserve">P R O P R I E T A R Y &amp; C O N F I D E N T I </w:t>
    </w:r>
    <w:r w:rsidR="00DE04B6">
      <w:rPr>
        <w:color w:val="000000" w:themeColor="text1"/>
        <w:sz w:val="11"/>
        <w:szCs w:val="11"/>
      </w:rPr>
      <w:t>A</w:t>
    </w:r>
    <w:r w:rsidRPr="00757229">
      <w:rPr>
        <w:color w:val="000000" w:themeColor="text1"/>
        <w:sz w:val="11"/>
        <w:szCs w:val="11"/>
      </w:rPr>
      <w:t xml:space="preserve"> 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2CFC1" w14:textId="2C18D91C" w:rsidR="00347202" w:rsidRDefault="00347202">
    <w:pPr>
      <w:pStyle w:val="Footer"/>
    </w:pPr>
    <w:r>
      <w:rPr>
        <w:noProof/>
      </w:rPr>
      <w:drawing>
        <wp:anchor distT="0" distB="0" distL="114300" distR="114300" simplePos="0" relativeHeight="251658240" behindDoc="0" locked="1" layoutInCell="1" allowOverlap="1" wp14:anchorId="504DD146" wp14:editId="0142D53D">
          <wp:simplePos x="0" y="0"/>
          <wp:positionH relativeFrom="margin">
            <wp:posOffset>-1762125</wp:posOffset>
          </wp:positionH>
          <wp:positionV relativeFrom="margin">
            <wp:posOffset>6694170</wp:posOffset>
          </wp:positionV>
          <wp:extent cx="5388610" cy="2559050"/>
          <wp:effectExtent l="0" t="0" r="2540" b="0"/>
          <wp:wrapSquare wrapText="bothSides"/>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388610" cy="255905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E790E" w14:textId="77777777" w:rsidR="00087016" w:rsidRDefault="00087016" w:rsidP="00BA102E">
      <w:r>
        <w:separator/>
      </w:r>
    </w:p>
    <w:p w14:paraId="7326FD80" w14:textId="77777777" w:rsidR="00087016" w:rsidRDefault="00087016" w:rsidP="00BA102E"/>
    <w:p w14:paraId="39D81B86" w14:textId="77777777" w:rsidR="00087016" w:rsidRDefault="00087016" w:rsidP="00273E9C"/>
  </w:footnote>
  <w:footnote w:type="continuationSeparator" w:id="0">
    <w:p w14:paraId="7557E55D" w14:textId="77777777" w:rsidR="00087016" w:rsidRDefault="00087016" w:rsidP="00BA102E">
      <w:r>
        <w:continuationSeparator/>
      </w:r>
    </w:p>
    <w:p w14:paraId="4807203D" w14:textId="77777777" w:rsidR="00087016" w:rsidRDefault="00087016" w:rsidP="00BA102E"/>
    <w:p w14:paraId="546C9CF3" w14:textId="77777777" w:rsidR="00087016" w:rsidRDefault="00087016" w:rsidP="00273E9C"/>
  </w:footnote>
  <w:footnote w:type="continuationNotice" w:id="1">
    <w:p w14:paraId="29E8D068" w14:textId="77777777" w:rsidR="00087016" w:rsidRDefault="000870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tillium Web" w:hAnsi="Titillium Web"/>
      </w:rPr>
      <w:id w:val="-687610471"/>
      <w:docPartObj>
        <w:docPartGallery w:val="Page Numbers (Top of Page)"/>
        <w:docPartUnique/>
      </w:docPartObj>
    </w:sdtPr>
    <w:sdtEndPr>
      <w:rPr>
        <w:rStyle w:val="PageNumber"/>
        <w:color w:val="000000" w:themeColor="text1"/>
        <w:sz w:val="16"/>
        <w:szCs w:val="16"/>
      </w:rPr>
    </w:sdtEndPr>
    <w:sdtContent>
      <w:p w14:paraId="4C8DA976" w14:textId="77777777" w:rsidR="009A6A09" w:rsidRPr="00E4657B" w:rsidRDefault="009A6A09" w:rsidP="009A6A09">
        <w:pPr>
          <w:pStyle w:val="Header"/>
          <w:framePr w:wrap="none" w:vAnchor="text" w:hAnchor="margin" w:xAlign="right" w:y="1"/>
          <w:rPr>
            <w:rStyle w:val="PageNumber"/>
            <w:rFonts w:ascii="Titillium Web" w:hAnsi="Titillium Web"/>
            <w:color w:val="000000" w:themeColor="text1"/>
          </w:rPr>
        </w:pPr>
        <w:r w:rsidRPr="00E4657B">
          <w:rPr>
            <w:rStyle w:val="PageNumber"/>
            <w:rFonts w:ascii="Titillium Web" w:hAnsi="Titillium Web"/>
            <w:color w:val="000000" w:themeColor="text1"/>
          </w:rPr>
          <w:fldChar w:fldCharType="begin"/>
        </w:r>
        <w:r w:rsidRPr="00E4657B">
          <w:rPr>
            <w:rStyle w:val="PageNumber"/>
            <w:rFonts w:ascii="Titillium Web" w:hAnsi="Titillium Web"/>
            <w:color w:val="000000" w:themeColor="text1"/>
          </w:rPr>
          <w:instrText xml:space="preserve"> PAGE </w:instrText>
        </w:r>
        <w:r w:rsidRPr="00E4657B">
          <w:rPr>
            <w:rStyle w:val="PageNumber"/>
            <w:rFonts w:ascii="Titillium Web" w:hAnsi="Titillium Web"/>
            <w:color w:val="000000" w:themeColor="text1"/>
          </w:rPr>
          <w:fldChar w:fldCharType="separate"/>
        </w:r>
        <w:r>
          <w:rPr>
            <w:rStyle w:val="PageNumber"/>
            <w:rFonts w:ascii="Titillium Web" w:hAnsi="Titillium Web"/>
            <w:color w:val="000000" w:themeColor="text1"/>
          </w:rPr>
          <w:t>1</w:t>
        </w:r>
        <w:r w:rsidRPr="00E4657B">
          <w:rPr>
            <w:rStyle w:val="PageNumber"/>
            <w:rFonts w:ascii="Titillium Web" w:hAnsi="Titillium Web"/>
            <w:color w:val="000000" w:themeColor="text1"/>
          </w:rPr>
          <w:fldChar w:fldCharType="end"/>
        </w:r>
      </w:p>
    </w:sdtContent>
  </w:sdt>
  <w:p w14:paraId="46A12730" w14:textId="6910A463" w:rsidR="004B3C13" w:rsidRDefault="009A6A09" w:rsidP="00273E9C">
    <w:pPr>
      <w:pStyle w:val="Header"/>
      <w:ind w:right="360"/>
    </w:pPr>
    <w:r w:rsidRPr="00757229">
      <w:rPr>
        <w:color w:val="3FBCB5"/>
        <w:sz w:val="20"/>
        <w:szCs w:val="20"/>
      </w:rPr>
      <w:t>www.b-yond.com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78A"/>
    <w:multiLevelType w:val="hybridMultilevel"/>
    <w:tmpl w:val="43743330"/>
    <w:lvl w:ilvl="0" w:tplc="B09E2D82">
      <w:start w:val="1"/>
      <w:numFmt w:val="lowerLetter"/>
      <w:suff w:val="space"/>
      <w:lvlText w:val="%1."/>
      <w:lvlJc w:val="left"/>
      <w:pPr>
        <w:ind w:left="1200" w:firstLine="0"/>
      </w:pPr>
      <w:rPr>
        <w:rFonts w:ascii="Arial" w:eastAsia="Arial" w:hAnsi="Arial" w:cs="Arial" w:hint="default"/>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0880537"/>
    <w:multiLevelType w:val="multilevel"/>
    <w:tmpl w:val="9B4E7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6259A"/>
    <w:multiLevelType w:val="multilevel"/>
    <w:tmpl w:val="607E29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27A32E4"/>
    <w:multiLevelType w:val="multilevel"/>
    <w:tmpl w:val="D5D4D66C"/>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2BF7B9D"/>
    <w:multiLevelType w:val="multilevel"/>
    <w:tmpl w:val="29CE19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307485E"/>
    <w:multiLevelType w:val="hybridMultilevel"/>
    <w:tmpl w:val="EEA862BE"/>
    <w:lvl w:ilvl="0" w:tplc="AFD4FAB8">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083E5087"/>
    <w:multiLevelType w:val="hybridMultilevel"/>
    <w:tmpl w:val="652CB0B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9344F02"/>
    <w:multiLevelType w:val="hybridMultilevel"/>
    <w:tmpl w:val="AF445A44"/>
    <w:lvl w:ilvl="0" w:tplc="117C2D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94A12E9"/>
    <w:multiLevelType w:val="multilevel"/>
    <w:tmpl w:val="3508F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A52CA"/>
    <w:multiLevelType w:val="hybridMultilevel"/>
    <w:tmpl w:val="8BD0531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09885DA5"/>
    <w:multiLevelType w:val="multilevel"/>
    <w:tmpl w:val="A492F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D0560"/>
    <w:multiLevelType w:val="multilevel"/>
    <w:tmpl w:val="E556B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B689E"/>
    <w:multiLevelType w:val="multilevel"/>
    <w:tmpl w:val="104C9D88"/>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A947097"/>
    <w:multiLevelType w:val="multilevel"/>
    <w:tmpl w:val="52748E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AC4367A"/>
    <w:multiLevelType w:val="hybridMultilevel"/>
    <w:tmpl w:val="F538EAD0"/>
    <w:lvl w:ilvl="0" w:tplc="4058F9A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0C596FF8"/>
    <w:multiLevelType w:val="multilevel"/>
    <w:tmpl w:val="A2CAC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0D8905CE"/>
    <w:multiLevelType w:val="multilevel"/>
    <w:tmpl w:val="A976A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0E354100"/>
    <w:multiLevelType w:val="multilevel"/>
    <w:tmpl w:val="DEBE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FE34E9"/>
    <w:multiLevelType w:val="multilevel"/>
    <w:tmpl w:val="24EA90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2364CB6"/>
    <w:multiLevelType w:val="multilevel"/>
    <w:tmpl w:val="681A1206"/>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2921545"/>
    <w:multiLevelType w:val="hybridMultilevel"/>
    <w:tmpl w:val="59B622A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39E389D"/>
    <w:multiLevelType w:val="multilevel"/>
    <w:tmpl w:val="1E700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482F36"/>
    <w:multiLevelType w:val="multilevel"/>
    <w:tmpl w:val="DE782A2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ascii="Roboto Light" w:eastAsiaTheme="minorHAnsi" w:hAnsi="Roboto Light" w:cstheme="minorBidi"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5B50535"/>
    <w:multiLevelType w:val="hybridMultilevel"/>
    <w:tmpl w:val="095A290E"/>
    <w:lvl w:ilvl="0" w:tplc="7CE84F60">
      <w:start w:val="1"/>
      <w:numFmt w:val="decimal"/>
      <w:lvlText w:val="%1"/>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9182BA56">
      <w:start w:val="1"/>
      <w:numFmt w:val="lowerLetter"/>
      <w:lvlText w:val="%2"/>
      <w:lvlJc w:val="left"/>
      <w:pPr>
        <w:ind w:left="96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19682AEA">
      <w:start w:val="1"/>
      <w:numFmt w:val="lowerRoman"/>
      <w:lvlText w:val="%3."/>
      <w:lvlJc w:val="left"/>
      <w:pPr>
        <w:ind w:left="183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DF708920">
      <w:start w:val="1"/>
      <w:numFmt w:val="decimal"/>
      <w:lvlText w:val="%4"/>
      <w:lvlJc w:val="left"/>
      <w:pPr>
        <w:ind w:left="229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8D29DF2">
      <w:start w:val="1"/>
      <w:numFmt w:val="lowerLetter"/>
      <w:lvlText w:val="%5"/>
      <w:lvlJc w:val="left"/>
      <w:pPr>
        <w:ind w:left="301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D7BA92D4">
      <w:start w:val="1"/>
      <w:numFmt w:val="lowerRoman"/>
      <w:lvlText w:val="%6"/>
      <w:lvlJc w:val="left"/>
      <w:pPr>
        <w:ind w:left="373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39DC27C6">
      <w:start w:val="1"/>
      <w:numFmt w:val="decimal"/>
      <w:lvlText w:val="%7"/>
      <w:lvlJc w:val="left"/>
      <w:pPr>
        <w:ind w:left="445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4FEA44DE">
      <w:start w:val="1"/>
      <w:numFmt w:val="lowerLetter"/>
      <w:lvlText w:val="%8"/>
      <w:lvlJc w:val="left"/>
      <w:pPr>
        <w:ind w:left="517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5022B990">
      <w:start w:val="1"/>
      <w:numFmt w:val="lowerRoman"/>
      <w:lvlText w:val="%9"/>
      <w:lvlJc w:val="left"/>
      <w:pPr>
        <w:ind w:left="589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17496F8A"/>
    <w:multiLevelType w:val="multilevel"/>
    <w:tmpl w:val="88F6D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8F0C5F"/>
    <w:multiLevelType w:val="hybridMultilevel"/>
    <w:tmpl w:val="B8B443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1B234233"/>
    <w:multiLevelType w:val="multilevel"/>
    <w:tmpl w:val="C0889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4A0C31"/>
    <w:multiLevelType w:val="multilevel"/>
    <w:tmpl w:val="90DCC8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ascii="Roboto Light" w:eastAsiaTheme="minorHAnsi" w:hAnsi="Roboto Light" w:cstheme="minorBidi"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1BE1321B"/>
    <w:multiLevelType w:val="hybridMultilevel"/>
    <w:tmpl w:val="68D2B0B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1BE31401"/>
    <w:multiLevelType w:val="hybridMultilevel"/>
    <w:tmpl w:val="4554FDD0"/>
    <w:lvl w:ilvl="0" w:tplc="DA5ED6F0">
      <w:start w:val="1"/>
      <w:numFmt w:val="lowerRoman"/>
      <w:lvlText w:val="%1."/>
      <w:lvlJc w:val="left"/>
      <w:pPr>
        <w:ind w:left="1440" w:hanging="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0" w15:restartNumberingAfterBreak="0">
    <w:nsid w:val="1BE37725"/>
    <w:multiLevelType w:val="hybridMultilevel"/>
    <w:tmpl w:val="DBBC4F1C"/>
    <w:lvl w:ilvl="0" w:tplc="756A018E">
      <w:start w:val="1"/>
      <w:numFmt w:val="lowerLetter"/>
      <w:suff w:val="space"/>
      <w:lvlText w:val="%1."/>
      <w:lvlJc w:val="left"/>
      <w:pPr>
        <w:ind w:left="720" w:firstLine="0"/>
      </w:pPr>
      <w:rPr>
        <w:rFonts w:ascii="Arial" w:eastAsia="Arial" w:hAnsi="Arial" w:cs="Arial" w:hint="default"/>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960" w:hanging="360"/>
      </w:pPr>
    </w:lvl>
    <w:lvl w:ilvl="2" w:tplc="1009001B" w:tentative="1">
      <w:start w:val="1"/>
      <w:numFmt w:val="lowerRoman"/>
      <w:lvlText w:val="%3."/>
      <w:lvlJc w:val="right"/>
      <w:pPr>
        <w:ind w:left="1680" w:hanging="180"/>
      </w:pPr>
    </w:lvl>
    <w:lvl w:ilvl="3" w:tplc="1009000F" w:tentative="1">
      <w:start w:val="1"/>
      <w:numFmt w:val="decimal"/>
      <w:lvlText w:val="%4."/>
      <w:lvlJc w:val="left"/>
      <w:pPr>
        <w:ind w:left="2400" w:hanging="360"/>
      </w:pPr>
    </w:lvl>
    <w:lvl w:ilvl="4" w:tplc="10090019" w:tentative="1">
      <w:start w:val="1"/>
      <w:numFmt w:val="lowerLetter"/>
      <w:lvlText w:val="%5."/>
      <w:lvlJc w:val="left"/>
      <w:pPr>
        <w:ind w:left="3120" w:hanging="360"/>
      </w:pPr>
    </w:lvl>
    <w:lvl w:ilvl="5" w:tplc="1009001B" w:tentative="1">
      <w:start w:val="1"/>
      <w:numFmt w:val="lowerRoman"/>
      <w:lvlText w:val="%6."/>
      <w:lvlJc w:val="right"/>
      <w:pPr>
        <w:ind w:left="3840" w:hanging="180"/>
      </w:pPr>
    </w:lvl>
    <w:lvl w:ilvl="6" w:tplc="1009000F" w:tentative="1">
      <w:start w:val="1"/>
      <w:numFmt w:val="decimal"/>
      <w:lvlText w:val="%7."/>
      <w:lvlJc w:val="left"/>
      <w:pPr>
        <w:ind w:left="4560" w:hanging="360"/>
      </w:pPr>
    </w:lvl>
    <w:lvl w:ilvl="7" w:tplc="10090019" w:tentative="1">
      <w:start w:val="1"/>
      <w:numFmt w:val="lowerLetter"/>
      <w:lvlText w:val="%8."/>
      <w:lvlJc w:val="left"/>
      <w:pPr>
        <w:ind w:left="5280" w:hanging="360"/>
      </w:pPr>
    </w:lvl>
    <w:lvl w:ilvl="8" w:tplc="1009001B" w:tentative="1">
      <w:start w:val="1"/>
      <w:numFmt w:val="lowerRoman"/>
      <w:lvlText w:val="%9."/>
      <w:lvlJc w:val="right"/>
      <w:pPr>
        <w:ind w:left="6000" w:hanging="180"/>
      </w:pPr>
    </w:lvl>
  </w:abstractNum>
  <w:abstractNum w:abstractNumId="31" w15:restartNumberingAfterBreak="0">
    <w:nsid w:val="1CA469BC"/>
    <w:multiLevelType w:val="hybridMultilevel"/>
    <w:tmpl w:val="F0B62A0E"/>
    <w:lvl w:ilvl="0" w:tplc="B66E3CE6">
      <w:start w:val="1"/>
      <w:numFmt w:val="decimal"/>
      <w:suff w:val="space"/>
      <w:lvlText w:val="%1."/>
      <w:lvlJc w:val="left"/>
      <w:pPr>
        <w:ind w:left="360" w:firstLine="0"/>
      </w:pPr>
      <w:rPr>
        <w:rFonts w:ascii="Roboto Light" w:eastAsia="Arial" w:hAnsi="Roboto Light" w:cs="Arial" w:hint="default"/>
        <w:b w:val="0"/>
        <w:i w:val="0"/>
        <w:strike w:val="0"/>
        <w:dstrike w:val="0"/>
        <w:color w:val="000000"/>
        <w:sz w:val="22"/>
        <w:szCs w:val="22"/>
        <w:u w:val="none" w:color="000000"/>
        <w:bdr w:val="none" w:sz="0" w:space="0" w:color="auto"/>
        <w:shd w:val="clear" w:color="auto" w:fill="auto"/>
        <w:vertAlign w:val="baseli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1D102D44"/>
    <w:multiLevelType w:val="multilevel"/>
    <w:tmpl w:val="85F80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2D55EA"/>
    <w:multiLevelType w:val="multilevel"/>
    <w:tmpl w:val="329E40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2041212E"/>
    <w:multiLevelType w:val="hybridMultilevel"/>
    <w:tmpl w:val="48C4F19A"/>
    <w:lvl w:ilvl="0" w:tplc="10090001">
      <w:start w:val="1"/>
      <w:numFmt w:val="bullet"/>
      <w:lvlText w:val=""/>
      <w:lvlJc w:val="left"/>
      <w:pPr>
        <w:ind w:left="767" w:hanging="360"/>
      </w:pPr>
      <w:rPr>
        <w:rFonts w:ascii="Symbol" w:hAnsi="Symbol" w:hint="default"/>
      </w:rPr>
    </w:lvl>
    <w:lvl w:ilvl="1" w:tplc="10090003">
      <w:start w:val="1"/>
      <w:numFmt w:val="bullet"/>
      <w:lvlText w:val="o"/>
      <w:lvlJc w:val="left"/>
      <w:pPr>
        <w:ind w:left="1487" w:hanging="360"/>
      </w:pPr>
      <w:rPr>
        <w:rFonts w:ascii="Courier New" w:hAnsi="Courier New" w:cs="Courier New" w:hint="default"/>
      </w:rPr>
    </w:lvl>
    <w:lvl w:ilvl="2" w:tplc="10090005" w:tentative="1">
      <w:start w:val="1"/>
      <w:numFmt w:val="bullet"/>
      <w:lvlText w:val=""/>
      <w:lvlJc w:val="left"/>
      <w:pPr>
        <w:ind w:left="2207" w:hanging="360"/>
      </w:pPr>
      <w:rPr>
        <w:rFonts w:ascii="Wingdings" w:hAnsi="Wingdings" w:hint="default"/>
      </w:rPr>
    </w:lvl>
    <w:lvl w:ilvl="3" w:tplc="10090001" w:tentative="1">
      <w:start w:val="1"/>
      <w:numFmt w:val="bullet"/>
      <w:lvlText w:val=""/>
      <w:lvlJc w:val="left"/>
      <w:pPr>
        <w:ind w:left="2927" w:hanging="360"/>
      </w:pPr>
      <w:rPr>
        <w:rFonts w:ascii="Symbol" w:hAnsi="Symbol" w:hint="default"/>
      </w:rPr>
    </w:lvl>
    <w:lvl w:ilvl="4" w:tplc="10090003" w:tentative="1">
      <w:start w:val="1"/>
      <w:numFmt w:val="bullet"/>
      <w:lvlText w:val="o"/>
      <w:lvlJc w:val="left"/>
      <w:pPr>
        <w:ind w:left="3647" w:hanging="360"/>
      </w:pPr>
      <w:rPr>
        <w:rFonts w:ascii="Courier New" w:hAnsi="Courier New" w:cs="Courier New" w:hint="default"/>
      </w:rPr>
    </w:lvl>
    <w:lvl w:ilvl="5" w:tplc="10090005" w:tentative="1">
      <w:start w:val="1"/>
      <w:numFmt w:val="bullet"/>
      <w:lvlText w:val=""/>
      <w:lvlJc w:val="left"/>
      <w:pPr>
        <w:ind w:left="4367" w:hanging="360"/>
      </w:pPr>
      <w:rPr>
        <w:rFonts w:ascii="Wingdings" w:hAnsi="Wingdings" w:hint="default"/>
      </w:rPr>
    </w:lvl>
    <w:lvl w:ilvl="6" w:tplc="10090001" w:tentative="1">
      <w:start w:val="1"/>
      <w:numFmt w:val="bullet"/>
      <w:lvlText w:val=""/>
      <w:lvlJc w:val="left"/>
      <w:pPr>
        <w:ind w:left="5087" w:hanging="360"/>
      </w:pPr>
      <w:rPr>
        <w:rFonts w:ascii="Symbol" w:hAnsi="Symbol" w:hint="default"/>
      </w:rPr>
    </w:lvl>
    <w:lvl w:ilvl="7" w:tplc="10090003" w:tentative="1">
      <w:start w:val="1"/>
      <w:numFmt w:val="bullet"/>
      <w:lvlText w:val="o"/>
      <w:lvlJc w:val="left"/>
      <w:pPr>
        <w:ind w:left="5807" w:hanging="360"/>
      </w:pPr>
      <w:rPr>
        <w:rFonts w:ascii="Courier New" w:hAnsi="Courier New" w:cs="Courier New" w:hint="default"/>
      </w:rPr>
    </w:lvl>
    <w:lvl w:ilvl="8" w:tplc="10090005" w:tentative="1">
      <w:start w:val="1"/>
      <w:numFmt w:val="bullet"/>
      <w:lvlText w:val=""/>
      <w:lvlJc w:val="left"/>
      <w:pPr>
        <w:ind w:left="6527" w:hanging="360"/>
      </w:pPr>
      <w:rPr>
        <w:rFonts w:ascii="Wingdings" w:hAnsi="Wingdings" w:hint="default"/>
      </w:rPr>
    </w:lvl>
  </w:abstractNum>
  <w:abstractNum w:abstractNumId="35" w15:restartNumberingAfterBreak="0">
    <w:nsid w:val="22164F16"/>
    <w:multiLevelType w:val="multilevel"/>
    <w:tmpl w:val="A950E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9928F1"/>
    <w:multiLevelType w:val="multilevel"/>
    <w:tmpl w:val="29CE19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26860E7C"/>
    <w:multiLevelType w:val="multilevel"/>
    <w:tmpl w:val="B694E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F3447E"/>
    <w:multiLevelType w:val="multilevel"/>
    <w:tmpl w:val="BE66F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533391"/>
    <w:multiLevelType w:val="multilevel"/>
    <w:tmpl w:val="E52AF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195824"/>
    <w:multiLevelType w:val="hybridMultilevel"/>
    <w:tmpl w:val="50CC2E10"/>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294C70EA"/>
    <w:multiLevelType w:val="hybridMultilevel"/>
    <w:tmpl w:val="4282D740"/>
    <w:lvl w:ilvl="0" w:tplc="291A2F62">
      <w:start w:val="1"/>
      <w:numFmt w:val="decimal"/>
      <w:lvlText w:val="%1"/>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4FD29F9E">
      <w:start w:val="4"/>
      <w:numFmt w:val="lowerLetter"/>
      <w:lvlText w:val="%2."/>
      <w:lvlJc w:val="left"/>
      <w:pPr>
        <w:ind w:left="120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E1200AC6">
      <w:start w:val="1"/>
      <w:numFmt w:val="lowerRoman"/>
      <w:lvlText w:val="%3"/>
      <w:lvlJc w:val="left"/>
      <w:pPr>
        <w:ind w:left="169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C9B4911E">
      <w:start w:val="1"/>
      <w:numFmt w:val="decimal"/>
      <w:lvlText w:val="%4"/>
      <w:lvlJc w:val="left"/>
      <w:pPr>
        <w:ind w:left="24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904080D8">
      <w:start w:val="1"/>
      <w:numFmt w:val="lowerLetter"/>
      <w:lvlText w:val="%5"/>
      <w:lvlJc w:val="left"/>
      <w:pPr>
        <w:ind w:left="31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4CC2183E">
      <w:start w:val="1"/>
      <w:numFmt w:val="lowerRoman"/>
      <w:lvlText w:val="%6"/>
      <w:lvlJc w:val="left"/>
      <w:pPr>
        <w:ind w:left="385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8C6A5BDC">
      <w:start w:val="1"/>
      <w:numFmt w:val="decimal"/>
      <w:lvlText w:val="%7"/>
      <w:lvlJc w:val="left"/>
      <w:pPr>
        <w:ind w:left="457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75D278BC">
      <w:start w:val="1"/>
      <w:numFmt w:val="lowerLetter"/>
      <w:lvlText w:val="%8"/>
      <w:lvlJc w:val="left"/>
      <w:pPr>
        <w:ind w:left="529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1EFE4122">
      <w:start w:val="1"/>
      <w:numFmt w:val="lowerRoman"/>
      <w:lvlText w:val="%9"/>
      <w:lvlJc w:val="left"/>
      <w:pPr>
        <w:ind w:left="60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2A037D3F"/>
    <w:multiLevelType w:val="multilevel"/>
    <w:tmpl w:val="5CF81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7D3904"/>
    <w:multiLevelType w:val="multilevel"/>
    <w:tmpl w:val="3D8CA69C"/>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4" w15:restartNumberingAfterBreak="0">
    <w:nsid w:val="2C5E4DE4"/>
    <w:multiLevelType w:val="multilevel"/>
    <w:tmpl w:val="F2B0F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643A4C"/>
    <w:multiLevelType w:val="hybridMultilevel"/>
    <w:tmpl w:val="0666DB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2CC076AA"/>
    <w:multiLevelType w:val="hybridMultilevel"/>
    <w:tmpl w:val="4712E218"/>
    <w:lvl w:ilvl="0" w:tplc="10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7" w15:restartNumberingAfterBreak="0">
    <w:nsid w:val="2DB668B4"/>
    <w:multiLevelType w:val="hybridMultilevel"/>
    <w:tmpl w:val="8932A9C2"/>
    <w:lvl w:ilvl="0" w:tplc="6A7C909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8" w15:restartNumberingAfterBreak="0">
    <w:nsid w:val="2DB9507D"/>
    <w:multiLevelType w:val="hybridMultilevel"/>
    <w:tmpl w:val="0F0EE2D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2E72126D"/>
    <w:multiLevelType w:val="multilevel"/>
    <w:tmpl w:val="4BDA3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F81B70"/>
    <w:multiLevelType w:val="hybridMultilevel"/>
    <w:tmpl w:val="8668AF1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1" w15:restartNumberingAfterBreak="0">
    <w:nsid w:val="31042F96"/>
    <w:multiLevelType w:val="hybridMultilevel"/>
    <w:tmpl w:val="8AD239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2714C85"/>
    <w:multiLevelType w:val="hybridMultilevel"/>
    <w:tmpl w:val="C4EAB7E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3" w15:restartNumberingAfterBreak="0">
    <w:nsid w:val="33450A8F"/>
    <w:multiLevelType w:val="multilevel"/>
    <w:tmpl w:val="93C0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B15AD3"/>
    <w:multiLevelType w:val="hybridMultilevel"/>
    <w:tmpl w:val="2EC6D05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35203F9B"/>
    <w:multiLevelType w:val="multilevel"/>
    <w:tmpl w:val="BCFE01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356C343C"/>
    <w:multiLevelType w:val="multilevel"/>
    <w:tmpl w:val="2EE67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B14CE9"/>
    <w:multiLevelType w:val="multilevel"/>
    <w:tmpl w:val="87787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3336F1"/>
    <w:multiLevelType w:val="multilevel"/>
    <w:tmpl w:val="0778E66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39052509"/>
    <w:multiLevelType w:val="multilevel"/>
    <w:tmpl w:val="F67E0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A16552"/>
    <w:multiLevelType w:val="hybridMultilevel"/>
    <w:tmpl w:val="3E025986"/>
    <w:lvl w:ilvl="0" w:tplc="BA62CA9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1" w15:restartNumberingAfterBreak="0">
    <w:nsid w:val="3C276B91"/>
    <w:multiLevelType w:val="hybridMultilevel"/>
    <w:tmpl w:val="E90AD8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3C4B4BFF"/>
    <w:multiLevelType w:val="hybridMultilevel"/>
    <w:tmpl w:val="5C545E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3DA819AC"/>
    <w:multiLevelType w:val="multilevel"/>
    <w:tmpl w:val="607E29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3EDA01F3"/>
    <w:multiLevelType w:val="hybridMultilevel"/>
    <w:tmpl w:val="CE36AC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15:restartNumberingAfterBreak="0">
    <w:nsid w:val="4012383A"/>
    <w:multiLevelType w:val="hybridMultilevel"/>
    <w:tmpl w:val="0F523A66"/>
    <w:lvl w:ilvl="0" w:tplc="1009001B">
      <w:start w:val="1"/>
      <w:numFmt w:val="lowerRoman"/>
      <w:lvlText w:val="%1."/>
      <w:lvlJc w:val="right"/>
      <w:pPr>
        <w:ind w:left="1080" w:hanging="720"/>
      </w:pPr>
      <w:rPr>
        <w:rFonts w:hint="default"/>
      </w:r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40653309"/>
    <w:multiLevelType w:val="multilevel"/>
    <w:tmpl w:val="4148F7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426A1049"/>
    <w:multiLevelType w:val="hybridMultilevel"/>
    <w:tmpl w:val="FB4C34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43154054"/>
    <w:multiLevelType w:val="multilevel"/>
    <w:tmpl w:val="38964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885C60"/>
    <w:multiLevelType w:val="multilevel"/>
    <w:tmpl w:val="16680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4E0BEF"/>
    <w:multiLevelType w:val="multilevel"/>
    <w:tmpl w:val="607E29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4A3B728F"/>
    <w:multiLevelType w:val="hybridMultilevel"/>
    <w:tmpl w:val="62CCC186"/>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4A41540C"/>
    <w:multiLevelType w:val="hybridMultilevel"/>
    <w:tmpl w:val="1A7EB5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4AA55B6D"/>
    <w:multiLevelType w:val="hybridMultilevel"/>
    <w:tmpl w:val="5694D8C2"/>
    <w:lvl w:ilvl="0" w:tplc="48B83A60">
      <w:start w:val="1"/>
      <w:numFmt w:val="decimal"/>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4ABF43CC"/>
    <w:multiLevelType w:val="hybridMultilevel"/>
    <w:tmpl w:val="FEE8CA22"/>
    <w:lvl w:ilvl="0" w:tplc="93DE3B1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4B024DAA"/>
    <w:multiLevelType w:val="hybridMultilevel"/>
    <w:tmpl w:val="F0B62A0E"/>
    <w:lvl w:ilvl="0" w:tplc="B66E3CE6">
      <w:start w:val="1"/>
      <w:numFmt w:val="decimal"/>
      <w:suff w:val="space"/>
      <w:lvlText w:val="%1."/>
      <w:lvlJc w:val="left"/>
      <w:pPr>
        <w:ind w:left="360" w:firstLine="0"/>
      </w:pPr>
      <w:rPr>
        <w:rFonts w:ascii="Roboto Light" w:eastAsia="Arial" w:hAnsi="Roboto Light" w:cs="Arial" w:hint="default"/>
        <w:b w:val="0"/>
        <w:i w:val="0"/>
        <w:strike w:val="0"/>
        <w:dstrike w:val="0"/>
        <w:color w:val="000000"/>
        <w:sz w:val="22"/>
        <w:szCs w:val="22"/>
        <w:u w:val="none" w:color="000000"/>
        <w:bdr w:val="none" w:sz="0" w:space="0" w:color="auto"/>
        <w:shd w:val="clear" w:color="auto" w:fill="auto"/>
        <w:vertAlign w:val="baseli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4B751933"/>
    <w:multiLevelType w:val="multilevel"/>
    <w:tmpl w:val="B94885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4C0643A2"/>
    <w:multiLevelType w:val="multilevel"/>
    <w:tmpl w:val="CEBCA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6D4317"/>
    <w:multiLevelType w:val="hybridMultilevel"/>
    <w:tmpl w:val="690A1D3C"/>
    <w:lvl w:ilvl="0" w:tplc="A036B0BC">
      <w:start w:val="1"/>
      <w:numFmt w:val="decimal"/>
      <w:lvlText w:val="%1."/>
      <w:lvlJc w:val="left"/>
      <w:pPr>
        <w:ind w:left="60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3527968">
      <w:start w:val="1"/>
      <w:numFmt w:val="lowerLetter"/>
      <w:lvlText w:val="%2."/>
      <w:lvlJc w:val="left"/>
      <w:pPr>
        <w:ind w:left="1200"/>
      </w:pPr>
      <w:rPr>
        <w:rFonts w:ascii="Roboto Light" w:eastAsia="Arial" w:hAnsi="Roboto Light" w:cs="Arial" w:hint="default"/>
        <w:b/>
        <w:bCs/>
        <w:i w:val="0"/>
        <w:strike w:val="0"/>
        <w:dstrike w:val="0"/>
        <w:color w:val="000000"/>
        <w:sz w:val="22"/>
        <w:szCs w:val="22"/>
        <w:u w:val="none" w:color="000000"/>
        <w:bdr w:val="none" w:sz="0" w:space="0" w:color="auto"/>
        <w:shd w:val="clear" w:color="auto" w:fill="auto"/>
        <w:vertAlign w:val="baseline"/>
      </w:rPr>
    </w:lvl>
    <w:lvl w:ilvl="2" w:tplc="DA5ED6F0">
      <w:start w:val="1"/>
      <w:numFmt w:val="lowerRoman"/>
      <w:lvlText w:val="%3."/>
      <w:lvlJc w:val="left"/>
      <w:pPr>
        <w:ind w:left="176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66A09B64">
      <w:start w:val="1"/>
      <w:numFmt w:val="decimal"/>
      <w:lvlText w:val="%4"/>
      <w:lvlJc w:val="left"/>
      <w:pPr>
        <w:ind w:left="231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FBA8B8A">
      <w:start w:val="1"/>
      <w:numFmt w:val="lowerLetter"/>
      <w:lvlText w:val="%5"/>
      <w:lvlJc w:val="left"/>
      <w:pPr>
        <w:ind w:left="303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CDE43282">
      <w:start w:val="1"/>
      <w:numFmt w:val="lowerRoman"/>
      <w:lvlText w:val="%6"/>
      <w:lvlJc w:val="left"/>
      <w:pPr>
        <w:ind w:left="375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2E585852">
      <w:start w:val="1"/>
      <w:numFmt w:val="decimal"/>
      <w:lvlText w:val="%7"/>
      <w:lvlJc w:val="left"/>
      <w:pPr>
        <w:ind w:left="447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DE02A0DE">
      <w:start w:val="1"/>
      <w:numFmt w:val="lowerLetter"/>
      <w:lvlText w:val="%8"/>
      <w:lvlJc w:val="left"/>
      <w:pPr>
        <w:ind w:left="519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CEBCA3D2">
      <w:start w:val="1"/>
      <w:numFmt w:val="lowerRoman"/>
      <w:lvlText w:val="%9"/>
      <w:lvlJc w:val="left"/>
      <w:pPr>
        <w:ind w:left="591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79" w15:restartNumberingAfterBreak="0">
    <w:nsid w:val="4C906D90"/>
    <w:multiLevelType w:val="multilevel"/>
    <w:tmpl w:val="43266AB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Roboto Light" w:eastAsiaTheme="minorHAnsi" w:hAnsi="Roboto Light" w:cstheme="minorBidi"/>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4CBA49DF"/>
    <w:multiLevelType w:val="multilevel"/>
    <w:tmpl w:val="62B2E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5038A4"/>
    <w:multiLevelType w:val="hybridMultilevel"/>
    <w:tmpl w:val="88940592"/>
    <w:lvl w:ilvl="0" w:tplc="F8C2D688">
      <w:start w:val="1"/>
      <w:numFmt w:val="decimal"/>
      <w:pStyle w:val="NumberedListLvl1"/>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4F746DF7"/>
    <w:multiLevelType w:val="hybridMultilevel"/>
    <w:tmpl w:val="B2C475D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3" w15:restartNumberingAfterBreak="0">
    <w:nsid w:val="52B36B8C"/>
    <w:multiLevelType w:val="hybridMultilevel"/>
    <w:tmpl w:val="38AC8E1A"/>
    <w:lvl w:ilvl="0" w:tplc="CDE43282">
      <w:start w:val="1"/>
      <w:numFmt w:val="lowerRoman"/>
      <w:lvlText w:val="%1"/>
      <w:lvlJc w:val="left"/>
      <w:pPr>
        <w:ind w:left="1440" w:hanging="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4" w15:restartNumberingAfterBreak="0">
    <w:nsid w:val="55E45441"/>
    <w:multiLevelType w:val="multilevel"/>
    <w:tmpl w:val="1DD25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57A64914"/>
    <w:multiLevelType w:val="hybridMultilevel"/>
    <w:tmpl w:val="56FC9E6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58B30555"/>
    <w:multiLevelType w:val="multilevel"/>
    <w:tmpl w:val="07940F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5A912A0F"/>
    <w:multiLevelType w:val="hybridMultilevel"/>
    <w:tmpl w:val="C91A7D8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15:restartNumberingAfterBreak="0">
    <w:nsid w:val="5A9E3447"/>
    <w:multiLevelType w:val="multilevel"/>
    <w:tmpl w:val="7E5E3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264586"/>
    <w:multiLevelType w:val="multilevel"/>
    <w:tmpl w:val="D826C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BC26E8"/>
    <w:multiLevelType w:val="multilevel"/>
    <w:tmpl w:val="84E861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5F533FDD"/>
    <w:multiLevelType w:val="hybridMultilevel"/>
    <w:tmpl w:val="92D6BBCA"/>
    <w:lvl w:ilvl="0" w:tplc="DA5ED6F0">
      <w:start w:val="1"/>
      <w:numFmt w:val="lowerRoman"/>
      <w:lvlText w:val="%1."/>
      <w:lvlJc w:val="left"/>
      <w:pPr>
        <w:ind w:left="720" w:hanging="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5FFD3F85"/>
    <w:multiLevelType w:val="hybridMultilevel"/>
    <w:tmpl w:val="1E6A189E"/>
    <w:lvl w:ilvl="0" w:tplc="DA5ED6F0">
      <w:start w:val="1"/>
      <w:numFmt w:val="lowerRoman"/>
      <w:lvlText w:val="%1."/>
      <w:lvlJc w:val="left"/>
      <w:pPr>
        <w:ind w:left="1440" w:hanging="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3" w15:restartNumberingAfterBreak="0">
    <w:nsid w:val="60863585"/>
    <w:multiLevelType w:val="multilevel"/>
    <w:tmpl w:val="E034A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62DF6160"/>
    <w:multiLevelType w:val="multilevel"/>
    <w:tmpl w:val="C2AA8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4BF4A4A"/>
    <w:multiLevelType w:val="multilevel"/>
    <w:tmpl w:val="607E29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64E912EC"/>
    <w:multiLevelType w:val="multilevel"/>
    <w:tmpl w:val="30DA8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7868C7"/>
    <w:multiLevelType w:val="hybridMultilevel"/>
    <w:tmpl w:val="F11E9DC8"/>
    <w:lvl w:ilvl="0" w:tplc="1009001B">
      <w:start w:val="1"/>
      <w:numFmt w:val="low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8" w15:restartNumberingAfterBreak="0">
    <w:nsid w:val="67587840"/>
    <w:multiLevelType w:val="hybridMultilevel"/>
    <w:tmpl w:val="72EEA13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685D7C04"/>
    <w:multiLevelType w:val="multilevel"/>
    <w:tmpl w:val="C68EE92C"/>
    <w:lvl w:ilvl="0">
      <w:start w:val="1"/>
      <w:numFmt w:val="decimal"/>
      <w:lvlText w:val="%1."/>
      <w:lvlJc w:val="left"/>
      <w:pPr>
        <w:tabs>
          <w:tab w:val="num" w:pos="720"/>
        </w:tabs>
        <w:ind w:left="720" w:hanging="360"/>
      </w:pPr>
      <w:rPr>
        <w:b/>
        <w:bCs/>
      </w:rPr>
    </w:lvl>
    <w:lvl w:ilvl="1">
      <w:start w:val="1"/>
      <w:numFmt w:val="lowerLetter"/>
      <w:lvlText w:val="%2)"/>
      <w:lvlJc w:val="left"/>
      <w:pPr>
        <w:tabs>
          <w:tab w:val="num" w:pos="1440"/>
        </w:tabs>
        <w:ind w:left="1440" w:hanging="360"/>
      </w:pPr>
      <w:rPr>
        <w:rFonts w:hint="default"/>
        <w:b/>
        <w:bCs/>
        <w:color w:val="auto"/>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9C5D97"/>
    <w:multiLevelType w:val="multilevel"/>
    <w:tmpl w:val="A378E168"/>
    <w:lvl w:ilvl="0">
      <w:start w:val="2"/>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69E70298"/>
    <w:multiLevelType w:val="multilevel"/>
    <w:tmpl w:val="3D0082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15:restartNumberingAfterBreak="0">
    <w:nsid w:val="6A8B1F6B"/>
    <w:multiLevelType w:val="hybridMultilevel"/>
    <w:tmpl w:val="8D8EEFBE"/>
    <w:lvl w:ilvl="0" w:tplc="D14A987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6DBD4C2F"/>
    <w:multiLevelType w:val="multilevel"/>
    <w:tmpl w:val="CED44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FD4F04"/>
    <w:multiLevelType w:val="multilevel"/>
    <w:tmpl w:val="160C2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284A82"/>
    <w:multiLevelType w:val="multilevel"/>
    <w:tmpl w:val="57025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A67AB1"/>
    <w:multiLevelType w:val="multilevel"/>
    <w:tmpl w:val="6F80E6B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702B79DE"/>
    <w:multiLevelType w:val="hybridMultilevel"/>
    <w:tmpl w:val="BE10FC02"/>
    <w:lvl w:ilvl="0" w:tplc="6C6E4A72">
      <w:start w:val="1"/>
      <w:numFmt w:val="bullet"/>
      <w:pStyle w:val="BulletListLvl2"/>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8" w15:restartNumberingAfterBreak="0">
    <w:nsid w:val="720569D7"/>
    <w:multiLevelType w:val="multilevel"/>
    <w:tmpl w:val="62CCC17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21427F9"/>
    <w:multiLevelType w:val="hybridMultilevel"/>
    <w:tmpl w:val="C24A1DB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0" w15:restartNumberingAfterBreak="0">
    <w:nsid w:val="741F15CD"/>
    <w:multiLevelType w:val="multilevel"/>
    <w:tmpl w:val="0778E66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74A47E5E"/>
    <w:multiLevelType w:val="multilevel"/>
    <w:tmpl w:val="7F4C00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2" w15:restartNumberingAfterBreak="0">
    <w:nsid w:val="74A65F30"/>
    <w:multiLevelType w:val="hybridMultilevel"/>
    <w:tmpl w:val="A92EF9C4"/>
    <w:lvl w:ilvl="0" w:tplc="DDFE0E54">
      <w:start w:val="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3" w15:restartNumberingAfterBreak="0">
    <w:nsid w:val="74DD1565"/>
    <w:multiLevelType w:val="hybridMultilevel"/>
    <w:tmpl w:val="EA9852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4" w15:restartNumberingAfterBreak="0">
    <w:nsid w:val="765C07D8"/>
    <w:multiLevelType w:val="hybridMultilevel"/>
    <w:tmpl w:val="47EA5518"/>
    <w:lvl w:ilvl="0" w:tplc="73726AE2">
      <w:start w:val="8"/>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6BB2556"/>
    <w:multiLevelType w:val="hybridMultilevel"/>
    <w:tmpl w:val="3CA4C97A"/>
    <w:lvl w:ilvl="0" w:tplc="1009001B">
      <w:start w:val="1"/>
      <w:numFmt w:val="low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6" w15:restartNumberingAfterBreak="0">
    <w:nsid w:val="76F02C9F"/>
    <w:multiLevelType w:val="multilevel"/>
    <w:tmpl w:val="3940B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2A0938"/>
    <w:multiLevelType w:val="hybridMultilevel"/>
    <w:tmpl w:val="70BEA54A"/>
    <w:lvl w:ilvl="0" w:tplc="01F0AE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8" w15:restartNumberingAfterBreak="0">
    <w:nsid w:val="799A499C"/>
    <w:multiLevelType w:val="hybridMultilevel"/>
    <w:tmpl w:val="58CCE99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9" w15:restartNumberingAfterBreak="0">
    <w:nsid w:val="7A4748AF"/>
    <w:multiLevelType w:val="hybridMultilevel"/>
    <w:tmpl w:val="EB3E4CB4"/>
    <w:lvl w:ilvl="0" w:tplc="C3D200A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0" w15:restartNumberingAfterBreak="0">
    <w:nsid w:val="7B052FCC"/>
    <w:multiLevelType w:val="hybridMultilevel"/>
    <w:tmpl w:val="B1A803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1" w15:restartNumberingAfterBreak="0">
    <w:nsid w:val="7B693F23"/>
    <w:multiLevelType w:val="hybridMultilevel"/>
    <w:tmpl w:val="BE847EF8"/>
    <w:lvl w:ilvl="0" w:tplc="1009001B">
      <w:start w:val="1"/>
      <w:numFmt w:val="low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2" w15:restartNumberingAfterBreak="0">
    <w:nsid w:val="7B887161"/>
    <w:multiLevelType w:val="hybridMultilevel"/>
    <w:tmpl w:val="F31C25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15:restartNumberingAfterBreak="0">
    <w:nsid w:val="7BB77FF7"/>
    <w:multiLevelType w:val="hybridMultilevel"/>
    <w:tmpl w:val="439C16CE"/>
    <w:lvl w:ilvl="0" w:tplc="5A7E12D0">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15:restartNumberingAfterBreak="0">
    <w:nsid w:val="7BEE3C1D"/>
    <w:multiLevelType w:val="multilevel"/>
    <w:tmpl w:val="EFE23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2B4C92"/>
    <w:multiLevelType w:val="hybridMultilevel"/>
    <w:tmpl w:val="D244F41A"/>
    <w:lvl w:ilvl="0" w:tplc="0C823FCC">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6" w15:restartNumberingAfterBreak="0">
    <w:nsid w:val="7C4242E5"/>
    <w:multiLevelType w:val="hybridMultilevel"/>
    <w:tmpl w:val="F25665A2"/>
    <w:lvl w:ilvl="0" w:tplc="556C6B04">
      <w:start w:val="1"/>
      <w:numFmt w:val="decimal"/>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7" w15:restartNumberingAfterBreak="0">
    <w:nsid w:val="7CE07EC3"/>
    <w:multiLevelType w:val="multilevel"/>
    <w:tmpl w:val="B78CF8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8" w15:restartNumberingAfterBreak="0">
    <w:nsid w:val="7F245366"/>
    <w:multiLevelType w:val="hybridMultilevel"/>
    <w:tmpl w:val="EDD0DA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9"/>
  </w:num>
  <w:num w:numId="2">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3"/>
  </w:num>
  <w:num w:numId="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9"/>
  </w:num>
  <w:num w:numId="8">
    <w:abstractNumId w:val="86"/>
  </w:num>
  <w:num w:numId="9">
    <w:abstractNumId w:val="66"/>
  </w:num>
  <w:num w:numId="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5"/>
  </w:num>
  <w:num w:numId="1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10"/>
  </w:num>
  <w:num w:numId="20">
    <w:abstractNumId w:val="96"/>
  </w:num>
  <w:num w:numId="21">
    <w:abstractNumId w:val="80"/>
  </w:num>
  <w:num w:numId="22">
    <w:abstractNumId w:val="35"/>
  </w:num>
  <w:num w:numId="23">
    <w:abstractNumId w:val="56"/>
  </w:num>
  <w:num w:numId="24">
    <w:abstractNumId w:val="59"/>
  </w:num>
  <w:num w:numId="25">
    <w:abstractNumId w:val="8"/>
  </w:num>
  <w:num w:numId="26">
    <w:abstractNumId w:val="68"/>
  </w:num>
  <w:num w:numId="27">
    <w:abstractNumId w:val="69"/>
  </w:num>
  <w:num w:numId="28">
    <w:abstractNumId w:val="38"/>
  </w:num>
  <w:num w:numId="29">
    <w:abstractNumId w:val="26"/>
  </w:num>
  <w:num w:numId="30">
    <w:abstractNumId w:val="57"/>
  </w:num>
  <w:num w:numId="31">
    <w:abstractNumId w:val="105"/>
  </w:num>
  <w:num w:numId="32">
    <w:abstractNumId w:val="88"/>
  </w:num>
  <w:num w:numId="33">
    <w:abstractNumId w:val="124"/>
  </w:num>
  <w:num w:numId="34">
    <w:abstractNumId w:val="11"/>
  </w:num>
  <w:num w:numId="35">
    <w:abstractNumId w:val="89"/>
  </w:num>
  <w:num w:numId="36">
    <w:abstractNumId w:val="78"/>
  </w:num>
  <w:num w:numId="37">
    <w:abstractNumId w:val="41"/>
  </w:num>
  <w:num w:numId="38">
    <w:abstractNumId w:val="23"/>
  </w:num>
  <w:num w:numId="39">
    <w:abstractNumId w:val="61"/>
  </w:num>
  <w:num w:numId="40">
    <w:abstractNumId w:val="120"/>
  </w:num>
  <w:num w:numId="41">
    <w:abstractNumId w:val="118"/>
  </w:num>
  <w:num w:numId="42">
    <w:abstractNumId w:val="73"/>
  </w:num>
  <w:num w:numId="43">
    <w:abstractNumId w:val="81"/>
  </w:num>
  <w:num w:numId="44">
    <w:abstractNumId w:val="126"/>
  </w:num>
  <w:num w:numId="45">
    <w:abstractNumId w:val="106"/>
  </w:num>
  <w:num w:numId="46">
    <w:abstractNumId w:val="55"/>
  </w:num>
  <w:num w:numId="47">
    <w:abstractNumId w:val="46"/>
  </w:num>
  <w:num w:numId="48">
    <w:abstractNumId w:val="113"/>
  </w:num>
  <w:num w:numId="49">
    <w:abstractNumId w:val="90"/>
  </w:num>
  <w:num w:numId="50">
    <w:abstractNumId w:val="108"/>
  </w:num>
  <w:num w:numId="51">
    <w:abstractNumId w:val="110"/>
  </w:num>
  <w:num w:numId="52">
    <w:abstractNumId w:val="58"/>
  </w:num>
  <w:num w:numId="53">
    <w:abstractNumId w:val="98"/>
  </w:num>
  <w:num w:numId="54">
    <w:abstractNumId w:val="128"/>
  </w:num>
  <w:num w:numId="55">
    <w:abstractNumId w:val="2"/>
  </w:num>
  <w:num w:numId="56">
    <w:abstractNumId w:val="63"/>
  </w:num>
  <w:num w:numId="57">
    <w:abstractNumId w:val="70"/>
  </w:num>
  <w:num w:numId="58">
    <w:abstractNumId w:val="0"/>
  </w:num>
  <w:num w:numId="59">
    <w:abstractNumId w:val="112"/>
  </w:num>
  <w:num w:numId="60">
    <w:abstractNumId w:val="30"/>
  </w:num>
  <w:num w:numId="61">
    <w:abstractNumId w:val="114"/>
  </w:num>
  <w:num w:numId="62">
    <w:abstractNumId w:val="31"/>
  </w:num>
  <w:num w:numId="63">
    <w:abstractNumId w:val="77"/>
  </w:num>
  <w:num w:numId="64">
    <w:abstractNumId w:val="116"/>
  </w:num>
  <w:num w:numId="65">
    <w:abstractNumId w:val="32"/>
  </w:num>
  <w:num w:numId="66">
    <w:abstractNumId w:val="42"/>
  </w:num>
  <w:num w:numId="67">
    <w:abstractNumId w:val="104"/>
  </w:num>
  <w:num w:numId="68">
    <w:abstractNumId w:val="24"/>
  </w:num>
  <w:num w:numId="69">
    <w:abstractNumId w:val="37"/>
  </w:num>
  <w:num w:numId="70">
    <w:abstractNumId w:val="21"/>
  </w:num>
  <w:num w:numId="71">
    <w:abstractNumId w:val="53"/>
  </w:num>
  <w:num w:numId="72">
    <w:abstractNumId w:val="94"/>
  </w:num>
  <w:num w:numId="73">
    <w:abstractNumId w:val="1"/>
  </w:num>
  <w:num w:numId="74">
    <w:abstractNumId w:val="39"/>
  </w:num>
  <w:num w:numId="75">
    <w:abstractNumId w:val="49"/>
  </w:num>
  <w:num w:numId="76">
    <w:abstractNumId w:val="103"/>
  </w:num>
  <w:num w:numId="77">
    <w:abstractNumId w:val="44"/>
  </w:num>
  <w:num w:numId="78">
    <w:abstractNumId w:val="122"/>
  </w:num>
  <w:num w:numId="79">
    <w:abstractNumId w:val="51"/>
  </w:num>
  <w:num w:numId="80">
    <w:abstractNumId w:val="100"/>
  </w:num>
  <w:num w:numId="81">
    <w:abstractNumId w:val="43"/>
  </w:num>
  <w:num w:numId="82">
    <w:abstractNumId w:val="12"/>
  </w:num>
  <w:num w:numId="83">
    <w:abstractNumId w:val="52"/>
  </w:num>
  <w:num w:numId="84">
    <w:abstractNumId w:val="9"/>
  </w:num>
  <w:num w:numId="85">
    <w:abstractNumId w:val="34"/>
  </w:num>
  <w:num w:numId="86">
    <w:abstractNumId w:val="125"/>
  </w:num>
  <w:num w:numId="87">
    <w:abstractNumId w:val="123"/>
  </w:num>
  <w:num w:numId="88">
    <w:abstractNumId w:val="45"/>
  </w:num>
  <w:num w:numId="89">
    <w:abstractNumId w:val="6"/>
  </w:num>
  <w:num w:numId="90">
    <w:abstractNumId w:val="28"/>
  </w:num>
  <w:num w:numId="91">
    <w:abstractNumId w:val="85"/>
  </w:num>
  <w:num w:numId="92">
    <w:abstractNumId w:val="48"/>
  </w:num>
  <w:num w:numId="93">
    <w:abstractNumId w:val="54"/>
  </w:num>
  <w:num w:numId="94">
    <w:abstractNumId w:val="5"/>
  </w:num>
  <w:num w:numId="95">
    <w:abstractNumId w:val="40"/>
  </w:num>
  <w:num w:numId="96">
    <w:abstractNumId w:val="64"/>
  </w:num>
  <w:num w:numId="97">
    <w:abstractNumId w:val="60"/>
  </w:num>
  <w:num w:numId="98">
    <w:abstractNumId w:val="62"/>
  </w:num>
  <w:num w:numId="99">
    <w:abstractNumId w:val="25"/>
  </w:num>
  <w:num w:numId="100">
    <w:abstractNumId w:val="82"/>
  </w:num>
  <w:num w:numId="101">
    <w:abstractNumId w:val="50"/>
  </w:num>
  <w:num w:numId="102">
    <w:abstractNumId w:val="14"/>
  </w:num>
  <w:num w:numId="103">
    <w:abstractNumId w:val="74"/>
  </w:num>
  <w:num w:numId="104">
    <w:abstractNumId w:val="7"/>
  </w:num>
  <w:num w:numId="105">
    <w:abstractNumId w:val="119"/>
  </w:num>
  <w:num w:numId="106">
    <w:abstractNumId w:val="117"/>
  </w:num>
  <w:num w:numId="107">
    <w:abstractNumId w:val="102"/>
  </w:num>
  <w:num w:numId="108">
    <w:abstractNumId w:val="47"/>
  </w:num>
  <w:num w:numId="109">
    <w:abstractNumId w:val="20"/>
  </w:num>
  <w:num w:numId="110">
    <w:abstractNumId w:val="87"/>
  </w:num>
  <w:num w:numId="111">
    <w:abstractNumId w:val="109"/>
  </w:num>
  <w:num w:numId="112">
    <w:abstractNumId w:val="65"/>
  </w:num>
  <w:num w:numId="113">
    <w:abstractNumId w:val="91"/>
  </w:num>
  <w:num w:numId="114">
    <w:abstractNumId w:val="92"/>
  </w:num>
  <w:num w:numId="115">
    <w:abstractNumId w:val="115"/>
  </w:num>
  <w:num w:numId="116">
    <w:abstractNumId w:val="121"/>
  </w:num>
  <w:num w:numId="117">
    <w:abstractNumId w:val="97"/>
  </w:num>
  <w:num w:numId="118">
    <w:abstractNumId w:val="29"/>
  </w:num>
  <w:num w:numId="119">
    <w:abstractNumId w:val="83"/>
  </w:num>
  <w:num w:numId="120">
    <w:abstractNumId w:val="71"/>
  </w:num>
  <w:num w:numId="121">
    <w:abstractNumId w:val="3"/>
  </w:num>
  <w:num w:numId="122">
    <w:abstractNumId w:val="27"/>
  </w:num>
  <w:num w:numId="123">
    <w:abstractNumId w:val="22"/>
  </w:num>
  <w:num w:numId="124">
    <w:abstractNumId w:val="81"/>
    <w:lvlOverride w:ilvl="0">
      <w:startOverride w:val="1"/>
    </w:lvlOverride>
  </w:num>
  <w:num w:numId="125">
    <w:abstractNumId w:val="81"/>
    <w:lvlOverride w:ilvl="0">
      <w:startOverride w:val="1"/>
    </w:lvlOverride>
  </w:num>
  <w:num w:numId="126">
    <w:abstractNumId w:val="81"/>
    <w:lvlOverride w:ilvl="0">
      <w:startOverride w:val="1"/>
    </w:lvlOverride>
  </w:num>
  <w:num w:numId="127">
    <w:abstractNumId w:val="81"/>
    <w:lvlOverride w:ilvl="0">
      <w:startOverride w:val="1"/>
    </w:lvlOverride>
  </w:num>
  <w:num w:numId="128">
    <w:abstractNumId w:val="81"/>
    <w:lvlOverride w:ilvl="0">
      <w:startOverride w:val="1"/>
    </w:lvlOverride>
  </w:num>
  <w:num w:numId="129">
    <w:abstractNumId w:val="81"/>
    <w:lvlOverride w:ilvl="0">
      <w:startOverride w:val="1"/>
    </w:lvlOverride>
  </w:num>
  <w:num w:numId="130">
    <w:abstractNumId w:val="81"/>
    <w:lvlOverride w:ilvl="0">
      <w:startOverride w:val="1"/>
    </w:lvlOverride>
  </w:num>
  <w:num w:numId="131">
    <w:abstractNumId w:val="81"/>
    <w:lvlOverride w:ilvl="0">
      <w:startOverride w:val="1"/>
    </w:lvlOverride>
  </w:num>
  <w:num w:numId="132">
    <w:abstractNumId w:val="81"/>
    <w:lvlOverride w:ilvl="0">
      <w:startOverride w:val="1"/>
    </w:lvlOverride>
  </w:num>
  <w:num w:numId="133">
    <w:abstractNumId w:val="36"/>
  </w:num>
  <w:num w:numId="134">
    <w:abstractNumId w:val="81"/>
    <w:lvlOverride w:ilvl="0">
      <w:startOverride w:val="1"/>
    </w:lvlOverride>
  </w:num>
  <w:num w:numId="135">
    <w:abstractNumId w:val="107"/>
  </w:num>
  <w:num w:numId="136">
    <w:abstractNumId w:val="19"/>
  </w:num>
  <w:num w:numId="137">
    <w:abstractNumId w:val="81"/>
    <w:lvlOverride w:ilvl="0">
      <w:startOverride w:val="1"/>
    </w:lvlOverride>
  </w:num>
  <w:num w:numId="138">
    <w:abstractNumId w:val="81"/>
    <w:lvlOverride w:ilvl="0">
      <w:startOverride w:val="1"/>
    </w:lvlOverride>
  </w:num>
  <w:num w:numId="139">
    <w:abstractNumId w:val="81"/>
    <w:lvlOverride w:ilvl="0">
      <w:startOverride w:val="1"/>
    </w:lvlOverride>
  </w:num>
  <w:num w:numId="140">
    <w:abstractNumId w:val="81"/>
    <w:lvlOverride w:ilvl="0">
      <w:startOverride w:val="1"/>
    </w:lvlOverride>
  </w:num>
  <w:num w:numId="141">
    <w:abstractNumId w:val="81"/>
    <w:lvlOverride w:ilvl="0">
      <w:startOverride w:val="1"/>
    </w:lvlOverride>
  </w:num>
  <w:num w:numId="142">
    <w:abstractNumId w:val="81"/>
    <w:lvlOverride w:ilvl="0">
      <w:startOverride w:val="1"/>
    </w:lvlOverride>
  </w:num>
  <w:num w:numId="143">
    <w:abstractNumId w:val="81"/>
    <w:lvlOverride w:ilvl="0">
      <w:startOverride w:val="1"/>
    </w:lvlOverride>
  </w:num>
  <w:num w:numId="144">
    <w:abstractNumId w:val="81"/>
    <w:lvlOverride w:ilvl="0">
      <w:startOverride w:val="1"/>
    </w:lvlOverride>
  </w:num>
  <w:num w:numId="145">
    <w:abstractNumId w:val="81"/>
    <w:lvlOverride w:ilvl="0">
      <w:startOverride w:val="1"/>
    </w:lvlOverride>
  </w:num>
  <w:num w:numId="146">
    <w:abstractNumId w:val="81"/>
    <w:lvlOverride w:ilvl="0">
      <w:startOverride w:val="1"/>
    </w:lvlOverride>
  </w:num>
  <w:num w:numId="147">
    <w:abstractNumId w:val="72"/>
  </w:num>
  <w:num w:numId="148">
    <w:abstractNumId w:val="67"/>
  </w:num>
  <w:num w:numId="149">
    <w:abstractNumId w:val="81"/>
    <w:lvlOverride w:ilvl="0">
      <w:startOverride w:val="1"/>
    </w:lvlOverride>
  </w:num>
  <w:num w:numId="150">
    <w:abstractNumId w:val="81"/>
    <w:lvlOverride w:ilvl="0">
      <w:startOverride w:val="1"/>
    </w:lvlOverride>
  </w:num>
  <w:num w:numId="151">
    <w:abstractNumId w:val="75"/>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tel Trivett">
    <w15:presenceInfo w15:providerId="None" w15:userId="Chantel Triv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ytzQ1sjQwMzA0NTVW0lEKTi0uzszPAykwqwUA/GpE2ywAAAA="/>
  </w:docVars>
  <w:rsids>
    <w:rsidRoot w:val="00B636FE"/>
    <w:rsid w:val="000001E9"/>
    <w:rsid w:val="00000596"/>
    <w:rsid w:val="00000DD7"/>
    <w:rsid w:val="000010D9"/>
    <w:rsid w:val="000012E3"/>
    <w:rsid w:val="0000142C"/>
    <w:rsid w:val="00001AE2"/>
    <w:rsid w:val="00002183"/>
    <w:rsid w:val="000022A7"/>
    <w:rsid w:val="00002969"/>
    <w:rsid w:val="000029EF"/>
    <w:rsid w:val="00002BD1"/>
    <w:rsid w:val="00003613"/>
    <w:rsid w:val="00003A0F"/>
    <w:rsid w:val="00003AF8"/>
    <w:rsid w:val="00003F4E"/>
    <w:rsid w:val="00004071"/>
    <w:rsid w:val="000044A0"/>
    <w:rsid w:val="00004BD6"/>
    <w:rsid w:val="00004DA9"/>
    <w:rsid w:val="00005740"/>
    <w:rsid w:val="000062F9"/>
    <w:rsid w:val="00006A1D"/>
    <w:rsid w:val="0000712B"/>
    <w:rsid w:val="00007B2C"/>
    <w:rsid w:val="00007C90"/>
    <w:rsid w:val="000111A6"/>
    <w:rsid w:val="00011226"/>
    <w:rsid w:val="000114B6"/>
    <w:rsid w:val="00011D51"/>
    <w:rsid w:val="0001221F"/>
    <w:rsid w:val="000127A0"/>
    <w:rsid w:val="00012CFE"/>
    <w:rsid w:val="00012DD7"/>
    <w:rsid w:val="00013213"/>
    <w:rsid w:val="0001323F"/>
    <w:rsid w:val="000134A1"/>
    <w:rsid w:val="00013647"/>
    <w:rsid w:val="00013834"/>
    <w:rsid w:val="000141D3"/>
    <w:rsid w:val="00014278"/>
    <w:rsid w:val="00014A72"/>
    <w:rsid w:val="00015478"/>
    <w:rsid w:val="000155E5"/>
    <w:rsid w:val="000156A6"/>
    <w:rsid w:val="00015BD1"/>
    <w:rsid w:val="00015E4A"/>
    <w:rsid w:val="000166C8"/>
    <w:rsid w:val="0002035D"/>
    <w:rsid w:val="0002036B"/>
    <w:rsid w:val="00020374"/>
    <w:rsid w:val="00020861"/>
    <w:rsid w:val="000214B9"/>
    <w:rsid w:val="00021CA3"/>
    <w:rsid w:val="000224A7"/>
    <w:rsid w:val="00022DF0"/>
    <w:rsid w:val="00022EEA"/>
    <w:rsid w:val="00023C46"/>
    <w:rsid w:val="000241CF"/>
    <w:rsid w:val="000244FA"/>
    <w:rsid w:val="00024C95"/>
    <w:rsid w:val="00024D88"/>
    <w:rsid w:val="00024DD1"/>
    <w:rsid w:val="0002577A"/>
    <w:rsid w:val="00025960"/>
    <w:rsid w:val="00025B53"/>
    <w:rsid w:val="00026357"/>
    <w:rsid w:val="00026617"/>
    <w:rsid w:val="00026931"/>
    <w:rsid w:val="00026EF8"/>
    <w:rsid w:val="000273CA"/>
    <w:rsid w:val="0002774B"/>
    <w:rsid w:val="00027C73"/>
    <w:rsid w:val="00027CA6"/>
    <w:rsid w:val="00030023"/>
    <w:rsid w:val="00030407"/>
    <w:rsid w:val="00030B40"/>
    <w:rsid w:val="00030B61"/>
    <w:rsid w:val="00030BBC"/>
    <w:rsid w:val="00031DD6"/>
    <w:rsid w:val="000329C4"/>
    <w:rsid w:val="00032A27"/>
    <w:rsid w:val="00032D15"/>
    <w:rsid w:val="000330F0"/>
    <w:rsid w:val="00033421"/>
    <w:rsid w:val="000338A7"/>
    <w:rsid w:val="00033AA5"/>
    <w:rsid w:val="000349C0"/>
    <w:rsid w:val="00034A42"/>
    <w:rsid w:val="00034B9A"/>
    <w:rsid w:val="00034FDB"/>
    <w:rsid w:val="0003538C"/>
    <w:rsid w:val="0003609E"/>
    <w:rsid w:val="00036A4C"/>
    <w:rsid w:val="00037996"/>
    <w:rsid w:val="000401FB"/>
    <w:rsid w:val="0004054E"/>
    <w:rsid w:val="000417AD"/>
    <w:rsid w:val="000424CE"/>
    <w:rsid w:val="000429DD"/>
    <w:rsid w:val="000431B0"/>
    <w:rsid w:val="00043938"/>
    <w:rsid w:val="000440CC"/>
    <w:rsid w:val="00044AD6"/>
    <w:rsid w:val="000453DF"/>
    <w:rsid w:val="00046AE7"/>
    <w:rsid w:val="00047706"/>
    <w:rsid w:val="0004790F"/>
    <w:rsid w:val="00050AFB"/>
    <w:rsid w:val="000511F5"/>
    <w:rsid w:val="000513CF"/>
    <w:rsid w:val="00051DB5"/>
    <w:rsid w:val="000522B9"/>
    <w:rsid w:val="0005273E"/>
    <w:rsid w:val="00053BBE"/>
    <w:rsid w:val="00054B8E"/>
    <w:rsid w:val="00055F07"/>
    <w:rsid w:val="00056236"/>
    <w:rsid w:val="000568D6"/>
    <w:rsid w:val="00056969"/>
    <w:rsid w:val="00061965"/>
    <w:rsid w:val="000621CC"/>
    <w:rsid w:val="00062332"/>
    <w:rsid w:val="000634CC"/>
    <w:rsid w:val="00063642"/>
    <w:rsid w:val="00063F15"/>
    <w:rsid w:val="00063FF2"/>
    <w:rsid w:val="000654A6"/>
    <w:rsid w:val="000664EE"/>
    <w:rsid w:val="00066B0A"/>
    <w:rsid w:val="0007011B"/>
    <w:rsid w:val="0007030E"/>
    <w:rsid w:val="00070691"/>
    <w:rsid w:val="00070BFD"/>
    <w:rsid w:val="00070F3C"/>
    <w:rsid w:val="00070F8E"/>
    <w:rsid w:val="000716B1"/>
    <w:rsid w:val="0007263E"/>
    <w:rsid w:val="000733CE"/>
    <w:rsid w:val="000745CA"/>
    <w:rsid w:val="0007589A"/>
    <w:rsid w:val="00075B88"/>
    <w:rsid w:val="00075D83"/>
    <w:rsid w:val="000766AE"/>
    <w:rsid w:val="00076AD6"/>
    <w:rsid w:val="000802FA"/>
    <w:rsid w:val="0008096C"/>
    <w:rsid w:val="000817F8"/>
    <w:rsid w:val="00081CC1"/>
    <w:rsid w:val="00082078"/>
    <w:rsid w:val="000826DE"/>
    <w:rsid w:val="00082AD0"/>
    <w:rsid w:val="00082DF3"/>
    <w:rsid w:val="0008381E"/>
    <w:rsid w:val="00083A6F"/>
    <w:rsid w:val="00084569"/>
    <w:rsid w:val="00084F4E"/>
    <w:rsid w:val="00084F76"/>
    <w:rsid w:val="00085199"/>
    <w:rsid w:val="000854ED"/>
    <w:rsid w:val="00085CF8"/>
    <w:rsid w:val="000863CF"/>
    <w:rsid w:val="0008683B"/>
    <w:rsid w:val="000869EE"/>
    <w:rsid w:val="00086DAA"/>
    <w:rsid w:val="00087016"/>
    <w:rsid w:val="00087706"/>
    <w:rsid w:val="00091E9E"/>
    <w:rsid w:val="00092BB6"/>
    <w:rsid w:val="0009360B"/>
    <w:rsid w:val="00093642"/>
    <w:rsid w:val="00093861"/>
    <w:rsid w:val="00094408"/>
    <w:rsid w:val="00095B69"/>
    <w:rsid w:val="00096807"/>
    <w:rsid w:val="00096897"/>
    <w:rsid w:val="0009731F"/>
    <w:rsid w:val="00097BD6"/>
    <w:rsid w:val="000A03F3"/>
    <w:rsid w:val="000A114B"/>
    <w:rsid w:val="000A1171"/>
    <w:rsid w:val="000A1519"/>
    <w:rsid w:val="000A1C28"/>
    <w:rsid w:val="000A2420"/>
    <w:rsid w:val="000A25EC"/>
    <w:rsid w:val="000A2B6D"/>
    <w:rsid w:val="000A3026"/>
    <w:rsid w:val="000A3B50"/>
    <w:rsid w:val="000A4C7C"/>
    <w:rsid w:val="000A576F"/>
    <w:rsid w:val="000A5F7B"/>
    <w:rsid w:val="000A5F99"/>
    <w:rsid w:val="000A6955"/>
    <w:rsid w:val="000A709B"/>
    <w:rsid w:val="000A73A4"/>
    <w:rsid w:val="000A760A"/>
    <w:rsid w:val="000A7902"/>
    <w:rsid w:val="000B0630"/>
    <w:rsid w:val="000B0BB0"/>
    <w:rsid w:val="000B0F14"/>
    <w:rsid w:val="000B1413"/>
    <w:rsid w:val="000B1FE2"/>
    <w:rsid w:val="000B2AC5"/>
    <w:rsid w:val="000B3683"/>
    <w:rsid w:val="000B3748"/>
    <w:rsid w:val="000B39CB"/>
    <w:rsid w:val="000B51FB"/>
    <w:rsid w:val="000B5BA2"/>
    <w:rsid w:val="000B75EF"/>
    <w:rsid w:val="000B76CB"/>
    <w:rsid w:val="000C1078"/>
    <w:rsid w:val="000C129B"/>
    <w:rsid w:val="000C12A1"/>
    <w:rsid w:val="000C2268"/>
    <w:rsid w:val="000C2354"/>
    <w:rsid w:val="000C30F9"/>
    <w:rsid w:val="000C341F"/>
    <w:rsid w:val="000C3CD7"/>
    <w:rsid w:val="000C439E"/>
    <w:rsid w:val="000C43B4"/>
    <w:rsid w:val="000C4663"/>
    <w:rsid w:val="000C46A6"/>
    <w:rsid w:val="000C4879"/>
    <w:rsid w:val="000C65EE"/>
    <w:rsid w:val="000C6699"/>
    <w:rsid w:val="000C6B64"/>
    <w:rsid w:val="000C737E"/>
    <w:rsid w:val="000C76AA"/>
    <w:rsid w:val="000C776E"/>
    <w:rsid w:val="000C7C1C"/>
    <w:rsid w:val="000C7CA8"/>
    <w:rsid w:val="000C7D57"/>
    <w:rsid w:val="000D036B"/>
    <w:rsid w:val="000D1E11"/>
    <w:rsid w:val="000D214F"/>
    <w:rsid w:val="000D2B98"/>
    <w:rsid w:val="000D2F3B"/>
    <w:rsid w:val="000D31CD"/>
    <w:rsid w:val="000D463E"/>
    <w:rsid w:val="000D4AFB"/>
    <w:rsid w:val="000D5182"/>
    <w:rsid w:val="000D59E8"/>
    <w:rsid w:val="000D66BD"/>
    <w:rsid w:val="000D6799"/>
    <w:rsid w:val="000D7BBF"/>
    <w:rsid w:val="000E04DB"/>
    <w:rsid w:val="000E08DE"/>
    <w:rsid w:val="000E0AB6"/>
    <w:rsid w:val="000E12CE"/>
    <w:rsid w:val="000E1D4B"/>
    <w:rsid w:val="000E2F68"/>
    <w:rsid w:val="000E382C"/>
    <w:rsid w:val="000E434E"/>
    <w:rsid w:val="000E4ED6"/>
    <w:rsid w:val="000E6419"/>
    <w:rsid w:val="000E6E38"/>
    <w:rsid w:val="000E6F9C"/>
    <w:rsid w:val="000E7444"/>
    <w:rsid w:val="000E7C0F"/>
    <w:rsid w:val="000E7F79"/>
    <w:rsid w:val="000F0231"/>
    <w:rsid w:val="000F0797"/>
    <w:rsid w:val="000F0BED"/>
    <w:rsid w:val="000F0C0F"/>
    <w:rsid w:val="000F16E5"/>
    <w:rsid w:val="000F21B2"/>
    <w:rsid w:val="000F2254"/>
    <w:rsid w:val="000F269C"/>
    <w:rsid w:val="000F3345"/>
    <w:rsid w:val="000F480E"/>
    <w:rsid w:val="000F49F8"/>
    <w:rsid w:val="000F576B"/>
    <w:rsid w:val="000F68F9"/>
    <w:rsid w:val="000F7623"/>
    <w:rsid w:val="00100020"/>
    <w:rsid w:val="00100E4D"/>
    <w:rsid w:val="00100ECC"/>
    <w:rsid w:val="001018DA"/>
    <w:rsid w:val="00102835"/>
    <w:rsid w:val="00102BF2"/>
    <w:rsid w:val="001030E8"/>
    <w:rsid w:val="0010473C"/>
    <w:rsid w:val="00104972"/>
    <w:rsid w:val="0010690B"/>
    <w:rsid w:val="00106929"/>
    <w:rsid w:val="00106BED"/>
    <w:rsid w:val="00106E06"/>
    <w:rsid w:val="00106FB8"/>
    <w:rsid w:val="001072C4"/>
    <w:rsid w:val="0010750B"/>
    <w:rsid w:val="00107924"/>
    <w:rsid w:val="00111492"/>
    <w:rsid w:val="001117E4"/>
    <w:rsid w:val="00111E65"/>
    <w:rsid w:val="00112391"/>
    <w:rsid w:val="00112890"/>
    <w:rsid w:val="00112A86"/>
    <w:rsid w:val="00113275"/>
    <w:rsid w:val="001136F1"/>
    <w:rsid w:val="0011398E"/>
    <w:rsid w:val="00113A4D"/>
    <w:rsid w:val="00113C43"/>
    <w:rsid w:val="00113F3B"/>
    <w:rsid w:val="00114109"/>
    <w:rsid w:val="0011418E"/>
    <w:rsid w:val="001145D5"/>
    <w:rsid w:val="0011498A"/>
    <w:rsid w:val="001150BD"/>
    <w:rsid w:val="00116142"/>
    <w:rsid w:val="001166B6"/>
    <w:rsid w:val="00116AD6"/>
    <w:rsid w:val="00117C0B"/>
    <w:rsid w:val="00117F53"/>
    <w:rsid w:val="00121EE5"/>
    <w:rsid w:val="0012349F"/>
    <w:rsid w:val="001239F5"/>
    <w:rsid w:val="00123CE2"/>
    <w:rsid w:val="00123E67"/>
    <w:rsid w:val="001243D2"/>
    <w:rsid w:val="00124821"/>
    <w:rsid w:val="00124A58"/>
    <w:rsid w:val="00124BFF"/>
    <w:rsid w:val="00125085"/>
    <w:rsid w:val="0012508F"/>
    <w:rsid w:val="001258DA"/>
    <w:rsid w:val="00125E9F"/>
    <w:rsid w:val="0012646D"/>
    <w:rsid w:val="001277CB"/>
    <w:rsid w:val="00127AFF"/>
    <w:rsid w:val="00127DD9"/>
    <w:rsid w:val="001305E1"/>
    <w:rsid w:val="00130AA0"/>
    <w:rsid w:val="00130AB5"/>
    <w:rsid w:val="00131B0D"/>
    <w:rsid w:val="00132698"/>
    <w:rsid w:val="00132AF6"/>
    <w:rsid w:val="00133EB4"/>
    <w:rsid w:val="00134663"/>
    <w:rsid w:val="00134D29"/>
    <w:rsid w:val="001358F9"/>
    <w:rsid w:val="00137760"/>
    <w:rsid w:val="00137EBB"/>
    <w:rsid w:val="00140298"/>
    <w:rsid w:val="00140DBE"/>
    <w:rsid w:val="0014110F"/>
    <w:rsid w:val="00141376"/>
    <w:rsid w:val="001415A0"/>
    <w:rsid w:val="00142ACA"/>
    <w:rsid w:val="00142E57"/>
    <w:rsid w:val="001433FE"/>
    <w:rsid w:val="00144816"/>
    <w:rsid w:val="00144CB7"/>
    <w:rsid w:val="0014592C"/>
    <w:rsid w:val="00145AE3"/>
    <w:rsid w:val="00145B29"/>
    <w:rsid w:val="00146C2C"/>
    <w:rsid w:val="00146D7E"/>
    <w:rsid w:val="00147398"/>
    <w:rsid w:val="001474FE"/>
    <w:rsid w:val="00147E8D"/>
    <w:rsid w:val="0015023D"/>
    <w:rsid w:val="00151D99"/>
    <w:rsid w:val="00152378"/>
    <w:rsid w:val="00152EBA"/>
    <w:rsid w:val="001533E5"/>
    <w:rsid w:val="0015443A"/>
    <w:rsid w:val="001545F5"/>
    <w:rsid w:val="00155650"/>
    <w:rsid w:val="00157FEE"/>
    <w:rsid w:val="001602BF"/>
    <w:rsid w:val="001607E4"/>
    <w:rsid w:val="00160A87"/>
    <w:rsid w:val="00160B3C"/>
    <w:rsid w:val="00160CE5"/>
    <w:rsid w:val="00160CF0"/>
    <w:rsid w:val="00161452"/>
    <w:rsid w:val="001614E8"/>
    <w:rsid w:val="00161A70"/>
    <w:rsid w:val="00161F5C"/>
    <w:rsid w:val="001636CB"/>
    <w:rsid w:val="001638FA"/>
    <w:rsid w:val="00163FFB"/>
    <w:rsid w:val="00164202"/>
    <w:rsid w:val="001643BF"/>
    <w:rsid w:val="001645F7"/>
    <w:rsid w:val="001647AD"/>
    <w:rsid w:val="00164C98"/>
    <w:rsid w:val="00167744"/>
    <w:rsid w:val="00167A7D"/>
    <w:rsid w:val="0017019C"/>
    <w:rsid w:val="0017086A"/>
    <w:rsid w:val="00170F42"/>
    <w:rsid w:val="00172416"/>
    <w:rsid w:val="001730D8"/>
    <w:rsid w:val="00173535"/>
    <w:rsid w:val="00173929"/>
    <w:rsid w:val="00174B28"/>
    <w:rsid w:val="00175816"/>
    <w:rsid w:val="00176571"/>
    <w:rsid w:val="00177855"/>
    <w:rsid w:val="00180842"/>
    <w:rsid w:val="001811A0"/>
    <w:rsid w:val="0018272E"/>
    <w:rsid w:val="00183DC1"/>
    <w:rsid w:val="00184D11"/>
    <w:rsid w:val="00186077"/>
    <w:rsid w:val="0018651C"/>
    <w:rsid w:val="00187555"/>
    <w:rsid w:val="00187B34"/>
    <w:rsid w:val="00187C3F"/>
    <w:rsid w:val="00187DC4"/>
    <w:rsid w:val="00187F74"/>
    <w:rsid w:val="00190500"/>
    <w:rsid w:val="00190613"/>
    <w:rsid w:val="00190CEE"/>
    <w:rsid w:val="00190DD9"/>
    <w:rsid w:val="0019188A"/>
    <w:rsid w:val="00191C21"/>
    <w:rsid w:val="0019208A"/>
    <w:rsid w:val="001927B4"/>
    <w:rsid w:val="00192EFC"/>
    <w:rsid w:val="001952F4"/>
    <w:rsid w:val="00196DDE"/>
    <w:rsid w:val="00196F34"/>
    <w:rsid w:val="0019789D"/>
    <w:rsid w:val="00197AB7"/>
    <w:rsid w:val="00197F3D"/>
    <w:rsid w:val="001A0173"/>
    <w:rsid w:val="001A06E7"/>
    <w:rsid w:val="001A16A8"/>
    <w:rsid w:val="001A171F"/>
    <w:rsid w:val="001A1BE7"/>
    <w:rsid w:val="001A2143"/>
    <w:rsid w:val="001A21DA"/>
    <w:rsid w:val="001A29A8"/>
    <w:rsid w:val="001A31A4"/>
    <w:rsid w:val="001A33E9"/>
    <w:rsid w:val="001A3A9A"/>
    <w:rsid w:val="001A4364"/>
    <w:rsid w:val="001A4B5E"/>
    <w:rsid w:val="001A4EC3"/>
    <w:rsid w:val="001A50AD"/>
    <w:rsid w:val="001A56C6"/>
    <w:rsid w:val="001A57EC"/>
    <w:rsid w:val="001A5D30"/>
    <w:rsid w:val="001A5F0C"/>
    <w:rsid w:val="001A61A3"/>
    <w:rsid w:val="001A6DD8"/>
    <w:rsid w:val="001A799B"/>
    <w:rsid w:val="001A7A01"/>
    <w:rsid w:val="001B0096"/>
    <w:rsid w:val="001B048D"/>
    <w:rsid w:val="001B0E60"/>
    <w:rsid w:val="001B110F"/>
    <w:rsid w:val="001B11B7"/>
    <w:rsid w:val="001B1337"/>
    <w:rsid w:val="001B1E57"/>
    <w:rsid w:val="001B4835"/>
    <w:rsid w:val="001B5085"/>
    <w:rsid w:val="001B5701"/>
    <w:rsid w:val="001B5A09"/>
    <w:rsid w:val="001B74D9"/>
    <w:rsid w:val="001B75C0"/>
    <w:rsid w:val="001B79A9"/>
    <w:rsid w:val="001B7D28"/>
    <w:rsid w:val="001C0227"/>
    <w:rsid w:val="001C0814"/>
    <w:rsid w:val="001C108C"/>
    <w:rsid w:val="001C125F"/>
    <w:rsid w:val="001C1F5D"/>
    <w:rsid w:val="001C240C"/>
    <w:rsid w:val="001C2843"/>
    <w:rsid w:val="001C3248"/>
    <w:rsid w:val="001C375B"/>
    <w:rsid w:val="001C414D"/>
    <w:rsid w:val="001C439C"/>
    <w:rsid w:val="001C4B41"/>
    <w:rsid w:val="001C4D0D"/>
    <w:rsid w:val="001C5469"/>
    <w:rsid w:val="001C6176"/>
    <w:rsid w:val="001C6752"/>
    <w:rsid w:val="001C6BDF"/>
    <w:rsid w:val="001C6ECA"/>
    <w:rsid w:val="001C70E2"/>
    <w:rsid w:val="001C729F"/>
    <w:rsid w:val="001C7569"/>
    <w:rsid w:val="001C7C12"/>
    <w:rsid w:val="001C7D34"/>
    <w:rsid w:val="001D01C4"/>
    <w:rsid w:val="001D0A45"/>
    <w:rsid w:val="001D0FD7"/>
    <w:rsid w:val="001D1092"/>
    <w:rsid w:val="001D15FA"/>
    <w:rsid w:val="001D2181"/>
    <w:rsid w:val="001D2290"/>
    <w:rsid w:val="001D319C"/>
    <w:rsid w:val="001D3673"/>
    <w:rsid w:val="001D36CA"/>
    <w:rsid w:val="001D376D"/>
    <w:rsid w:val="001D4C95"/>
    <w:rsid w:val="001D4F11"/>
    <w:rsid w:val="001D52BB"/>
    <w:rsid w:val="001D571E"/>
    <w:rsid w:val="001D6166"/>
    <w:rsid w:val="001D757A"/>
    <w:rsid w:val="001D7908"/>
    <w:rsid w:val="001D7C70"/>
    <w:rsid w:val="001D7DF9"/>
    <w:rsid w:val="001E0139"/>
    <w:rsid w:val="001E0514"/>
    <w:rsid w:val="001E0BF3"/>
    <w:rsid w:val="001E21D8"/>
    <w:rsid w:val="001E23E9"/>
    <w:rsid w:val="001E27C8"/>
    <w:rsid w:val="001E2A23"/>
    <w:rsid w:val="001E2CC8"/>
    <w:rsid w:val="001E3C18"/>
    <w:rsid w:val="001E4D70"/>
    <w:rsid w:val="001E5086"/>
    <w:rsid w:val="001E5C1F"/>
    <w:rsid w:val="001E6986"/>
    <w:rsid w:val="001E69CF"/>
    <w:rsid w:val="001E6AFC"/>
    <w:rsid w:val="001E6C4F"/>
    <w:rsid w:val="001E6F21"/>
    <w:rsid w:val="001E6F91"/>
    <w:rsid w:val="001E7298"/>
    <w:rsid w:val="001E7DEC"/>
    <w:rsid w:val="001F0220"/>
    <w:rsid w:val="001F0427"/>
    <w:rsid w:val="001F0817"/>
    <w:rsid w:val="001F12AC"/>
    <w:rsid w:val="001F138C"/>
    <w:rsid w:val="001F13C3"/>
    <w:rsid w:val="001F2C02"/>
    <w:rsid w:val="001F3B8D"/>
    <w:rsid w:val="001F4230"/>
    <w:rsid w:val="001F47DD"/>
    <w:rsid w:val="001F4BD2"/>
    <w:rsid w:val="001F5249"/>
    <w:rsid w:val="001F573B"/>
    <w:rsid w:val="001F578A"/>
    <w:rsid w:val="001F5BC9"/>
    <w:rsid w:val="001F71F4"/>
    <w:rsid w:val="001F7811"/>
    <w:rsid w:val="001F7DBE"/>
    <w:rsid w:val="00200184"/>
    <w:rsid w:val="00200246"/>
    <w:rsid w:val="00200AFB"/>
    <w:rsid w:val="00200BE4"/>
    <w:rsid w:val="002017F6"/>
    <w:rsid w:val="00201F61"/>
    <w:rsid w:val="0020272C"/>
    <w:rsid w:val="00203F46"/>
    <w:rsid w:val="002060A8"/>
    <w:rsid w:val="002064EB"/>
    <w:rsid w:val="00210A49"/>
    <w:rsid w:val="00210FCC"/>
    <w:rsid w:val="0021178D"/>
    <w:rsid w:val="00211951"/>
    <w:rsid w:val="0021195E"/>
    <w:rsid w:val="00211A6D"/>
    <w:rsid w:val="00211DD2"/>
    <w:rsid w:val="002120D9"/>
    <w:rsid w:val="00212973"/>
    <w:rsid w:val="00212E90"/>
    <w:rsid w:val="002136E6"/>
    <w:rsid w:val="00214A8D"/>
    <w:rsid w:val="00214B18"/>
    <w:rsid w:val="00214F41"/>
    <w:rsid w:val="002154F8"/>
    <w:rsid w:val="002158B7"/>
    <w:rsid w:val="00215DEB"/>
    <w:rsid w:val="002169A2"/>
    <w:rsid w:val="00216CF0"/>
    <w:rsid w:val="00216D06"/>
    <w:rsid w:val="00216D4C"/>
    <w:rsid w:val="0021704A"/>
    <w:rsid w:val="00220066"/>
    <w:rsid w:val="002207BC"/>
    <w:rsid w:val="00220B6B"/>
    <w:rsid w:val="002218E2"/>
    <w:rsid w:val="00221C8C"/>
    <w:rsid w:val="00221CFD"/>
    <w:rsid w:val="0022226A"/>
    <w:rsid w:val="00222B88"/>
    <w:rsid w:val="00222E7B"/>
    <w:rsid w:val="00224919"/>
    <w:rsid w:val="00224CFE"/>
    <w:rsid w:val="00224D3F"/>
    <w:rsid w:val="00225109"/>
    <w:rsid w:val="00225C1B"/>
    <w:rsid w:val="00232F68"/>
    <w:rsid w:val="00233806"/>
    <w:rsid w:val="00233A01"/>
    <w:rsid w:val="00233EC4"/>
    <w:rsid w:val="0023440A"/>
    <w:rsid w:val="002347B7"/>
    <w:rsid w:val="00235672"/>
    <w:rsid w:val="00235A31"/>
    <w:rsid w:val="00236402"/>
    <w:rsid w:val="00236607"/>
    <w:rsid w:val="00236741"/>
    <w:rsid w:val="002370C7"/>
    <w:rsid w:val="00237AA8"/>
    <w:rsid w:val="00237D3A"/>
    <w:rsid w:val="00237FF2"/>
    <w:rsid w:val="00240559"/>
    <w:rsid w:val="002411F6"/>
    <w:rsid w:val="00242027"/>
    <w:rsid w:val="00242409"/>
    <w:rsid w:val="00242D01"/>
    <w:rsid w:val="00242E0A"/>
    <w:rsid w:val="00243E26"/>
    <w:rsid w:val="00243F90"/>
    <w:rsid w:val="002442E7"/>
    <w:rsid w:val="002449DC"/>
    <w:rsid w:val="00244A4E"/>
    <w:rsid w:val="00244C04"/>
    <w:rsid w:val="00244FC5"/>
    <w:rsid w:val="0024557F"/>
    <w:rsid w:val="00245F19"/>
    <w:rsid w:val="00246550"/>
    <w:rsid w:val="002466A7"/>
    <w:rsid w:val="00246762"/>
    <w:rsid w:val="002472EA"/>
    <w:rsid w:val="0024790E"/>
    <w:rsid w:val="00247BCF"/>
    <w:rsid w:val="00247E1A"/>
    <w:rsid w:val="00250212"/>
    <w:rsid w:val="00250F33"/>
    <w:rsid w:val="002510E9"/>
    <w:rsid w:val="0025120C"/>
    <w:rsid w:val="0025183B"/>
    <w:rsid w:val="00251F7B"/>
    <w:rsid w:val="0025399A"/>
    <w:rsid w:val="002551BF"/>
    <w:rsid w:val="0025570F"/>
    <w:rsid w:val="002569C5"/>
    <w:rsid w:val="00256F00"/>
    <w:rsid w:val="00256F25"/>
    <w:rsid w:val="00257015"/>
    <w:rsid w:val="00257533"/>
    <w:rsid w:val="00257995"/>
    <w:rsid w:val="002604A6"/>
    <w:rsid w:val="0026095F"/>
    <w:rsid w:val="00260BE3"/>
    <w:rsid w:val="002614CD"/>
    <w:rsid w:val="00262BAD"/>
    <w:rsid w:val="00262DDF"/>
    <w:rsid w:val="0026370F"/>
    <w:rsid w:val="002637C0"/>
    <w:rsid w:val="0026394A"/>
    <w:rsid w:val="00264855"/>
    <w:rsid w:val="0026486E"/>
    <w:rsid w:val="00264B4D"/>
    <w:rsid w:val="00264CBB"/>
    <w:rsid w:val="00264E42"/>
    <w:rsid w:val="00265DF3"/>
    <w:rsid w:val="00266717"/>
    <w:rsid w:val="00267DF3"/>
    <w:rsid w:val="00270207"/>
    <w:rsid w:val="00270D86"/>
    <w:rsid w:val="00271903"/>
    <w:rsid w:val="0027363E"/>
    <w:rsid w:val="002738B6"/>
    <w:rsid w:val="00273E9C"/>
    <w:rsid w:val="002742A9"/>
    <w:rsid w:val="00274E85"/>
    <w:rsid w:val="00274F89"/>
    <w:rsid w:val="00275336"/>
    <w:rsid w:val="00275AB0"/>
    <w:rsid w:val="00275BCC"/>
    <w:rsid w:val="00276659"/>
    <w:rsid w:val="002766AC"/>
    <w:rsid w:val="00276752"/>
    <w:rsid w:val="00277146"/>
    <w:rsid w:val="0027742F"/>
    <w:rsid w:val="002779EC"/>
    <w:rsid w:val="00277DC5"/>
    <w:rsid w:val="00277FE5"/>
    <w:rsid w:val="00280247"/>
    <w:rsid w:val="002802A6"/>
    <w:rsid w:val="002803A7"/>
    <w:rsid w:val="002810BE"/>
    <w:rsid w:val="0028144F"/>
    <w:rsid w:val="0028372C"/>
    <w:rsid w:val="00283DB2"/>
    <w:rsid w:val="00284BA8"/>
    <w:rsid w:val="00284F28"/>
    <w:rsid w:val="00284FA4"/>
    <w:rsid w:val="002852C6"/>
    <w:rsid w:val="002853FC"/>
    <w:rsid w:val="002872EF"/>
    <w:rsid w:val="002872FE"/>
    <w:rsid w:val="002873AC"/>
    <w:rsid w:val="00287B0E"/>
    <w:rsid w:val="00287C9B"/>
    <w:rsid w:val="00287D05"/>
    <w:rsid w:val="00287DF6"/>
    <w:rsid w:val="00287F74"/>
    <w:rsid w:val="002905F0"/>
    <w:rsid w:val="00290BF8"/>
    <w:rsid w:val="0029179A"/>
    <w:rsid w:val="00291E66"/>
    <w:rsid w:val="00292A2D"/>
    <w:rsid w:val="00293390"/>
    <w:rsid w:val="002936AC"/>
    <w:rsid w:val="00293C9C"/>
    <w:rsid w:val="002943DD"/>
    <w:rsid w:val="002944EA"/>
    <w:rsid w:val="00295275"/>
    <w:rsid w:val="00295481"/>
    <w:rsid w:val="002954A1"/>
    <w:rsid w:val="00295C1B"/>
    <w:rsid w:val="00296964"/>
    <w:rsid w:val="00297F6F"/>
    <w:rsid w:val="002A0868"/>
    <w:rsid w:val="002A0ED6"/>
    <w:rsid w:val="002A1BDA"/>
    <w:rsid w:val="002A25F2"/>
    <w:rsid w:val="002A2B2F"/>
    <w:rsid w:val="002A2BC1"/>
    <w:rsid w:val="002A2C67"/>
    <w:rsid w:val="002A2D9A"/>
    <w:rsid w:val="002A419E"/>
    <w:rsid w:val="002A439A"/>
    <w:rsid w:val="002A5B23"/>
    <w:rsid w:val="002A674A"/>
    <w:rsid w:val="002A67C8"/>
    <w:rsid w:val="002A6B1A"/>
    <w:rsid w:val="002A6D06"/>
    <w:rsid w:val="002A6FB9"/>
    <w:rsid w:val="002A7EBD"/>
    <w:rsid w:val="002B0017"/>
    <w:rsid w:val="002B091E"/>
    <w:rsid w:val="002B0D63"/>
    <w:rsid w:val="002B1CF5"/>
    <w:rsid w:val="002B1D4D"/>
    <w:rsid w:val="002B22F8"/>
    <w:rsid w:val="002B2776"/>
    <w:rsid w:val="002B29B2"/>
    <w:rsid w:val="002B2BAF"/>
    <w:rsid w:val="002B44AE"/>
    <w:rsid w:val="002B48C0"/>
    <w:rsid w:val="002B53AC"/>
    <w:rsid w:val="002B5A2C"/>
    <w:rsid w:val="002B5D42"/>
    <w:rsid w:val="002B5FCF"/>
    <w:rsid w:val="002B65AA"/>
    <w:rsid w:val="002B673D"/>
    <w:rsid w:val="002B76EC"/>
    <w:rsid w:val="002B771B"/>
    <w:rsid w:val="002B7806"/>
    <w:rsid w:val="002C0D29"/>
    <w:rsid w:val="002C1222"/>
    <w:rsid w:val="002C1B32"/>
    <w:rsid w:val="002C1D22"/>
    <w:rsid w:val="002C2478"/>
    <w:rsid w:val="002C2DD6"/>
    <w:rsid w:val="002C37C3"/>
    <w:rsid w:val="002C4687"/>
    <w:rsid w:val="002C4833"/>
    <w:rsid w:val="002C4BF4"/>
    <w:rsid w:val="002C572E"/>
    <w:rsid w:val="002C5B83"/>
    <w:rsid w:val="002C5F25"/>
    <w:rsid w:val="002C6C1D"/>
    <w:rsid w:val="002C7F72"/>
    <w:rsid w:val="002D105E"/>
    <w:rsid w:val="002D16DF"/>
    <w:rsid w:val="002D2105"/>
    <w:rsid w:val="002D2C5F"/>
    <w:rsid w:val="002D303D"/>
    <w:rsid w:val="002D3B67"/>
    <w:rsid w:val="002D45A6"/>
    <w:rsid w:val="002D4628"/>
    <w:rsid w:val="002D4E08"/>
    <w:rsid w:val="002D55EC"/>
    <w:rsid w:val="002D5831"/>
    <w:rsid w:val="002D6773"/>
    <w:rsid w:val="002D78B8"/>
    <w:rsid w:val="002E029C"/>
    <w:rsid w:val="002E0451"/>
    <w:rsid w:val="002E046A"/>
    <w:rsid w:val="002E0490"/>
    <w:rsid w:val="002E15F6"/>
    <w:rsid w:val="002E1CE8"/>
    <w:rsid w:val="002E2D28"/>
    <w:rsid w:val="002E35E5"/>
    <w:rsid w:val="002E3F9A"/>
    <w:rsid w:val="002E3FE7"/>
    <w:rsid w:val="002E463D"/>
    <w:rsid w:val="002E4A5B"/>
    <w:rsid w:val="002E4AE9"/>
    <w:rsid w:val="002E586F"/>
    <w:rsid w:val="002E5AD4"/>
    <w:rsid w:val="002E6B78"/>
    <w:rsid w:val="002E6F3B"/>
    <w:rsid w:val="002F0301"/>
    <w:rsid w:val="002F0E2F"/>
    <w:rsid w:val="002F1720"/>
    <w:rsid w:val="002F2455"/>
    <w:rsid w:val="002F2751"/>
    <w:rsid w:val="002F3201"/>
    <w:rsid w:val="002F35FD"/>
    <w:rsid w:val="002F4587"/>
    <w:rsid w:val="002F47FD"/>
    <w:rsid w:val="002F4AF3"/>
    <w:rsid w:val="002F6361"/>
    <w:rsid w:val="002F681A"/>
    <w:rsid w:val="002F716F"/>
    <w:rsid w:val="002F7433"/>
    <w:rsid w:val="0030047B"/>
    <w:rsid w:val="003007BC"/>
    <w:rsid w:val="00301B41"/>
    <w:rsid w:val="00301C6C"/>
    <w:rsid w:val="0030266B"/>
    <w:rsid w:val="00302DDC"/>
    <w:rsid w:val="00302F43"/>
    <w:rsid w:val="00303DF3"/>
    <w:rsid w:val="00304FFF"/>
    <w:rsid w:val="003058DA"/>
    <w:rsid w:val="00305D25"/>
    <w:rsid w:val="003062E2"/>
    <w:rsid w:val="0030634B"/>
    <w:rsid w:val="00306D45"/>
    <w:rsid w:val="0030727F"/>
    <w:rsid w:val="00307624"/>
    <w:rsid w:val="003077E8"/>
    <w:rsid w:val="00307A19"/>
    <w:rsid w:val="003101F0"/>
    <w:rsid w:val="00310E05"/>
    <w:rsid w:val="00310E18"/>
    <w:rsid w:val="00311008"/>
    <w:rsid w:val="0031117B"/>
    <w:rsid w:val="00311D7F"/>
    <w:rsid w:val="00311EE5"/>
    <w:rsid w:val="003127A0"/>
    <w:rsid w:val="0031340C"/>
    <w:rsid w:val="00313A72"/>
    <w:rsid w:val="00313FCC"/>
    <w:rsid w:val="003147CB"/>
    <w:rsid w:val="0031485B"/>
    <w:rsid w:val="003149D8"/>
    <w:rsid w:val="0031545D"/>
    <w:rsid w:val="003159CE"/>
    <w:rsid w:val="00315D42"/>
    <w:rsid w:val="00315E77"/>
    <w:rsid w:val="00316340"/>
    <w:rsid w:val="00316BF6"/>
    <w:rsid w:val="00317B67"/>
    <w:rsid w:val="00320649"/>
    <w:rsid w:val="00320A01"/>
    <w:rsid w:val="00320D2C"/>
    <w:rsid w:val="00320FF7"/>
    <w:rsid w:val="00321118"/>
    <w:rsid w:val="00321877"/>
    <w:rsid w:val="00321ED9"/>
    <w:rsid w:val="0032241A"/>
    <w:rsid w:val="003226A9"/>
    <w:rsid w:val="00322723"/>
    <w:rsid w:val="003228BF"/>
    <w:rsid w:val="00322FEA"/>
    <w:rsid w:val="00323220"/>
    <w:rsid w:val="00323873"/>
    <w:rsid w:val="00323A6D"/>
    <w:rsid w:val="00323CE1"/>
    <w:rsid w:val="003252BA"/>
    <w:rsid w:val="00325D38"/>
    <w:rsid w:val="00326A87"/>
    <w:rsid w:val="00327245"/>
    <w:rsid w:val="003272D8"/>
    <w:rsid w:val="00327B4D"/>
    <w:rsid w:val="0033041A"/>
    <w:rsid w:val="003307BF"/>
    <w:rsid w:val="00330941"/>
    <w:rsid w:val="0033172D"/>
    <w:rsid w:val="0033216C"/>
    <w:rsid w:val="00332D40"/>
    <w:rsid w:val="00332E67"/>
    <w:rsid w:val="00333924"/>
    <w:rsid w:val="0033459F"/>
    <w:rsid w:val="00334792"/>
    <w:rsid w:val="00334D12"/>
    <w:rsid w:val="00334D71"/>
    <w:rsid w:val="0033500B"/>
    <w:rsid w:val="00335580"/>
    <w:rsid w:val="003366C1"/>
    <w:rsid w:val="00336D5E"/>
    <w:rsid w:val="0033756A"/>
    <w:rsid w:val="00337A11"/>
    <w:rsid w:val="00340123"/>
    <w:rsid w:val="00340DCB"/>
    <w:rsid w:val="00341A01"/>
    <w:rsid w:val="00341B66"/>
    <w:rsid w:val="00342283"/>
    <w:rsid w:val="003425A2"/>
    <w:rsid w:val="00342E19"/>
    <w:rsid w:val="00343AD3"/>
    <w:rsid w:val="00343F82"/>
    <w:rsid w:val="003440DF"/>
    <w:rsid w:val="00345030"/>
    <w:rsid w:val="003454E2"/>
    <w:rsid w:val="00346097"/>
    <w:rsid w:val="00346B8D"/>
    <w:rsid w:val="00346DDE"/>
    <w:rsid w:val="003471D4"/>
    <w:rsid w:val="00347202"/>
    <w:rsid w:val="00347425"/>
    <w:rsid w:val="003475CF"/>
    <w:rsid w:val="0035025D"/>
    <w:rsid w:val="00351378"/>
    <w:rsid w:val="0035137B"/>
    <w:rsid w:val="0035150A"/>
    <w:rsid w:val="00351661"/>
    <w:rsid w:val="003539AB"/>
    <w:rsid w:val="00353E55"/>
    <w:rsid w:val="0035408E"/>
    <w:rsid w:val="00354736"/>
    <w:rsid w:val="00354C7E"/>
    <w:rsid w:val="00356EF1"/>
    <w:rsid w:val="00357245"/>
    <w:rsid w:val="00360675"/>
    <w:rsid w:val="003612B4"/>
    <w:rsid w:val="00361E53"/>
    <w:rsid w:val="003620DE"/>
    <w:rsid w:val="0036306E"/>
    <w:rsid w:val="0036339C"/>
    <w:rsid w:val="00363AAA"/>
    <w:rsid w:val="00364140"/>
    <w:rsid w:val="00364813"/>
    <w:rsid w:val="00364A1B"/>
    <w:rsid w:val="00365018"/>
    <w:rsid w:val="003653CE"/>
    <w:rsid w:val="0036549F"/>
    <w:rsid w:val="0036605E"/>
    <w:rsid w:val="003661FF"/>
    <w:rsid w:val="003663CB"/>
    <w:rsid w:val="00366FB5"/>
    <w:rsid w:val="003673E2"/>
    <w:rsid w:val="00367728"/>
    <w:rsid w:val="003679AA"/>
    <w:rsid w:val="003702B7"/>
    <w:rsid w:val="00370304"/>
    <w:rsid w:val="00370669"/>
    <w:rsid w:val="00371E63"/>
    <w:rsid w:val="0037271B"/>
    <w:rsid w:val="00373464"/>
    <w:rsid w:val="003747BE"/>
    <w:rsid w:val="00374F28"/>
    <w:rsid w:val="00375B6E"/>
    <w:rsid w:val="00375B6F"/>
    <w:rsid w:val="00375F5C"/>
    <w:rsid w:val="00376E81"/>
    <w:rsid w:val="00376F31"/>
    <w:rsid w:val="00380B7B"/>
    <w:rsid w:val="00380D20"/>
    <w:rsid w:val="00380F14"/>
    <w:rsid w:val="0038101D"/>
    <w:rsid w:val="003813D7"/>
    <w:rsid w:val="00381D8D"/>
    <w:rsid w:val="00382387"/>
    <w:rsid w:val="00382EED"/>
    <w:rsid w:val="00383011"/>
    <w:rsid w:val="00383E21"/>
    <w:rsid w:val="003841ED"/>
    <w:rsid w:val="00384218"/>
    <w:rsid w:val="0038456D"/>
    <w:rsid w:val="00385888"/>
    <w:rsid w:val="00385A0D"/>
    <w:rsid w:val="00385C16"/>
    <w:rsid w:val="0038614F"/>
    <w:rsid w:val="00387281"/>
    <w:rsid w:val="003875A0"/>
    <w:rsid w:val="00387AAF"/>
    <w:rsid w:val="003907A4"/>
    <w:rsid w:val="003935FB"/>
    <w:rsid w:val="00393711"/>
    <w:rsid w:val="0039380B"/>
    <w:rsid w:val="00393AA0"/>
    <w:rsid w:val="00393AD9"/>
    <w:rsid w:val="00394028"/>
    <w:rsid w:val="00394333"/>
    <w:rsid w:val="003944EC"/>
    <w:rsid w:val="00394F9A"/>
    <w:rsid w:val="0039587F"/>
    <w:rsid w:val="00395952"/>
    <w:rsid w:val="00395AA4"/>
    <w:rsid w:val="00395CEF"/>
    <w:rsid w:val="00396076"/>
    <w:rsid w:val="00396473"/>
    <w:rsid w:val="003965B5"/>
    <w:rsid w:val="003969B8"/>
    <w:rsid w:val="00397CFD"/>
    <w:rsid w:val="003A0DC6"/>
    <w:rsid w:val="003A12F7"/>
    <w:rsid w:val="003A37C6"/>
    <w:rsid w:val="003A4568"/>
    <w:rsid w:val="003A4577"/>
    <w:rsid w:val="003A4617"/>
    <w:rsid w:val="003A5682"/>
    <w:rsid w:val="003A599C"/>
    <w:rsid w:val="003A5A4E"/>
    <w:rsid w:val="003A5BDB"/>
    <w:rsid w:val="003A6062"/>
    <w:rsid w:val="003A6CE8"/>
    <w:rsid w:val="003A7459"/>
    <w:rsid w:val="003A75DE"/>
    <w:rsid w:val="003A78FF"/>
    <w:rsid w:val="003A7F01"/>
    <w:rsid w:val="003B0BBD"/>
    <w:rsid w:val="003B1C6C"/>
    <w:rsid w:val="003B25F7"/>
    <w:rsid w:val="003B31A6"/>
    <w:rsid w:val="003B43FE"/>
    <w:rsid w:val="003B4F4A"/>
    <w:rsid w:val="003B51E0"/>
    <w:rsid w:val="003B52CC"/>
    <w:rsid w:val="003B5532"/>
    <w:rsid w:val="003B5724"/>
    <w:rsid w:val="003B576E"/>
    <w:rsid w:val="003B6053"/>
    <w:rsid w:val="003B7511"/>
    <w:rsid w:val="003B7738"/>
    <w:rsid w:val="003B7DE0"/>
    <w:rsid w:val="003C000E"/>
    <w:rsid w:val="003C00ED"/>
    <w:rsid w:val="003C042F"/>
    <w:rsid w:val="003C110B"/>
    <w:rsid w:val="003C20C4"/>
    <w:rsid w:val="003C2E87"/>
    <w:rsid w:val="003C3607"/>
    <w:rsid w:val="003C3ADE"/>
    <w:rsid w:val="003C3DBC"/>
    <w:rsid w:val="003C486C"/>
    <w:rsid w:val="003C4BE3"/>
    <w:rsid w:val="003C516D"/>
    <w:rsid w:val="003C5AF9"/>
    <w:rsid w:val="003C6272"/>
    <w:rsid w:val="003C66C3"/>
    <w:rsid w:val="003C67F6"/>
    <w:rsid w:val="003D1117"/>
    <w:rsid w:val="003D1123"/>
    <w:rsid w:val="003D1180"/>
    <w:rsid w:val="003D150C"/>
    <w:rsid w:val="003D1F46"/>
    <w:rsid w:val="003D29BF"/>
    <w:rsid w:val="003D30FC"/>
    <w:rsid w:val="003D3420"/>
    <w:rsid w:val="003D64A0"/>
    <w:rsid w:val="003D64F6"/>
    <w:rsid w:val="003D6770"/>
    <w:rsid w:val="003D6EDB"/>
    <w:rsid w:val="003D7065"/>
    <w:rsid w:val="003D7AB8"/>
    <w:rsid w:val="003E082A"/>
    <w:rsid w:val="003E0969"/>
    <w:rsid w:val="003E0982"/>
    <w:rsid w:val="003E152F"/>
    <w:rsid w:val="003E2113"/>
    <w:rsid w:val="003E25FB"/>
    <w:rsid w:val="003E295A"/>
    <w:rsid w:val="003E3D03"/>
    <w:rsid w:val="003E3F38"/>
    <w:rsid w:val="003E41CE"/>
    <w:rsid w:val="003E4232"/>
    <w:rsid w:val="003E46ED"/>
    <w:rsid w:val="003E4D56"/>
    <w:rsid w:val="003E52EF"/>
    <w:rsid w:val="003E5457"/>
    <w:rsid w:val="003E5491"/>
    <w:rsid w:val="003E6FF3"/>
    <w:rsid w:val="003E75AE"/>
    <w:rsid w:val="003E75B3"/>
    <w:rsid w:val="003F015E"/>
    <w:rsid w:val="003F02AF"/>
    <w:rsid w:val="003F0DB5"/>
    <w:rsid w:val="003F1564"/>
    <w:rsid w:val="003F1AA9"/>
    <w:rsid w:val="003F21DF"/>
    <w:rsid w:val="003F27FA"/>
    <w:rsid w:val="003F3EA0"/>
    <w:rsid w:val="003F481F"/>
    <w:rsid w:val="003F48FC"/>
    <w:rsid w:val="003F5883"/>
    <w:rsid w:val="003F5B80"/>
    <w:rsid w:val="003F69A4"/>
    <w:rsid w:val="003F6AC7"/>
    <w:rsid w:val="003F730C"/>
    <w:rsid w:val="003F7553"/>
    <w:rsid w:val="003F7C44"/>
    <w:rsid w:val="00400C10"/>
    <w:rsid w:val="00400C77"/>
    <w:rsid w:val="00400D9A"/>
    <w:rsid w:val="0040160D"/>
    <w:rsid w:val="0040165D"/>
    <w:rsid w:val="00402D7A"/>
    <w:rsid w:val="00403611"/>
    <w:rsid w:val="00403A63"/>
    <w:rsid w:val="004040B2"/>
    <w:rsid w:val="00404F7F"/>
    <w:rsid w:val="00406300"/>
    <w:rsid w:val="0041012F"/>
    <w:rsid w:val="004103FB"/>
    <w:rsid w:val="00410524"/>
    <w:rsid w:val="004108E5"/>
    <w:rsid w:val="00410AD8"/>
    <w:rsid w:val="00412E64"/>
    <w:rsid w:val="00413101"/>
    <w:rsid w:val="0041349F"/>
    <w:rsid w:val="00413F33"/>
    <w:rsid w:val="00414771"/>
    <w:rsid w:val="00414FB0"/>
    <w:rsid w:val="00415C77"/>
    <w:rsid w:val="00415DAD"/>
    <w:rsid w:val="0041734B"/>
    <w:rsid w:val="0042003A"/>
    <w:rsid w:val="00420EBD"/>
    <w:rsid w:val="00421174"/>
    <w:rsid w:val="0042188D"/>
    <w:rsid w:val="004225B3"/>
    <w:rsid w:val="00422E51"/>
    <w:rsid w:val="00422E8F"/>
    <w:rsid w:val="00423485"/>
    <w:rsid w:val="0042370E"/>
    <w:rsid w:val="00423BE7"/>
    <w:rsid w:val="00423C0D"/>
    <w:rsid w:val="004243F2"/>
    <w:rsid w:val="00425619"/>
    <w:rsid w:val="0042618B"/>
    <w:rsid w:val="00426278"/>
    <w:rsid w:val="00427328"/>
    <w:rsid w:val="00427597"/>
    <w:rsid w:val="00427DC0"/>
    <w:rsid w:val="00430040"/>
    <w:rsid w:val="00430451"/>
    <w:rsid w:val="004307A1"/>
    <w:rsid w:val="00431C91"/>
    <w:rsid w:val="00432B78"/>
    <w:rsid w:val="00432C91"/>
    <w:rsid w:val="00433114"/>
    <w:rsid w:val="00433314"/>
    <w:rsid w:val="00433EBF"/>
    <w:rsid w:val="004347C7"/>
    <w:rsid w:val="00434DBE"/>
    <w:rsid w:val="004350CF"/>
    <w:rsid w:val="004352B8"/>
    <w:rsid w:val="0043564B"/>
    <w:rsid w:val="00435F27"/>
    <w:rsid w:val="00436574"/>
    <w:rsid w:val="004365AB"/>
    <w:rsid w:val="00436B03"/>
    <w:rsid w:val="00436CA9"/>
    <w:rsid w:val="00437411"/>
    <w:rsid w:val="0043778E"/>
    <w:rsid w:val="00437BE1"/>
    <w:rsid w:val="004404A6"/>
    <w:rsid w:val="004412C4"/>
    <w:rsid w:val="00441571"/>
    <w:rsid w:val="00442781"/>
    <w:rsid w:val="00442792"/>
    <w:rsid w:val="00443CEC"/>
    <w:rsid w:val="004448EF"/>
    <w:rsid w:val="00444A0C"/>
    <w:rsid w:val="00444BED"/>
    <w:rsid w:val="00444C9E"/>
    <w:rsid w:val="00445200"/>
    <w:rsid w:val="00445A2F"/>
    <w:rsid w:val="00445A4A"/>
    <w:rsid w:val="00446D45"/>
    <w:rsid w:val="00446F36"/>
    <w:rsid w:val="004500CF"/>
    <w:rsid w:val="00450D3D"/>
    <w:rsid w:val="00451243"/>
    <w:rsid w:val="004516FC"/>
    <w:rsid w:val="004528F6"/>
    <w:rsid w:val="00452A15"/>
    <w:rsid w:val="00453196"/>
    <w:rsid w:val="00453A9F"/>
    <w:rsid w:val="004541BC"/>
    <w:rsid w:val="0045430C"/>
    <w:rsid w:val="004548A5"/>
    <w:rsid w:val="00455334"/>
    <w:rsid w:val="0045569B"/>
    <w:rsid w:val="00455B46"/>
    <w:rsid w:val="00456234"/>
    <w:rsid w:val="00456AAB"/>
    <w:rsid w:val="00460358"/>
    <w:rsid w:val="00460564"/>
    <w:rsid w:val="0046148A"/>
    <w:rsid w:val="0046174F"/>
    <w:rsid w:val="00461BD6"/>
    <w:rsid w:val="00461DCB"/>
    <w:rsid w:val="00461E3C"/>
    <w:rsid w:val="00462504"/>
    <w:rsid w:val="00462EE8"/>
    <w:rsid w:val="004634FF"/>
    <w:rsid w:val="004636EA"/>
    <w:rsid w:val="00465182"/>
    <w:rsid w:val="004655F4"/>
    <w:rsid w:val="004655FB"/>
    <w:rsid w:val="00465CC7"/>
    <w:rsid w:val="00467503"/>
    <w:rsid w:val="0047029A"/>
    <w:rsid w:val="0047073C"/>
    <w:rsid w:val="0047179F"/>
    <w:rsid w:val="00472428"/>
    <w:rsid w:val="0047270A"/>
    <w:rsid w:val="004732C3"/>
    <w:rsid w:val="00473586"/>
    <w:rsid w:val="004738A6"/>
    <w:rsid w:val="00473CC6"/>
    <w:rsid w:val="00473FB4"/>
    <w:rsid w:val="004746FC"/>
    <w:rsid w:val="00474FD1"/>
    <w:rsid w:val="004756D8"/>
    <w:rsid w:val="00475F84"/>
    <w:rsid w:val="00476D1E"/>
    <w:rsid w:val="00476D5F"/>
    <w:rsid w:val="00477563"/>
    <w:rsid w:val="00477E8D"/>
    <w:rsid w:val="00480070"/>
    <w:rsid w:val="00480622"/>
    <w:rsid w:val="00480E96"/>
    <w:rsid w:val="00481551"/>
    <w:rsid w:val="00482228"/>
    <w:rsid w:val="004834DA"/>
    <w:rsid w:val="00483C6C"/>
    <w:rsid w:val="00483CCE"/>
    <w:rsid w:val="004844C6"/>
    <w:rsid w:val="0048491E"/>
    <w:rsid w:val="004852BA"/>
    <w:rsid w:val="0048535B"/>
    <w:rsid w:val="004857F3"/>
    <w:rsid w:val="00485A07"/>
    <w:rsid w:val="00485B48"/>
    <w:rsid w:val="00485E17"/>
    <w:rsid w:val="00486315"/>
    <w:rsid w:val="00486448"/>
    <w:rsid w:val="00486918"/>
    <w:rsid w:val="00486EFB"/>
    <w:rsid w:val="0048724F"/>
    <w:rsid w:val="00487BC8"/>
    <w:rsid w:val="004903BA"/>
    <w:rsid w:val="00490AFF"/>
    <w:rsid w:val="00490F00"/>
    <w:rsid w:val="00491340"/>
    <w:rsid w:val="00491376"/>
    <w:rsid w:val="00491848"/>
    <w:rsid w:val="00491E42"/>
    <w:rsid w:val="00491FB8"/>
    <w:rsid w:val="004926A5"/>
    <w:rsid w:val="00494254"/>
    <w:rsid w:val="00495005"/>
    <w:rsid w:val="00495CFB"/>
    <w:rsid w:val="00497805"/>
    <w:rsid w:val="004A06F0"/>
    <w:rsid w:val="004A082D"/>
    <w:rsid w:val="004A1A49"/>
    <w:rsid w:val="004A1B96"/>
    <w:rsid w:val="004A1C2A"/>
    <w:rsid w:val="004A1CF1"/>
    <w:rsid w:val="004A247F"/>
    <w:rsid w:val="004A29D7"/>
    <w:rsid w:val="004A39C0"/>
    <w:rsid w:val="004A3A64"/>
    <w:rsid w:val="004A48C8"/>
    <w:rsid w:val="004A4C7D"/>
    <w:rsid w:val="004A5310"/>
    <w:rsid w:val="004A5565"/>
    <w:rsid w:val="004A5974"/>
    <w:rsid w:val="004A5E10"/>
    <w:rsid w:val="004A5FAF"/>
    <w:rsid w:val="004A64FC"/>
    <w:rsid w:val="004A6A00"/>
    <w:rsid w:val="004A6C41"/>
    <w:rsid w:val="004A6E50"/>
    <w:rsid w:val="004A7525"/>
    <w:rsid w:val="004B03B8"/>
    <w:rsid w:val="004B0845"/>
    <w:rsid w:val="004B1506"/>
    <w:rsid w:val="004B182C"/>
    <w:rsid w:val="004B2141"/>
    <w:rsid w:val="004B28EC"/>
    <w:rsid w:val="004B2CAB"/>
    <w:rsid w:val="004B2D4A"/>
    <w:rsid w:val="004B3C13"/>
    <w:rsid w:val="004B3D3D"/>
    <w:rsid w:val="004B4A33"/>
    <w:rsid w:val="004B4B89"/>
    <w:rsid w:val="004B51B8"/>
    <w:rsid w:val="004B551E"/>
    <w:rsid w:val="004B5949"/>
    <w:rsid w:val="004B783A"/>
    <w:rsid w:val="004B7EA3"/>
    <w:rsid w:val="004B7F95"/>
    <w:rsid w:val="004C093F"/>
    <w:rsid w:val="004C0B78"/>
    <w:rsid w:val="004C1863"/>
    <w:rsid w:val="004C23D0"/>
    <w:rsid w:val="004C2798"/>
    <w:rsid w:val="004C2A99"/>
    <w:rsid w:val="004C2B1F"/>
    <w:rsid w:val="004C31B3"/>
    <w:rsid w:val="004C3687"/>
    <w:rsid w:val="004C39B7"/>
    <w:rsid w:val="004C3A28"/>
    <w:rsid w:val="004C46B9"/>
    <w:rsid w:val="004C561D"/>
    <w:rsid w:val="004C592A"/>
    <w:rsid w:val="004C5C74"/>
    <w:rsid w:val="004C7D9D"/>
    <w:rsid w:val="004C7EB3"/>
    <w:rsid w:val="004D013C"/>
    <w:rsid w:val="004D033A"/>
    <w:rsid w:val="004D25A8"/>
    <w:rsid w:val="004D2CE1"/>
    <w:rsid w:val="004D2E8F"/>
    <w:rsid w:val="004D3672"/>
    <w:rsid w:val="004D3C9C"/>
    <w:rsid w:val="004D46F3"/>
    <w:rsid w:val="004D490D"/>
    <w:rsid w:val="004D4C39"/>
    <w:rsid w:val="004D5093"/>
    <w:rsid w:val="004D5387"/>
    <w:rsid w:val="004D57ED"/>
    <w:rsid w:val="004D6861"/>
    <w:rsid w:val="004D6BFB"/>
    <w:rsid w:val="004D6DBB"/>
    <w:rsid w:val="004D74C9"/>
    <w:rsid w:val="004D7C68"/>
    <w:rsid w:val="004E0DA5"/>
    <w:rsid w:val="004E0FED"/>
    <w:rsid w:val="004E13D9"/>
    <w:rsid w:val="004E1EA4"/>
    <w:rsid w:val="004E1FCA"/>
    <w:rsid w:val="004E4AE1"/>
    <w:rsid w:val="004E621F"/>
    <w:rsid w:val="004E6462"/>
    <w:rsid w:val="004F017C"/>
    <w:rsid w:val="004F1B2D"/>
    <w:rsid w:val="004F25BD"/>
    <w:rsid w:val="004F2DC1"/>
    <w:rsid w:val="004F39BE"/>
    <w:rsid w:val="004F40BE"/>
    <w:rsid w:val="004F52EF"/>
    <w:rsid w:val="004F6228"/>
    <w:rsid w:val="004F6F2B"/>
    <w:rsid w:val="004F7214"/>
    <w:rsid w:val="0050185B"/>
    <w:rsid w:val="00501988"/>
    <w:rsid w:val="00501B99"/>
    <w:rsid w:val="005025CE"/>
    <w:rsid w:val="005037C1"/>
    <w:rsid w:val="005048B0"/>
    <w:rsid w:val="00504F63"/>
    <w:rsid w:val="005065C5"/>
    <w:rsid w:val="00506813"/>
    <w:rsid w:val="005074E3"/>
    <w:rsid w:val="0051093A"/>
    <w:rsid w:val="0051093C"/>
    <w:rsid w:val="00512A04"/>
    <w:rsid w:val="005133A5"/>
    <w:rsid w:val="00513CDE"/>
    <w:rsid w:val="00514016"/>
    <w:rsid w:val="005145A9"/>
    <w:rsid w:val="00514EA7"/>
    <w:rsid w:val="00514F01"/>
    <w:rsid w:val="005156EA"/>
    <w:rsid w:val="00516909"/>
    <w:rsid w:val="00516F4D"/>
    <w:rsid w:val="0052060F"/>
    <w:rsid w:val="00520700"/>
    <w:rsid w:val="005212F5"/>
    <w:rsid w:val="00521550"/>
    <w:rsid w:val="005217C5"/>
    <w:rsid w:val="00521E63"/>
    <w:rsid w:val="00522985"/>
    <w:rsid w:val="005237D3"/>
    <w:rsid w:val="00523DCD"/>
    <w:rsid w:val="00524ACF"/>
    <w:rsid w:val="0052504D"/>
    <w:rsid w:val="00525677"/>
    <w:rsid w:val="00525858"/>
    <w:rsid w:val="00525A41"/>
    <w:rsid w:val="005260DB"/>
    <w:rsid w:val="0052681B"/>
    <w:rsid w:val="00527CAF"/>
    <w:rsid w:val="005309A0"/>
    <w:rsid w:val="00530C1D"/>
    <w:rsid w:val="00531040"/>
    <w:rsid w:val="005311A6"/>
    <w:rsid w:val="00531243"/>
    <w:rsid w:val="005325C1"/>
    <w:rsid w:val="00533368"/>
    <w:rsid w:val="00533B2E"/>
    <w:rsid w:val="00533EF5"/>
    <w:rsid w:val="00534B39"/>
    <w:rsid w:val="00535256"/>
    <w:rsid w:val="00535322"/>
    <w:rsid w:val="005353B0"/>
    <w:rsid w:val="00535693"/>
    <w:rsid w:val="00536272"/>
    <w:rsid w:val="005368E8"/>
    <w:rsid w:val="00537A77"/>
    <w:rsid w:val="00537CFB"/>
    <w:rsid w:val="00537D75"/>
    <w:rsid w:val="00540314"/>
    <w:rsid w:val="0054040D"/>
    <w:rsid w:val="00540434"/>
    <w:rsid w:val="00540889"/>
    <w:rsid w:val="00541D79"/>
    <w:rsid w:val="00542861"/>
    <w:rsid w:val="00542C73"/>
    <w:rsid w:val="0054318F"/>
    <w:rsid w:val="00543698"/>
    <w:rsid w:val="0054394E"/>
    <w:rsid w:val="00543B8C"/>
    <w:rsid w:val="005444E9"/>
    <w:rsid w:val="00544786"/>
    <w:rsid w:val="00544B6C"/>
    <w:rsid w:val="00544EB9"/>
    <w:rsid w:val="00544ECA"/>
    <w:rsid w:val="005450E4"/>
    <w:rsid w:val="0054663B"/>
    <w:rsid w:val="00546C41"/>
    <w:rsid w:val="00546ED9"/>
    <w:rsid w:val="005512EA"/>
    <w:rsid w:val="00552AC3"/>
    <w:rsid w:val="00552BD3"/>
    <w:rsid w:val="0055331E"/>
    <w:rsid w:val="00553AD4"/>
    <w:rsid w:val="00554675"/>
    <w:rsid w:val="00554C59"/>
    <w:rsid w:val="00556679"/>
    <w:rsid w:val="005568FA"/>
    <w:rsid w:val="0055736C"/>
    <w:rsid w:val="00557B6C"/>
    <w:rsid w:val="005606F7"/>
    <w:rsid w:val="005609BC"/>
    <w:rsid w:val="00560C7D"/>
    <w:rsid w:val="0056107F"/>
    <w:rsid w:val="00561142"/>
    <w:rsid w:val="005623C4"/>
    <w:rsid w:val="00562555"/>
    <w:rsid w:val="005625B1"/>
    <w:rsid w:val="00562E66"/>
    <w:rsid w:val="00562FA3"/>
    <w:rsid w:val="00563668"/>
    <w:rsid w:val="0056421B"/>
    <w:rsid w:val="00564B5D"/>
    <w:rsid w:val="005653AB"/>
    <w:rsid w:val="00565CA5"/>
    <w:rsid w:val="00566DF7"/>
    <w:rsid w:val="005671CA"/>
    <w:rsid w:val="00567DAD"/>
    <w:rsid w:val="0057030E"/>
    <w:rsid w:val="00570D57"/>
    <w:rsid w:val="00570F51"/>
    <w:rsid w:val="00571043"/>
    <w:rsid w:val="00571585"/>
    <w:rsid w:val="005720EF"/>
    <w:rsid w:val="005731B3"/>
    <w:rsid w:val="005739E8"/>
    <w:rsid w:val="00573ECA"/>
    <w:rsid w:val="00574383"/>
    <w:rsid w:val="00574A35"/>
    <w:rsid w:val="00574CFC"/>
    <w:rsid w:val="00575146"/>
    <w:rsid w:val="00575573"/>
    <w:rsid w:val="00575F5D"/>
    <w:rsid w:val="00575F6C"/>
    <w:rsid w:val="005766DF"/>
    <w:rsid w:val="005776BC"/>
    <w:rsid w:val="005805CB"/>
    <w:rsid w:val="00580B8F"/>
    <w:rsid w:val="00580D57"/>
    <w:rsid w:val="00581892"/>
    <w:rsid w:val="00581A93"/>
    <w:rsid w:val="005820FF"/>
    <w:rsid w:val="005831F5"/>
    <w:rsid w:val="0058333E"/>
    <w:rsid w:val="005833A1"/>
    <w:rsid w:val="00583ACA"/>
    <w:rsid w:val="0058417C"/>
    <w:rsid w:val="00584275"/>
    <w:rsid w:val="00584A61"/>
    <w:rsid w:val="0058516D"/>
    <w:rsid w:val="005853DF"/>
    <w:rsid w:val="00585BA2"/>
    <w:rsid w:val="005861B4"/>
    <w:rsid w:val="00586736"/>
    <w:rsid w:val="00586E79"/>
    <w:rsid w:val="005875D6"/>
    <w:rsid w:val="00587656"/>
    <w:rsid w:val="00587A6D"/>
    <w:rsid w:val="00590639"/>
    <w:rsid w:val="0059066A"/>
    <w:rsid w:val="00591137"/>
    <w:rsid w:val="00591462"/>
    <w:rsid w:val="0059170B"/>
    <w:rsid w:val="0059175C"/>
    <w:rsid w:val="0059403F"/>
    <w:rsid w:val="005941ED"/>
    <w:rsid w:val="005955CE"/>
    <w:rsid w:val="00595CB6"/>
    <w:rsid w:val="00596910"/>
    <w:rsid w:val="00596D87"/>
    <w:rsid w:val="005971DA"/>
    <w:rsid w:val="005976BF"/>
    <w:rsid w:val="005A0771"/>
    <w:rsid w:val="005A0997"/>
    <w:rsid w:val="005A0DDD"/>
    <w:rsid w:val="005A16A6"/>
    <w:rsid w:val="005A4797"/>
    <w:rsid w:val="005A4B43"/>
    <w:rsid w:val="005A6FE8"/>
    <w:rsid w:val="005A7283"/>
    <w:rsid w:val="005A7319"/>
    <w:rsid w:val="005A75DB"/>
    <w:rsid w:val="005A78DA"/>
    <w:rsid w:val="005A7CBA"/>
    <w:rsid w:val="005A7DF4"/>
    <w:rsid w:val="005B0C02"/>
    <w:rsid w:val="005B0D65"/>
    <w:rsid w:val="005B1AD9"/>
    <w:rsid w:val="005B1AF6"/>
    <w:rsid w:val="005B1F23"/>
    <w:rsid w:val="005B220E"/>
    <w:rsid w:val="005B2408"/>
    <w:rsid w:val="005B2C5B"/>
    <w:rsid w:val="005B2D77"/>
    <w:rsid w:val="005B3BF4"/>
    <w:rsid w:val="005B570B"/>
    <w:rsid w:val="005B6C78"/>
    <w:rsid w:val="005B7582"/>
    <w:rsid w:val="005B7853"/>
    <w:rsid w:val="005C17CD"/>
    <w:rsid w:val="005C2222"/>
    <w:rsid w:val="005C23F6"/>
    <w:rsid w:val="005C2A88"/>
    <w:rsid w:val="005C34CE"/>
    <w:rsid w:val="005C3A15"/>
    <w:rsid w:val="005C3E2F"/>
    <w:rsid w:val="005C4534"/>
    <w:rsid w:val="005C4715"/>
    <w:rsid w:val="005C6877"/>
    <w:rsid w:val="005C68BE"/>
    <w:rsid w:val="005C72B4"/>
    <w:rsid w:val="005C79C3"/>
    <w:rsid w:val="005D0249"/>
    <w:rsid w:val="005D050F"/>
    <w:rsid w:val="005D061D"/>
    <w:rsid w:val="005D0D03"/>
    <w:rsid w:val="005D147D"/>
    <w:rsid w:val="005D176B"/>
    <w:rsid w:val="005D2223"/>
    <w:rsid w:val="005D329A"/>
    <w:rsid w:val="005D39D5"/>
    <w:rsid w:val="005D3EB7"/>
    <w:rsid w:val="005D4722"/>
    <w:rsid w:val="005D6229"/>
    <w:rsid w:val="005D6471"/>
    <w:rsid w:val="005D6CC2"/>
    <w:rsid w:val="005D6FAD"/>
    <w:rsid w:val="005D6FB7"/>
    <w:rsid w:val="005E066D"/>
    <w:rsid w:val="005E11D2"/>
    <w:rsid w:val="005E1283"/>
    <w:rsid w:val="005E158F"/>
    <w:rsid w:val="005E15EF"/>
    <w:rsid w:val="005E16B8"/>
    <w:rsid w:val="005E1FD0"/>
    <w:rsid w:val="005E21AC"/>
    <w:rsid w:val="005E2299"/>
    <w:rsid w:val="005E2DFC"/>
    <w:rsid w:val="005E3BFE"/>
    <w:rsid w:val="005E3E44"/>
    <w:rsid w:val="005E3F97"/>
    <w:rsid w:val="005E4819"/>
    <w:rsid w:val="005E50AD"/>
    <w:rsid w:val="005E5217"/>
    <w:rsid w:val="005E6864"/>
    <w:rsid w:val="005E69EE"/>
    <w:rsid w:val="005E74C9"/>
    <w:rsid w:val="005E75A6"/>
    <w:rsid w:val="005E7863"/>
    <w:rsid w:val="005F01CA"/>
    <w:rsid w:val="005F08D9"/>
    <w:rsid w:val="005F09AF"/>
    <w:rsid w:val="005F0F35"/>
    <w:rsid w:val="005F138E"/>
    <w:rsid w:val="005F16EB"/>
    <w:rsid w:val="005F1CDC"/>
    <w:rsid w:val="005F25FD"/>
    <w:rsid w:val="005F28EF"/>
    <w:rsid w:val="005F2D00"/>
    <w:rsid w:val="005F32F0"/>
    <w:rsid w:val="005F3573"/>
    <w:rsid w:val="005F41B4"/>
    <w:rsid w:val="005F516F"/>
    <w:rsid w:val="005F5986"/>
    <w:rsid w:val="005F5A0E"/>
    <w:rsid w:val="005F6F33"/>
    <w:rsid w:val="005F7202"/>
    <w:rsid w:val="00600240"/>
    <w:rsid w:val="0060083B"/>
    <w:rsid w:val="00600C8A"/>
    <w:rsid w:val="00600CBA"/>
    <w:rsid w:val="00601746"/>
    <w:rsid w:val="00601829"/>
    <w:rsid w:val="00601C53"/>
    <w:rsid w:val="00602043"/>
    <w:rsid w:val="006038B5"/>
    <w:rsid w:val="00603964"/>
    <w:rsid w:val="00603F5E"/>
    <w:rsid w:val="00606368"/>
    <w:rsid w:val="006069D8"/>
    <w:rsid w:val="00606A14"/>
    <w:rsid w:val="00610366"/>
    <w:rsid w:val="006103F4"/>
    <w:rsid w:val="00610401"/>
    <w:rsid w:val="00610BAE"/>
    <w:rsid w:val="006113BB"/>
    <w:rsid w:val="00611412"/>
    <w:rsid w:val="006118C2"/>
    <w:rsid w:val="00612014"/>
    <w:rsid w:val="00612182"/>
    <w:rsid w:val="00612E43"/>
    <w:rsid w:val="00613443"/>
    <w:rsid w:val="00613904"/>
    <w:rsid w:val="0061445B"/>
    <w:rsid w:val="006145AD"/>
    <w:rsid w:val="00615109"/>
    <w:rsid w:val="00615714"/>
    <w:rsid w:val="00616499"/>
    <w:rsid w:val="0061667E"/>
    <w:rsid w:val="0061684F"/>
    <w:rsid w:val="00616CBB"/>
    <w:rsid w:val="00616D82"/>
    <w:rsid w:val="00616FA7"/>
    <w:rsid w:val="006171EC"/>
    <w:rsid w:val="0062050C"/>
    <w:rsid w:val="00620A96"/>
    <w:rsid w:val="00622483"/>
    <w:rsid w:val="006226F3"/>
    <w:rsid w:val="00622F68"/>
    <w:rsid w:val="00623242"/>
    <w:rsid w:val="006237CD"/>
    <w:rsid w:val="00623B15"/>
    <w:rsid w:val="00623EEC"/>
    <w:rsid w:val="00623FAB"/>
    <w:rsid w:val="0062460C"/>
    <w:rsid w:val="00625047"/>
    <w:rsid w:val="00625E59"/>
    <w:rsid w:val="00625E5C"/>
    <w:rsid w:val="00626285"/>
    <w:rsid w:val="00626AE7"/>
    <w:rsid w:val="00626F62"/>
    <w:rsid w:val="00631134"/>
    <w:rsid w:val="00631643"/>
    <w:rsid w:val="0063165B"/>
    <w:rsid w:val="00632A63"/>
    <w:rsid w:val="00633050"/>
    <w:rsid w:val="0063336A"/>
    <w:rsid w:val="00633CB9"/>
    <w:rsid w:val="0063483A"/>
    <w:rsid w:val="00634C0F"/>
    <w:rsid w:val="00634F39"/>
    <w:rsid w:val="00634FB8"/>
    <w:rsid w:val="00635930"/>
    <w:rsid w:val="00635A4B"/>
    <w:rsid w:val="00635E4A"/>
    <w:rsid w:val="00636769"/>
    <w:rsid w:val="006367AA"/>
    <w:rsid w:val="00637908"/>
    <w:rsid w:val="00637FE1"/>
    <w:rsid w:val="006403A9"/>
    <w:rsid w:val="00640D0B"/>
    <w:rsid w:val="006414E0"/>
    <w:rsid w:val="0064165C"/>
    <w:rsid w:val="00642B2B"/>
    <w:rsid w:val="00643045"/>
    <w:rsid w:val="0064452F"/>
    <w:rsid w:val="00644848"/>
    <w:rsid w:val="00644977"/>
    <w:rsid w:val="00645361"/>
    <w:rsid w:val="00645D9E"/>
    <w:rsid w:val="00646040"/>
    <w:rsid w:val="00646F7D"/>
    <w:rsid w:val="0064711E"/>
    <w:rsid w:val="00647609"/>
    <w:rsid w:val="00647744"/>
    <w:rsid w:val="006479E3"/>
    <w:rsid w:val="00650524"/>
    <w:rsid w:val="0065064B"/>
    <w:rsid w:val="00651351"/>
    <w:rsid w:val="00651561"/>
    <w:rsid w:val="00651D61"/>
    <w:rsid w:val="006531E3"/>
    <w:rsid w:val="0065365B"/>
    <w:rsid w:val="006537E4"/>
    <w:rsid w:val="006548C5"/>
    <w:rsid w:val="00655446"/>
    <w:rsid w:val="006556D4"/>
    <w:rsid w:val="00655E51"/>
    <w:rsid w:val="00656350"/>
    <w:rsid w:val="00656F0F"/>
    <w:rsid w:val="0065765A"/>
    <w:rsid w:val="006579D4"/>
    <w:rsid w:val="00660BCB"/>
    <w:rsid w:val="00660D11"/>
    <w:rsid w:val="00660DD1"/>
    <w:rsid w:val="00660E23"/>
    <w:rsid w:val="00661274"/>
    <w:rsid w:val="00661598"/>
    <w:rsid w:val="006619CC"/>
    <w:rsid w:val="00662140"/>
    <w:rsid w:val="006625E9"/>
    <w:rsid w:val="00662DF3"/>
    <w:rsid w:val="0066338E"/>
    <w:rsid w:val="006637CD"/>
    <w:rsid w:val="006638AB"/>
    <w:rsid w:val="00663A2C"/>
    <w:rsid w:val="00663BA9"/>
    <w:rsid w:val="006642B9"/>
    <w:rsid w:val="0066495D"/>
    <w:rsid w:val="00665C65"/>
    <w:rsid w:val="006706DA"/>
    <w:rsid w:val="00670832"/>
    <w:rsid w:val="00671FCF"/>
    <w:rsid w:val="006723E2"/>
    <w:rsid w:val="00672959"/>
    <w:rsid w:val="00672E98"/>
    <w:rsid w:val="00673596"/>
    <w:rsid w:val="006735D7"/>
    <w:rsid w:val="00673A11"/>
    <w:rsid w:val="00673AFD"/>
    <w:rsid w:val="00674985"/>
    <w:rsid w:val="0067535A"/>
    <w:rsid w:val="00675B3B"/>
    <w:rsid w:val="0067709B"/>
    <w:rsid w:val="00677C54"/>
    <w:rsid w:val="00677EAD"/>
    <w:rsid w:val="00680C9A"/>
    <w:rsid w:val="00680E46"/>
    <w:rsid w:val="0068132E"/>
    <w:rsid w:val="006813B2"/>
    <w:rsid w:val="00681BC2"/>
    <w:rsid w:val="00681DBB"/>
    <w:rsid w:val="00682073"/>
    <w:rsid w:val="00683B14"/>
    <w:rsid w:val="00684623"/>
    <w:rsid w:val="00684FEA"/>
    <w:rsid w:val="00685A95"/>
    <w:rsid w:val="0068607C"/>
    <w:rsid w:val="006866C6"/>
    <w:rsid w:val="00686FCD"/>
    <w:rsid w:val="0068715D"/>
    <w:rsid w:val="00690A4D"/>
    <w:rsid w:val="006914D0"/>
    <w:rsid w:val="00691623"/>
    <w:rsid w:val="00691A2A"/>
    <w:rsid w:val="00691F4A"/>
    <w:rsid w:val="0069206D"/>
    <w:rsid w:val="00692445"/>
    <w:rsid w:val="006928E1"/>
    <w:rsid w:val="0069357A"/>
    <w:rsid w:val="00693784"/>
    <w:rsid w:val="00693B61"/>
    <w:rsid w:val="00693C66"/>
    <w:rsid w:val="0069409D"/>
    <w:rsid w:val="006944A6"/>
    <w:rsid w:val="006A0131"/>
    <w:rsid w:val="006A020F"/>
    <w:rsid w:val="006A0673"/>
    <w:rsid w:val="006A09D9"/>
    <w:rsid w:val="006A147B"/>
    <w:rsid w:val="006A223A"/>
    <w:rsid w:val="006A2A86"/>
    <w:rsid w:val="006A3C84"/>
    <w:rsid w:val="006A419B"/>
    <w:rsid w:val="006A4C7B"/>
    <w:rsid w:val="006A74B9"/>
    <w:rsid w:val="006A7522"/>
    <w:rsid w:val="006B0058"/>
    <w:rsid w:val="006B00E9"/>
    <w:rsid w:val="006B023A"/>
    <w:rsid w:val="006B06AF"/>
    <w:rsid w:val="006B0CA6"/>
    <w:rsid w:val="006B17C9"/>
    <w:rsid w:val="006B1C7E"/>
    <w:rsid w:val="006B228F"/>
    <w:rsid w:val="006B2826"/>
    <w:rsid w:val="006B29CA"/>
    <w:rsid w:val="006B308D"/>
    <w:rsid w:val="006B3202"/>
    <w:rsid w:val="006B3877"/>
    <w:rsid w:val="006B3A36"/>
    <w:rsid w:val="006B4633"/>
    <w:rsid w:val="006B5262"/>
    <w:rsid w:val="006B5B0B"/>
    <w:rsid w:val="006B5E12"/>
    <w:rsid w:val="006B5F52"/>
    <w:rsid w:val="006B6466"/>
    <w:rsid w:val="006B6633"/>
    <w:rsid w:val="006B69BA"/>
    <w:rsid w:val="006B69E6"/>
    <w:rsid w:val="006B6B78"/>
    <w:rsid w:val="006B6D0E"/>
    <w:rsid w:val="006B71A2"/>
    <w:rsid w:val="006B7EBD"/>
    <w:rsid w:val="006C0344"/>
    <w:rsid w:val="006C0AAE"/>
    <w:rsid w:val="006C0AF9"/>
    <w:rsid w:val="006C0FE2"/>
    <w:rsid w:val="006C2506"/>
    <w:rsid w:val="006C2C30"/>
    <w:rsid w:val="006C2C74"/>
    <w:rsid w:val="006C2E73"/>
    <w:rsid w:val="006C34C3"/>
    <w:rsid w:val="006C3527"/>
    <w:rsid w:val="006C4190"/>
    <w:rsid w:val="006C44F8"/>
    <w:rsid w:val="006C4961"/>
    <w:rsid w:val="006C5863"/>
    <w:rsid w:val="006C5B2E"/>
    <w:rsid w:val="006C6448"/>
    <w:rsid w:val="006C67DE"/>
    <w:rsid w:val="006C68C5"/>
    <w:rsid w:val="006C6D1B"/>
    <w:rsid w:val="006C6D3E"/>
    <w:rsid w:val="006C7225"/>
    <w:rsid w:val="006D0269"/>
    <w:rsid w:val="006D06F6"/>
    <w:rsid w:val="006D1513"/>
    <w:rsid w:val="006D1570"/>
    <w:rsid w:val="006D1580"/>
    <w:rsid w:val="006D16B6"/>
    <w:rsid w:val="006D2340"/>
    <w:rsid w:val="006D3388"/>
    <w:rsid w:val="006D41D8"/>
    <w:rsid w:val="006D4A14"/>
    <w:rsid w:val="006D4A2C"/>
    <w:rsid w:val="006D4C5B"/>
    <w:rsid w:val="006D4D72"/>
    <w:rsid w:val="006D5CD3"/>
    <w:rsid w:val="006D636F"/>
    <w:rsid w:val="006D6CEB"/>
    <w:rsid w:val="006D6EFF"/>
    <w:rsid w:val="006D7273"/>
    <w:rsid w:val="006D72EB"/>
    <w:rsid w:val="006D7816"/>
    <w:rsid w:val="006D7AF9"/>
    <w:rsid w:val="006E0190"/>
    <w:rsid w:val="006E01C9"/>
    <w:rsid w:val="006E0341"/>
    <w:rsid w:val="006E04B9"/>
    <w:rsid w:val="006E05DD"/>
    <w:rsid w:val="006E0E3D"/>
    <w:rsid w:val="006E10D3"/>
    <w:rsid w:val="006E164E"/>
    <w:rsid w:val="006E1712"/>
    <w:rsid w:val="006E2450"/>
    <w:rsid w:val="006E2709"/>
    <w:rsid w:val="006E3020"/>
    <w:rsid w:val="006E3386"/>
    <w:rsid w:val="006E3F35"/>
    <w:rsid w:val="006E4937"/>
    <w:rsid w:val="006E4C35"/>
    <w:rsid w:val="006E4C7A"/>
    <w:rsid w:val="006E514D"/>
    <w:rsid w:val="006E53B2"/>
    <w:rsid w:val="006E5590"/>
    <w:rsid w:val="006E6438"/>
    <w:rsid w:val="006E6855"/>
    <w:rsid w:val="006E6FE3"/>
    <w:rsid w:val="006E7902"/>
    <w:rsid w:val="006F0E06"/>
    <w:rsid w:val="006F11AF"/>
    <w:rsid w:val="006F126E"/>
    <w:rsid w:val="006F1606"/>
    <w:rsid w:val="006F1695"/>
    <w:rsid w:val="006F1EB1"/>
    <w:rsid w:val="006F37D5"/>
    <w:rsid w:val="006F453A"/>
    <w:rsid w:val="006F51DE"/>
    <w:rsid w:val="006F544E"/>
    <w:rsid w:val="006F5641"/>
    <w:rsid w:val="006F5A30"/>
    <w:rsid w:val="006F5A35"/>
    <w:rsid w:val="006F5F6B"/>
    <w:rsid w:val="006F619E"/>
    <w:rsid w:val="006F694D"/>
    <w:rsid w:val="006F6B7C"/>
    <w:rsid w:val="006F7104"/>
    <w:rsid w:val="006F7BEF"/>
    <w:rsid w:val="006F7E3A"/>
    <w:rsid w:val="00700CA1"/>
    <w:rsid w:val="00701237"/>
    <w:rsid w:val="007018DF"/>
    <w:rsid w:val="00702CE6"/>
    <w:rsid w:val="00702EC3"/>
    <w:rsid w:val="00703AE6"/>
    <w:rsid w:val="00704AB8"/>
    <w:rsid w:val="00704D00"/>
    <w:rsid w:val="00704D94"/>
    <w:rsid w:val="007057B5"/>
    <w:rsid w:val="00710518"/>
    <w:rsid w:val="00710AB1"/>
    <w:rsid w:val="00710B5D"/>
    <w:rsid w:val="00710FCB"/>
    <w:rsid w:val="00711243"/>
    <w:rsid w:val="007113F9"/>
    <w:rsid w:val="0071183E"/>
    <w:rsid w:val="007120C9"/>
    <w:rsid w:val="00712174"/>
    <w:rsid w:val="0071221E"/>
    <w:rsid w:val="00712566"/>
    <w:rsid w:val="0071327E"/>
    <w:rsid w:val="00713DCB"/>
    <w:rsid w:val="0071430F"/>
    <w:rsid w:val="007148D0"/>
    <w:rsid w:val="0071583B"/>
    <w:rsid w:val="007168B1"/>
    <w:rsid w:val="00716D26"/>
    <w:rsid w:val="00717526"/>
    <w:rsid w:val="007209C1"/>
    <w:rsid w:val="00720EF0"/>
    <w:rsid w:val="0072127E"/>
    <w:rsid w:val="00722538"/>
    <w:rsid w:val="00722CA0"/>
    <w:rsid w:val="00722CE1"/>
    <w:rsid w:val="00723AED"/>
    <w:rsid w:val="0072437A"/>
    <w:rsid w:val="007254DF"/>
    <w:rsid w:val="00725F58"/>
    <w:rsid w:val="007266CF"/>
    <w:rsid w:val="00726C53"/>
    <w:rsid w:val="007278F4"/>
    <w:rsid w:val="00727A57"/>
    <w:rsid w:val="00727AAB"/>
    <w:rsid w:val="00727FDE"/>
    <w:rsid w:val="00730982"/>
    <w:rsid w:val="00731790"/>
    <w:rsid w:val="00732CBB"/>
    <w:rsid w:val="0073383C"/>
    <w:rsid w:val="007339A5"/>
    <w:rsid w:val="00734327"/>
    <w:rsid w:val="0073506D"/>
    <w:rsid w:val="00735B2C"/>
    <w:rsid w:val="00735E6D"/>
    <w:rsid w:val="007363B4"/>
    <w:rsid w:val="00737F61"/>
    <w:rsid w:val="007400B3"/>
    <w:rsid w:val="007404AB"/>
    <w:rsid w:val="00740B0A"/>
    <w:rsid w:val="00740D71"/>
    <w:rsid w:val="00740F10"/>
    <w:rsid w:val="007410CC"/>
    <w:rsid w:val="00741C4A"/>
    <w:rsid w:val="00741D1A"/>
    <w:rsid w:val="007424F4"/>
    <w:rsid w:val="00742928"/>
    <w:rsid w:val="00743191"/>
    <w:rsid w:val="00744B0F"/>
    <w:rsid w:val="0074532F"/>
    <w:rsid w:val="00745538"/>
    <w:rsid w:val="00746392"/>
    <w:rsid w:val="007465E4"/>
    <w:rsid w:val="00746BBC"/>
    <w:rsid w:val="007476C2"/>
    <w:rsid w:val="00747F9A"/>
    <w:rsid w:val="00750439"/>
    <w:rsid w:val="00750D5D"/>
    <w:rsid w:val="00751E66"/>
    <w:rsid w:val="00752142"/>
    <w:rsid w:val="00752675"/>
    <w:rsid w:val="00753B53"/>
    <w:rsid w:val="007540DF"/>
    <w:rsid w:val="007542BC"/>
    <w:rsid w:val="00754352"/>
    <w:rsid w:val="00754B31"/>
    <w:rsid w:val="00754E1B"/>
    <w:rsid w:val="00755394"/>
    <w:rsid w:val="00755A3F"/>
    <w:rsid w:val="00756E65"/>
    <w:rsid w:val="007574B3"/>
    <w:rsid w:val="00757692"/>
    <w:rsid w:val="007603ED"/>
    <w:rsid w:val="00760A3D"/>
    <w:rsid w:val="00760A78"/>
    <w:rsid w:val="00760B44"/>
    <w:rsid w:val="00760CFB"/>
    <w:rsid w:val="00760F26"/>
    <w:rsid w:val="00761086"/>
    <w:rsid w:val="00761546"/>
    <w:rsid w:val="0076163E"/>
    <w:rsid w:val="00761EF0"/>
    <w:rsid w:val="00762738"/>
    <w:rsid w:val="007639C8"/>
    <w:rsid w:val="0076434B"/>
    <w:rsid w:val="007643AB"/>
    <w:rsid w:val="00764D5E"/>
    <w:rsid w:val="00765407"/>
    <w:rsid w:val="00766046"/>
    <w:rsid w:val="007665E8"/>
    <w:rsid w:val="00767EDE"/>
    <w:rsid w:val="0077054D"/>
    <w:rsid w:val="00770BE3"/>
    <w:rsid w:val="0077165C"/>
    <w:rsid w:val="007719B3"/>
    <w:rsid w:val="00772024"/>
    <w:rsid w:val="007723F2"/>
    <w:rsid w:val="0077386B"/>
    <w:rsid w:val="007740CE"/>
    <w:rsid w:val="0077434E"/>
    <w:rsid w:val="00774794"/>
    <w:rsid w:val="00774BD4"/>
    <w:rsid w:val="00774E35"/>
    <w:rsid w:val="00777272"/>
    <w:rsid w:val="00777B8F"/>
    <w:rsid w:val="00781489"/>
    <w:rsid w:val="00781968"/>
    <w:rsid w:val="00781CE3"/>
    <w:rsid w:val="00782DF4"/>
    <w:rsid w:val="00782E3D"/>
    <w:rsid w:val="007831D4"/>
    <w:rsid w:val="0078359A"/>
    <w:rsid w:val="00783A2B"/>
    <w:rsid w:val="00784E4D"/>
    <w:rsid w:val="00785150"/>
    <w:rsid w:val="007853A3"/>
    <w:rsid w:val="007861F7"/>
    <w:rsid w:val="007864A9"/>
    <w:rsid w:val="00786851"/>
    <w:rsid w:val="00787197"/>
    <w:rsid w:val="00787A4D"/>
    <w:rsid w:val="00790F4C"/>
    <w:rsid w:val="00791957"/>
    <w:rsid w:val="00791DE4"/>
    <w:rsid w:val="00792169"/>
    <w:rsid w:val="00793839"/>
    <w:rsid w:val="00793BD3"/>
    <w:rsid w:val="00793CDD"/>
    <w:rsid w:val="00794FE9"/>
    <w:rsid w:val="00795271"/>
    <w:rsid w:val="0079562E"/>
    <w:rsid w:val="00797A62"/>
    <w:rsid w:val="00797B5B"/>
    <w:rsid w:val="00797F5D"/>
    <w:rsid w:val="00797FA8"/>
    <w:rsid w:val="007A06EE"/>
    <w:rsid w:val="007A1320"/>
    <w:rsid w:val="007A1878"/>
    <w:rsid w:val="007A1974"/>
    <w:rsid w:val="007A19B0"/>
    <w:rsid w:val="007A211A"/>
    <w:rsid w:val="007A3020"/>
    <w:rsid w:val="007A3341"/>
    <w:rsid w:val="007A355B"/>
    <w:rsid w:val="007A422A"/>
    <w:rsid w:val="007A446C"/>
    <w:rsid w:val="007A482D"/>
    <w:rsid w:val="007A4CF1"/>
    <w:rsid w:val="007A4D32"/>
    <w:rsid w:val="007A5609"/>
    <w:rsid w:val="007A611C"/>
    <w:rsid w:val="007A618D"/>
    <w:rsid w:val="007A7273"/>
    <w:rsid w:val="007B0844"/>
    <w:rsid w:val="007B0B88"/>
    <w:rsid w:val="007B1BE5"/>
    <w:rsid w:val="007B347E"/>
    <w:rsid w:val="007B3901"/>
    <w:rsid w:val="007B43D0"/>
    <w:rsid w:val="007B4764"/>
    <w:rsid w:val="007B5AD4"/>
    <w:rsid w:val="007B6A78"/>
    <w:rsid w:val="007B771D"/>
    <w:rsid w:val="007B7BA7"/>
    <w:rsid w:val="007B7F02"/>
    <w:rsid w:val="007C005C"/>
    <w:rsid w:val="007C02C2"/>
    <w:rsid w:val="007C08B8"/>
    <w:rsid w:val="007C0BA3"/>
    <w:rsid w:val="007C0E92"/>
    <w:rsid w:val="007C0F16"/>
    <w:rsid w:val="007C2CBB"/>
    <w:rsid w:val="007C331E"/>
    <w:rsid w:val="007C3A2E"/>
    <w:rsid w:val="007C3A8F"/>
    <w:rsid w:val="007C4D77"/>
    <w:rsid w:val="007C531A"/>
    <w:rsid w:val="007C5870"/>
    <w:rsid w:val="007C5E18"/>
    <w:rsid w:val="007C6AB7"/>
    <w:rsid w:val="007C774F"/>
    <w:rsid w:val="007C7D16"/>
    <w:rsid w:val="007C7F0F"/>
    <w:rsid w:val="007D0B1F"/>
    <w:rsid w:val="007D0F17"/>
    <w:rsid w:val="007D12AF"/>
    <w:rsid w:val="007D1CAC"/>
    <w:rsid w:val="007D1F52"/>
    <w:rsid w:val="007D1F5E"/>
    <w:rsid w:val="007D28D2"/>
    <w:rsid w:val="007D36F7"/>
    <w:rsid w:val="007D47DF"/>
    <w:rsid w:val="007D4DA9"/>
    <w:rsid w:val="007D4FAC"/>
    <w:rsid w:val="007D52A8"/>
    <w:rsid w:val="007D5B92"/>
    <w:rsid w:val="007D6194"/>
    <w:rsid w:val="007D62FA"/>
    <w:rsid w:val="007D67F0"/>
    <w:rsid w:val="007E039E"/>
    <w:rsid w:val="007E0883"/>
    <w:rsid w:val="007E1CAB"/>
    <w:rsid w:val="007E2E25"/>
    <w:rsid w:val="007E4791"/>
    <w:rsid w:val="007E5B0D"/>
    <w:rsid w:val="007E5E53"/>
    <w:rsid w:val="007E60A1"/>
    <w:rsid w:val="007F030B"/>
    <w:rsid w:val="007F1468"/>
    <w:rsid w:val="007F1E78"/>
    <w:rsid w:val="007F27B6"/>
    <w:rsid w:val="007F2D42"/>
    <w:rsid w:val="007F2D78"/>
    <w:rsid w:val="007F2F4E"/>
    <w:rsid w:val="007F3639"/>
    <w:rsid w:val="007F3BE1"/>
    <w:rsid w:val="007F4F2D"/>
    <w:rsid w:val="007F57F0"/>
    <w:rsid w:val="007F69C0"/>
    <w:rsid w:val="007F69C2"/>
    <w:rsid w:val="0080001B"/>
    <w:rsid w:val="0080110A"/>
    <w:rsid w:val="0080115E"/>
    <w:rsid w:val="0080125E"/>
    <w:rsid w:val="00801B30"/>
    <w:rsid w:val="00802264"/>
    <w:rsid w:val="008026C3"/>
    <w:rsid w:val="00802798"/>
    <w:rsid w:val="00802953"/>
    <w:rsid w:val="00802EC2"/>
    <w:rsid w:val="00803161"/>
    <w:rsid w:val="00803F6E"/>
    <w:rsid w:val="0080476C"/>
    <w:rsid w:val="00804B77"/>
    <w:rsid w:val="00804BC7"/>
    <w:rsid w:val="00805149"/>
    <w:rsid w:val="008053A3"/>
    <w:rsid w:val="008053E2"/>
    <w:rsid w:val="0080562B"/>
    <w:rsid w:val="00805C09"/>
    <w:rsid w:val="00805F63"/>
    <w:rsid w:val="008065FD"/>
    <w:rsid w:val="008066A4"/>
    <w:rsid w:val="00806981"/>
    <w:rsid w:val="008073D1"/>
    <w:rsid w:val="00810820"/>
    <w:rsid w:val="008109D4"/>
    <w:rsid w:val="00810B7A"/>
    <w:rsid w:val="00810F5C"/>
    <w:rsid w:val="00811732"/>
    <w:rsid w:val="00811B7E"/>
    <w:rsid w:val="00811BC0"/>
    <w:rsid w:val="00812444"/>
    <w:rsid w:val="00812B1B"/>
    <w:rsid w:val="00812E61"/>
    <w:rsid w:val="00813117"/>
    <w:rsid w:val="00813917"/>
    <w:rsid w:val="00813CDD"/>
    <w:rsid w:val="00814C6A"/>
    <w:rsid w:val="00815E08"/>
    <w:rsid w:val="00816864"/>
    <w:rsid w:val="00816888"/>
    <w:rsid w:val="008168F0"/>
    <w:rsid w:val="00817683"/>
    <w:rsid w:val="008178D9"/>
    <w:rsid w:val="008202F7"/>
    <w:rsid w:val="00820376"/>
    <w:rsid w:val="00820742"/>
    <w:rsid w:val="008213ED"/>
    <w:rsid w:val="0082144D"/>
    <w:rsid w:val="00821CAA"/>
    <w:rsid w:val="00821D09"/>
    <w:rsid w:val="00822976"/>
    <w:rsid w:val="00823183"/>
    <w:rsid w:val="008231D5"/>
    <w:rsid w:val="00823408"/>
    <w:rsid w:val="00823AB7"/>
    <w:rsid w:val="00823E1E"/>
    <w:rsid w:val="00824605"/>
    <w:rsid w:val="00824C80"/>
    <w:rsid w:val="008255F3"/>
    <w:rsid w:val="008259E2"/>
    <w:rsid w:val="00825E25"/>
    <w:rsid w:val="00826639"/>
    <w:rsid w:val="008301B0"/>
    <w:rsid w:val="008303C6"/>
    <w:rsid w:val="00830B68"/>
    <w:rsid w:val="00831393"/>
    <w:rsid w:val="00831DC9"/>
    <w:rsid w:val="00831E1B"/>
    <w:rsid w:val="008324C5"/>
    <w:rsid w:val="008324C9"/>
    <w:rsid w:val="008324D6"/>
    <w:rsid w:val="0083351B"/>
    <w:rsid w:val="00833A14"/>
    <w:rsid w:val="00833C26"/>
    <w:rsid w:val="00834E8E"/>
    <w:rsid w:val="0083538F"/>
    <w:rsid w:val="0083559F"/>
    <w:rsid w:val="008363C3"/>
    <w:rsid w:val="00837557"/>
    <w:rsid w:val="00837836"/>
    <w:rsid w:val="008378F5"/>
    <w:rsid w:val="00837BEC"/>
    <w:rsid w:val="0084034A"/>
    <w:rsid w:val="00840F07"/>
    <w:rsid w:val="00841322"/>
    <w:rsid w:val="0084138E"/>
    <w:rsid w:val="00841AC5"/>
    <w:rsid w:val="00841BF5"/>
    <w:rsid w:val="00841EEA"/>
    <w:rsid w:val="008420F7"/>
    <w:rsid w:val="008426B1"/>
    <w:rsid w:val="008431BC"/>
    <w:rsid w:val="00843862"/>
    <w:rsid w:val="00843D05"/>
    <w:rsid w:val="00844932"/>
    <w:rsid w:val="00844A31"/>
    <w:rsid w:val="0084588E"/>
    <w:rsid w:val="00845B2F"/>
    <w:rsid w:val="00845E96"/>
    <w:rsid w:val="00846A06"/>
    <w:rsid w:val="00847288"/>
    <w:rsid w:val="008501EA"/>
    <w:rsid w:val="0085095B"/>
    <w:rsid w:val="00850B19"/>
    <w:rsid w:val="00850F16"/>
    <w:rsid w:val="008512C2"/>
    <w:rsid w:val="0085260E"/>
    <w:rsid w:val="0085290D"/>
    <w:rsid w:val="00852A08"/>
    <w:rsid w:val="00852B46"/>
    <w:rsid w:val="008538FB"/>
    <w:rsid w:val="00853C8D"/>
    <w:rsid w:val="0085450C"/>
    <w:rsid w:val="00854564"/>
    <w:rsid w:val="00854B7C"/>
    <w:rsid w:val="00854C30"/>
    <w:rsid w:val="00855644"/>
    <w:rsid w:val="008557BF"/>
    <w:rsid w:val="00855930"/>
    <w:rsid w:val="00855A37"/>
    <w:rsid w:val="00855AD6"/>
    <w:rsid w:val="0085608C"/>
    <w:rsid w:val="008567CC"/>
    <w:rsid w:val="00856883"/>
    <w:rsid w:val="00856AED"/>
    <w:rsid w:val="00856D5E"/>
    <w:rsid w:val="00856DF7"/>
    <w:rsid w:val="0085730F"/>
    <w:rsid w:val="0085758E"/>
    <w:rsid w:val="00857B55"/>
    <w:rsid w:val="00860006"/>
    <w:rsid w:val="00860284"/>
    <w:rsid w:val="008603F6"/>
    <w:rsid w:val="008605C2"/>
    <w:rsid w:val="008606ED"/>
    <w:rsid w:val="00860B1D"/>
    <w:rsid w:val="00860E1A"/>
    <w:rsid w:val="00861141"/>
    <w:rsid w:val="00863424"/>
    <w:rsid w:val="008647B1"/>
    <w:rsid w:val="0086494C"/>
    <w:rsid w:val="00864B56"/>
    <w:rsid w:val="00865015"/>
    <w:rsid w:val="00865ACE"/>
    <w:rsid w:val="00866481"/>
    <w:rsid w:val="008673D8"/>
    <w:rsid w:val="00867A02"/>
    <w:rsid w:val="00867B2C"/>
    <w:rsid w:val="00867D74"/>
    <w:rsid w:val="0087013E"/>
    <w:rsid w:val="00870208"/>
    <w:rsid w:val="008707A6"/>
    <w:rsid w:val="00870952"/>
    <w:rsid w:val="00870C39"/>
    <w:rsid w:val="00871674"/>
    <w:rsid w:val="00872B9A"/>
    <w:rsid w:val="00872FEB"/>
    <w:rsid w:val="008736AF"/>
    <w:rsid w:val="00873CE1"/>
    <w:rsid w:val="00873FFF"/>
    <w:rsid w:val="008740BD"/>
    <w:rsid w:val="008743F4"/>
    <w:rsid w:val="00874A19"/>
    <w:rsid w:val="00874CC4"/>
    <w:rsid w:val="00874E9F"/>
    <w:rsid w:val="00874F1A"/>
    <w:rsid w:val="00875012"/>
    <w:rsid w:val="00875652"/>
    <w:rsid w:val="008756AB"/>
    <w:rsid w:val="008758A1"/>
    <w:rsid w:val="00875E88"/>
    <w:rsid w:val="008760A0"/>
    <w:rsid w:val="008766AC"/>
    <w:rsid w:val="0087755A"/>
    <w:rsid w:val="00880007"/>
    <w:rsid w:val="00880357"/>
    <w:rsid w:val="00880503"/>
    <w:rsid w:val="0088158B"/>
    <w:rsid w:val="0088169A"/>
    <w:rsid w:val="008816A9"/>
    <w:rsid w:val="008819E3"/>
    <w:rsid w:val="008825B7"/>
    <w:rsid w:val="0088265C"/>
    <w:rsid w:val="00882ACB"/>
    <w:rsid w:val="00882F0E"/>
    <w:rsid w:val="0088353E"/>
    <w:rsid w:val="008835D6"/>
    <w:rsid w:val="00883A70"/>
    <w:rsid w:val="00883B8B"/>
    <w:rsid w:val="00883F84"/>
    <w:rsid w:val="00884A4F"/>
    <w:rsid w:val="00884C19"/>
    <w:rsid w:val="00884C45"/>
    <w:rsid w:val="00884DEF"/>
    <w:rsid w:val="008857F2"/>
    <w:rsid w:val="0088626F"/>
    <w:rsid w:val="00887020"/>
    <w:rsid w:val="00887AEC"/>
    <w:rsid w:val="00887B4F"/>
    <w:rsid w:val="00887D3C"/>
    <w:rsid w:val="008908CA"/>
    <w:rsid w:val="008913EF"/>
    <w:rsid w:val="008914F3"/>
    <w:rsid w:val="008914FA"/>
    <w:rsid w:val="00892111"/>
    <w:rsid w:val="00892E16"/>
    <w:rsid w:val="008939E3"/>
    <w:rsid w:val="00893A5F"/>
    <w:rsid w:val="00893FB9"/>
    <w:rsid w:val="0089401A"/>
    <w:rsid w:val="00894805"/>
    <w:rsid w:val="00894988"/>
    <w:rsid w:val="00894AF3"/>
    <w:rsid w:val="00895008"/>
    <w:rsid w:val="0089571D"/>
    <w:rsid w:val="0089648A"/>
    <w:rsid w:val="00896543"/>
    <w:rsid w:val="00896A93"/>
    <w:rsid w:val="00896FFE"/>
    <w:rsid w:val="008972C0"/>
    <w:rsid w:val="008A0C8E"/>
    <w:rsid w:val="008A1369"/>
    <w:rsid w:val="008A14BF"/>
    <w:rsid w:val="008A2409"/>
    <w:rsid w:val="008A3248"/>
    <w:rsid w:val="008A3EE2"/>
    <w:rsid w:val="008A4E15"/>
    <w:rsid w:val="008A564E"/>
    <w:rsid w:val="008A5DCE"/>
    <w:rsid w:val="008A7B68"/>
    <w:rsid w:val="008A7BD2"/>
    <w:rsid w:val="008B009F"/>
    <w:rsid w:val="008B031C"/>
    <w:rsid w:val="008B0B7F"/>
    <w:rsid w:val="008B0EC3"/>
    <w:rsid w:val="008B1556"/>
    <w:rsid w:val="008B15BC"/>
    <w:rsid w:val="008B1BC4"/>
    <w:rsid w:val="008B25E3"/>
    <w:rsid w:val="008B3370"/>
    <w:rsid w:val="008B36C1"/>
    <w:rsid w:val="008B38ED"/>
    <w:rsid w:val="008B3A39"/>
    <w:rsid w:val="008B3C6C"/>
    <w:rsid w:val="008B5167"/>
    <w:rsid w:val="008B535C"/>
    <w:rsid w:val="008B6024"/>
    <w:rsid w:val="008B710D"/>
    <w:rsid w:val="008B75A9"/>
    <w:rsid w:val="008B78A6"/>
    <w:rsid w:val="008B7EB3"/>
    <w:rsid w:val="008C0D87"/>
    <w:rsid w:val="008C0FA4"/>
    <w:rsid w:val="008C19A3"/>
    <w:rsid w:val="008C1E2D"/>
    <w:rsid w:val="008C1EB7"/>
    <w:rsid w:val="008C23C0"/>
    <w:rsid w:val="008C276F"/>
    <w:rsid w:val="008C2D8A"/>
    <w:rsid w:val="008C2E74"/>
    <w:rsid w:val="008C3195"/>
    <w:rsid w:val="008C437A"/>
    <w:rsid w:val="008C4543"/>
    <w:rsid w:val="008C4B5B"/>
    <w:rsid w:val="008C4B61"/>
    <w:rsid w:val="008C54C2"/>
    <w:rsid w:val="008C66E5"/>
    <w:rsid w:val="008C696D"/>
    <w:rsid w:val="008C6AC1"/>
    <w:rsid w:val="008C7267"/>
    <w:rsid w:val="008C7814"/>
    <w:rsid w:val="008C7897"/>
    <w:rsid w:val="008D04A2"/>
    <w:rsid w:val="008D06C7"/>
    <w:rsid w:val="008D0CE0"/>
    <w:rsid w:val="008D0FE7"/>
    <w:rsid w:val="008D2045"/>
    <w:rsid w:val="008D23E8"/>
    <w:rsid w:val="008D2AD1"/>
    <w:rsid w:val="008D3C7D"/>
    <w:rsid w:val="008D412E"/>
    <w:rsid w:val="008D422B"/>
    <w:rsid w:val="008D43BC"/>
    <w:rsid w:val="008D489A"/>
    <w:rsid w:val="008D60C0"/>
    <w:rsid w:val="008D69AB"/>
    <w:rsid w:val="008D6B9A"/>
    <w:rsid w:val="008D7740"/>
    <w:rsid w:val="008E0868"/>
    <w:rsid w:val="008E2CA0"/>
    <w:rsid w:val="008E2E5D"/>
    <w:rsid w:val="008E342C"/>
    <w:rsid w:val="008E379E"/>
    <w:rsid w:val="008E3B9F"/>
    <w:rsid w:val="008E4675"/>
    <w:rsid w:val="008E47E3"/>
    <w:rsid w:val="008E4FF0"/>
    <w:rsid w:val="008E5A42"/>
    <w:rsid w:val="008E67BD"/>
    <w:rsid w:val="008E7066"/>
    <w:rsid w:val="008E7132"/>
    <w:rsid w:val="008F09EA"/>
    <w:rsid w:val="008F0A40"/>
    <w:rsid w:val="008F20DC"/>
    <w:rsid w:val="008F2674"/>
    <w:rsid w:val="008F2BA4"/>
    <w:rsid w:val="008F30CD"/>
    <w:rsid w:val="008F395F"/>
    <w:rsid w:val="008F3CDF"/>
    <w:rsid w:val="008F3E83"/>
    <w:rsid w:val="008F45BF"/>
    <w:rsid w:val="008F4CDF"/>
    <w:rsid w:val="008F4F4A"/>
    <w:rsid w:val="008F540D"/>
    <w:rsid w:val="008F551B"/>
    <w:rsid w:val="008F6708"/>
    <w:rsid w:val="008F6BEC"/>
    <w:rsid w:val="008F6F72"/>
    <w:rsid w:val="00900288"/>
    <w:rsid w:val="00900F72"/>
    <w:rsid w:val="009014BE"/>
    <w:rsid w:val="009016C7"/>
    <w:rsid w:val="00901740"/>
    <w:rsid w:val="00901929"/>
    <w:rsid w:val="00901B30"/>
    <w:rsid w:val="00901ED3"/>
    <w:rsid w:val="00901F2E"/>
    <w:rsid w:val="009024EC"/>
    <w:rsid w:val="00902CAF"/>
    <w:rsid w:val="00904AF8"/>
    <w:rsid w:val="00904DC7"/>
    <w:rsid w:val="009057C9"/>
    <w:rsid w:val="00906854"/>
    <w:rsid w:val="00906AED"/>
    <w:rsid w:val="0090751D"/>
    <w:rsid w:val="00907C63"/>
    <w:rsid w:val="00910A62"/>
    <w:rsid w:val="00910D5E"/>
    <w:rsid w:val="00911479"/>
    <w:rsid w:val="00911FD0"/>
    <w:rsid w:val="00912079"/>
    <w:rsid w:val="009127F4"/>
    <w:rsid w:val="00914919"/>
    <w:rsid w:val="009149D1"/>
    <w:rsid w:val="00915380"/>
    <w:rsid w:val="009154CB"/>
    <w:rsid w:val="009172D7"/>
    <w:rsid w:val="009176F6"/>
    <w:rsid w:val="00917E8C"/>
    <w:rsid w:val="0092080B"/>
    <w:rsid w:val="00920E5C"/>
    <w:rsid w:val="00920FD2"/>
    <w:rsid w:val="009218D4"/>
    <w:rsid w:val="0092213A"/>
    <w:rsid w:val="00922B94"/>
    <w:rsid w:val="0092421B"/>
    <w:rsid w:val="009262AE"/>
    <w:rsid w:val="009270A0"/>
    <w:rsid w:val="00927A8C"/>
    <w:rsid w:val="00927DED"/>
    <w:rsid w:val="00927EA4"/>
    <w:rsid w:val="00927FA5"/>
    <w:rsid w:val="00930055"/>
    <w:rsid w:val="009300E7"/>
    <w:rsid w:val="00930973"/>
    <w:rsid w:val="009309C2"/>
    <w:rsid w:val="0093102C"/>
    <w:rsid w:val="00931F10"/>
    <w:rsid w:val="00932447"/>
    <w:rsid w:val="0093252B"/>
    <w:rsid w:val="0093266F"/>
    <w:rsid w:val="0093288B"/>
    <w:rsid w:val="00933798"/>
    <w:rsid w:val="00933EBE"/>
    <w:rsid w:val="0093415B"/>
    <w:rsid w:val="00934197"/>
    <w:rsid w:val="009343CB"/>
    <w:rsid w:val="00934D84"/>
    <w:rsid w:val="00934D8B"/>
    <w:rsid w:val="00936E97"/>
    <w:rsid w:val="0093728B"/>
    <w:rsid w:val="00937C64"/>
    <w:rsid w:val="00937FA5"/>
    <w:rsid w:val="00940AB9"/>
    <w:rsid w:val="00941F0C"/>
    <w:rsid w:val="00942353"/>
    <w:rsid w:val="00942A2A"/>
    <w:rsid w:val="00943779"/>
    <w:rsid w:val="00943786"/>
    <w:rsid w:val="00944236"/>
    <w:rsid w:val="00944557"/>
    <w:rsid w:val="0094486B"/>
    <w:rsid w:val="00944E74"/>
    <w:rsid w:val="00945537"/>
    <w:rsid w:val="00945F09"/>
    <w:rsid w:val="009460A4"/>
    <w:rsid w:val="00946ADF"/>
    <w:rsid w:val="009478FD"/>
    <w:rsid w:val="009501D8"/>
    <w:rsid w:val="00950A25"/>
    <w:rsid w:val="009511DA"/>
    <w:rsid w:val="0095138B"/>
    <w:rsid w:val="0095145F"/>
    <w:rsid w:val="00952038"/>
    <w:rsid w:val="00952C89"/>
    <w:rsid w:val="0095304E"/>
    <w:rsid w:val="0095306F"/>
    <w:rsid w:val="0095368A"/>
    <w:rsid w:val="00953715"/>
    <w:rsid w:val="00953DDF"/>
    <w:rsid w:val="009542F4"/>
    <w:rsid w:val="00954539"/>
    <w:rsid w:val="009545A0"/>
    <w:rsid w:val="00955B11"/>
    <w:rsid w:val="00956AB4"/>
    <w:rsid w:val="009578EB"/>
    <w:rsid w:val="00960697"/>
    <w:rsid w:val="00960AEA"/>
    <w:rsid w:val="00960D8C"/>
    <w:rsid w:val="0096169D"/>
    <w:rsid w:val="0096194D"/>
    <w:rsid w:val="00961B8B"/>
    <w:rsid w:val="009622C4"/>
    <w:rsid w:val="009635FE"/>
    <w:rsid w:val="00963BC9"/>
    <w:rsid w:val="00964995"/>
    <w:rsid w:val="00965307"/>
    <w:rsid w:val="0096589D"/>
    <w:rsid w:val="00965F12"/>
    <w:rsid w:val="00966BA6"/>
    <w:rsid w:val="00967087"/>
    <w:rsid w:val="00967F58"/>
    <w:rsid w:val="0097006A"/>
    <w:rsid w:val="00970551"/>
    <w:rsid w:val="00970A3F"/>
    <w:rsid w:val="00970ABD"/>
    <w:rsid w:val="00970FB0"/>
    <w:rsid w:val="00971215"/>
    <w:rsid w:val="0097135A"/>
    <w:rsid w:val="009718A3"/>
    <w:rsid w:val="00971FAD"/>
    <w:rsid w:val="00972BB4"/>
    <w:rsid w:val="009734EA"/>
    <w:rsid w:val="00974726"/>
    <w:rsid w:val="00974A8A"/>
    <w:rsid w:val="00975874"/>
    <w:rsid w:val="00976B65"/>
    <w:rsid w:val="00976FC7"/>
    <w:rsid w:val="009774BD"/>
    <w:rsid w:val="009778EA"/>
    <w:rsid w:val="00977A02"/>
    <w:rsid w:val="00980465"/>
    <w:rsid w:val="00981FC4"/>
    <w:rsid w:val="00982DBB"/>
    <w:rsid w:val="00982E12"/>
    <w:rsid w:val="009834CB"/>
    <w:rsid w:val="009841D3"/>
    <w:rsid w:val="0098481D"/>
    <w:rsid w:val="00984AF0"/>
    <w:rsid w:val="00985C03"/>
    <w:rsid w:val="00985C2B"/>
    <w:rsid w:val="009868B5"/>
    <w:rsid w:val="009869A1"/>
    <w:rsid w:val="00986BA0"/>
    <w:rsid w:val="00986C5B"/>
    <w:rsid w:val="00986CD7"/>
    <w:rsid w:val="009878F4"/>
    <w:rsid w:val="00987B11"/>
    <w:rsid w:val="00990662"/>
    <w:rsid w:val="0099077A"/>
    <w:rsid w:val="0099091A"/>
    <w:rsid w:val="0099104B"/>
    <w:rsid w:val="00992156"/>
    <w:rsid w:val="00992488"/>
    <w:rsid w:val="00992689"/>
    <w:rsid w:val="00992B5D"/>
    <w:rsid w:val="00993EF5"/>
    <w:rsid w:val="0099435D"/>
    <w:rsid w:val="0099475B"/>
    <w:rsid w:val="00994C6F"/>
    <w:rsid w:val="00994C8C"/>
    <w:rsid w:val="00994DA8"/>
    <w:rsid w:val="00996D6B"/>
    <w:rsid w:val="009A00A9"/>
    <w:rsid w:val="009A0564"/>
    <w:rsid w:val="009A05B0"/>
    <w:rsid w:val="009A07AC"/>
    <w:rsid w:val="009A1208"/>
    <w:rsid w:val="009A1353"/>
    <w:rsid w:val="009A1AD7"/>
    <w:rsid w:val="009A257C"/>
    <w:rsid w:val="009A25CD"/>
    <w:rsid w:val="009A2A65"/>
    <w:rsid w:val="009A2FBC"/>
    <w:rsid w:val="009A35A8"/>
    <w:rsid w:val="009A3937"/>
    <w:rsid w:val="009A4196"/>
    <w:rsid w:val="009A4BC4"/>
    <w:rsid w:val="009A4F4A"/>
    <w:rsid w:val="009A6350"/>
    <w:rsid w:val="009A6582"/>
    <w:rsid w:val="009A6A09"/>
    <w:rsid w:val="009A72B2"/>
    <w:rsid w:val="009B0D2D"/>
    <w:rsid w:val="009B1068"/>
    <w:rsid w:val="009B141C"/>
    <w:rsid w:val="009B1874"/>
    <w:rsid w:val="009B240C"/>
    <w:rsid w:val="009B264D"/>
    <w:rsid w:val="009B26F1"/>
    <w:rsid w:val="009B2827"/>
    <w:rsid w:val="009B287E"/>
    <w:rsid w:val="009B40AB"/>
    <w:rsid w:val="009B43EB"/>
    <w:rsid w:val="009B4D0D"/>
    <w:rsid w:val="009B51DB"/>
    <w:rsid w:val="009B5E81"/>
    <w:rsid w:val="009B75D2"/>
    <w:rsid w:val="009B7E64"/>
    <w:rsid w:val="009C08A1"/>
    <w:rsid w:val="009C08D4"/>
    <w:rsid w:val="009C09F8"/>
    <w:rsid w:val="009C1DEB"/>
    <w:rsid w:val="009C21BA"/>
    <w:rsid w:val="009C2266"/>
    <w:rsid w:val="009C2C1F"/>
    <w:rsid w:val="009C33EB"/>
    <w:rsid w:val="009C4052"/>
    <w:rsid w:val="009C525E"/>
    <w:rsid w:val="009C569F"/>
    <w:rsid w:val="009C574F"/>
    <w:rsid w:val="009C5CB8"/>
    <w:rsid w:val="009C67C6"/>
    <w:rsid w:val="009C6D33"/>
    <w:rsid w:val="009C6F02"/>
    <w:rsid w:val="009C6FF3"/>
    <w:rsid w:val="009C76D3"/>
    <w:rsid w:val="009D07E1"/>
    <w:rsid w:val="009D0E65"/>
    <w:rsid w:val="009D184E"/>
    <w:rsid w:val="009D2538"/>
    <w:rsid w:val="009D2D12"/>
    <w:rsid w:val="009D30E3"/>
    <w:rsid w:val="009D3335"/>
    <w:rsid w:val="009D3591"/>
    <w:rsid w:val="009D36F7"/>
    <w:rsid w:val="009D38D7"/>
    <w:rsid w:val="009D3F50"/>
    <w:rsid w:val="009D434C"/>
    <w:rsid w:val="009D45D1"/>
    <w:rsid w:val="009D4A86"/>
    <w:rsid w:val="009D4ADC"/>
    <w:rsid w:val="009D4FB4"/>
    <w:rsid w:val="009D596F"/>
    <w:rsid w:val="009D6821"/>
    <w:rsid w:val="009D6AD8"/>
    <w:rsid w:val="009E130B"/>
    <w:rsid w:val="009E1998"/>
    <w:rsid w:val="009E204D"/>
    <w:rsid w:val="009E263E"/>
    <w:rsid w:val="009E2A99"/>
    <w:rsid w:val="009E4200"/>
    <w:rsid w:val="009E4958"/>
    <w:rsid w:val="009E4ADC"/>
    <w:rsid w:val="009E5053"/>
    <w:rsid w:val="009E520F"/>
    <w:rsid w:val="009E5213"/>
    <w:rsid w:val="009E55B8"/>
    <w:rsid w:val="009E5693"/>
    <w:rsid w:val="009E5D0B"/>
    <w:rsid w:val="009E62D4"/>
    <w:rsid w:val="009E63C0"/>
    <w:rsid w:val="009E655F"/>
    <w:rsid w:val="009E6FB4"/>
    <w:rsid w:val="009E7822"/>
    <w:rsid w:val="009F00B1"/>
    <w:rsid w:val="009F0121"/>
    <w:rsid w:val="009F10E4"/>
    <w:rsid w:val="009F116E"/>
    <w:rsid w:val="009F1AD4"/>
    <w:rsid w:val="009F20C9"/>
    <w:rsid w:val="009F2381"/>
    <w:rsid w:val="009F2579"/>
    <w:rsid w:val="009F2860"/>
    <w:rsid w:val="009F299F"/>
    <w:rsid w:val="009F2DF0"/>
    <w:rsid w:val="009F3649"/>
    <w:rsid w:val="009F36DC"/>
    <w:rsid w:val="009F483B"/>
    <w:rsid w:val="009F4C9C"/>
    <w:rsid w:val="009F4E64"/>
    <w:rsid w:val="009F6FE2"/>
    <w:rsid w:val="009F7CFC"/>
    <w:rsid w:val="00A00423"/>
    <w:rsid w:val="00A00790"/>
    <w:rsid w:val="00A01CD4"/>
    <w:rsid w:val="00A01D6C"/>
    <w:rsid w:val="00A02EFD"/>
    <w:rsid w:val="00A03209"/>
    <w:rsid w:val="00A036A3"/>
    <w:rsid w:val="00A037DD"/>
    <w:rsid w:val="00A03DE1"/>
    <w:rsid w:val="00A04905"/>
    <w:rsid w:val="00A04D5D"/>
    <w:rsid w:val="00A04E16"/>
    <w:rsid w:val="00A04FE8"/>
    <w:rsid w:val="00A051B7"/>
    <w:rsid w:val="00A0523F"/>
    <w:rsid w:val="00A0540E"/>
    <w:rsid w:val="00A05454"/>
    <w:rsid w:val="00A05A47"/>
    <w:rsid w:val="00A0688F"/>
    <w:rsid w:val="00A06F1A"/>
    <w:rsid w:val="00A0716F"/>
    <w:rsid w:val="00A073CD"/>
    <w:rsid w:val="00A07B9A"/>
    <w:rsid w:val="00A103B9"/>
    <w:rsid w:val="00A10BBD"/>
    <w:rsid w:val="00A10DB0"/>
    <w:rsid w:val="00A11183"/>
    <w:rsid w:val="00A114CD"/>
    <w:rsid w:val="00A11C1A"/>
    <w:rsid w:val="00A121BF"/>
    <w:rsid w:val="00A1279A"/>
    <w:rsid w:val="00A12CDD"/>
    <w:rsid w:val="00A12E95"/>
    <w:rsid w:val="00A13A9B"/>
    <w:rsid w:val="00A16D5D"/>
    <w:rsid w:val="00A172D9"/>
    <w:rsid w:val="00A173BD"/>
    <w:rsid w:val="00A1745F"/>
    <w:rsid w:val="00A176F0"/>
    <w:rsid w:val="00A201B8"/>
    <w:rsid w:val="00A21D45"/>
    <w:rsid w:val="00A22376"/>
    <w:rsid w:val="00A22422"/>
    <w:rsid w:val="00A225DD"/>
    <w:rsid w:val="00A22670"/>
    <w:rsid w:val="00A2307A"/>
    <w:rsid w:val="00A23945"/>
    <w:rsid w:val="00A239B4"/>
    <w:rsid w:val="00A241AF"/>
    <w:rsid w:val="00A241E4"/>
    <w:rsid w:val="00A24CB1"/>
    <w:rsid w:val="00A25246"/>
    <w:rsid w:val="00A2587E"/>
    <w:rsid w:val="00A259F9"/>
    <w:rsid w:val="00A2776A"/>
    <w:rsid w:val="00A30BFC"/>
    <w:rsid w:val="00A3104C"/>
    <w:rsid w:val="00A3180E"/>
    <w:rsid w:val="00A31E6A"/>
    <w:rsid w:val="00A32213"/>
    <w:rsid w:val="00A33959"/>
    <w:rsid w:val="00A33B66"/>
    <w:rsid w:val="00A34057"/>
    <w:rsid w:val="00A3448B"/>
    <w:rsid w:val="00A34A73"/>
    <w:rsid w:val="00A34C69"/>
    <w:rsid w:val="00A35073"/>
    <w:rsid w:val="00A357B8"/>
    <w:rsid w:val="00A35CA0"/>
    <w:rsid w:val="00A368DB"/>
    <w:rsid w:val="00A36CFE"/>
    <w:rsid w:val="00A36E24"/>
    <w:rsid w:val="00A37A09"/>
    <w:rsid w:val="00A40141"/>
    <w:rsid w:val="00A4073A"/>
    <w:rsid w:val="00A4077A"/>
    <w:rsid w:val="00A415A1"/>
    <w:rsid w:val="00A42795"/>
    <w:rsid w:val="00A42DD5"/>
    <w:rsid w:val="00A43CEE"/>
    <w:rsid w:val="00A44024"/>
    <w:rsid w:val="00A440C7"/>
    <w:rsid w:val="00A44A64"/>
    <w:rsid w:val="00A44B9D"/>
    <w:rsid w:val="00A46DEF"/>
    <w:rsid w:val="00A50347"/>
    <w:rsid w:val="00A5082A"/>
    <w:rsid w:val="00A509A2"/>
    <w:rsid w:val="00A515DE"/>
    <w:rsid w:val="00A5278A"/>
    <w:rsid w:val="00A52AC9"/>
    <w:rsid w:val="00A52BDA"/>
    <w:rsid w:val="00A52D96"/>
    <w:rsid w:val="00A538B0"/>
    <w:rsid w:val="00A53E4C"/>
    <w:rsid w:val="00A54253"/>
    <w:rsid w:val="00A54633"/>
    <w:rsid w:val="00A5477A"/>
    <w:rsid w:val="00A54BC3"/>
    <w:rsid w:val="00A56495"/>
    <w:rsid w:val="00A56980"/>
    <w:rsid w:val="00A56E6C"/>
    <w:rsid w:val="00A57327"/>
    <w:rsid w:val="00A5752E"/>
    <w:rsid w:val="00A60CAE"/>
    <w:rsid w:val="00A61422"/>
    <w:rsid w:val="00A623DB"/>
    <w:rsid w:val="00A62A63"/>
    <w:rsid w:val="00A62EB9"/>
    <w:rsid w:val="00A636D3"/>
    <w:rsid w:val="00A63805"/>
    <w:rsid w:val="00A63B09"/>
    <w:rsid w:val="00A63C25"/>
    <w:rsid w:val="00A63C4F"/>
    <w:rsid w:val="00A63CC3"/>
    <w:rsid w:val="00A64B46"/>
    <w:rsid w:val="00A64CFC"/>
    <w:rsid w:val="00A64DA7"/>
    <w:rsid w:val="00A64EF2"/>
    <w:rsid w:val="00A6588F"/>
    <w:rsid w:val="00A665E9"/>
    <w:rsid w:val="00A66D53"/>
    <w:rsid w:val="00A66D7D"/>
    <w:rsid w:val="00A66FC1"/>
    <w:rsid w:val="00A67132"/>
    <w:rsid w:val="00A67CF5"/>
    <w:rsid w:val="00A70191"/>
    <w:rsid w:val="00A70DF9"/>
    <w:rsid w:val="00A71560"/>
    <w:rsid w:val="00A71CA5"/>
    <w:rsid w:val="00A72251"/>
    <w:rsid w:val="00A724B3"/>
    <w:rsid w:val="00A72801"/>
    <w:rsid w:val="00A729C0"/>
    <w:rsid w:val="00A72A16"/>
    <w:rsid w:val="00A72D41"/>
    <w:rsid w:val="00A73035"/>
    <w:rsid w:val="00A7364E"/>
    <w:rsid w:val="00A736EB"/>
    <w:rsid w:val="00A73E76"/>
    <w:rsid w:val="00A7443E"/>
    <w:rsid w:val="00A74804"/>
    <w:rsid w:val="00A7569F"/>
    <w:rsid w:val="00A757C0"/>
    <w:rsid w:val="00A75F5C"/>
    <w:rsid w:val="00A7631F"/>
    <w:rsid w:val="00A769FF"/>
    <w:rsid w:val="00A76FE8"/>
    <w:rsid w:val="00A80D21"/>
    <w:rsid w:val="00A81863"/>
    <w:rsid w:val="00A81A94"/>
    <w:rsid w:val="00A8203E"/>
    <w:rsid w:val="00A824DF"/>
    <w:rsid w:val="00A826B8"/>
    <w:rsid w:val="00A82807"/>
    <w:rsid w:val="00A82F2C"/>
    <w:rsid w:val="00A8359A"/>
    <w:rsid w:val="00A836D7"/>
    <w:rsid w:val="00A837F0"/>
    <w:rsid w:val="00A839D5"/>
    <w:rsid w:val="00A84131"/>
    <w:rsid w:val="00A845E1"/>
    <w:rsid w:val="00A84B4C"/>
    <w:rsid w:val="00A85903"/>
    <w:rsid w:val="00A86580"/>
    <w:rsid w:val="00A86C44"/>
    <w:rsid w:val="00A87169"/>
    <w:rsid w:val="00A8763D"/>
    <w:rsid w:val="00A87CFC"/>
    <w:rsid w:val="00A90559"/>
    <w:rsid w:val="00A90585"/>
    <w:rsid w:val="00A91D7D"/>
    <w:rsid w:val="00A91E9E"/>
    <w:rsid w:val="00A9241C"/>
    <w:rsid w:val="00A92C8B"/>
    <w:rsid w:val="00A94406"/>
    <w:rsid w:val="00A947A6"/>
    <w:rsid w:val="00A94818"/>
    <w:rsid w:val="00A952A8"/>
    <w:rsid w:val="00A954A8"/>
    <w:rsid w:val="00A95998"/>
    <w:rsid w:val="00A96D7A"/>
    <w:rsid w:val="00A97A60"/>
    <w:rsid w:val="00A97C80"/>
    <w:rsid w:val="00AA0171"/>
    <w:rsid w:val="00AA12E1"/>
    <w:rsid w:val="00AA28DA"/>
    <w:rsid w:val="00AA2C47"/>
    <w:rsid w:val="00AA3801"/>
    <w:rsid w:val="00AA3E2F"/>
    <w:rsid w:val="00AA5B1E"/>
    <w:rsid w:val="00AA6521"/>
    <w:rsid w:val="00AA6D0D"/>
    <w:rsid w:val="00AA6EB3"/>
    <w:rsid w:val="00AA7C1A"/>
    <w:rsid w:val="00AA7F0B"/>
    <w:rsid w:val="00AB1412"/>
    <w:rsid w:val="00AB194D"/>
    <w:rsid w:val="00AB1995"/>
    <w:rsid w:val="00AB241B"/>
    <w:rsid w:val="00AB2747"/>
    <w:rsid w:val="00AB2CD7"/>
    <w:rsid w:val="00AB3430"/>
    <w:rsid w:val="00AB49CC"/>
    <w:rsid w:val="00AB4A09"/>
    <w:rsid w:val="00AB5983"/>
    <w:rsid w:val="00AB5D61"/>
    <w:rsid w:val="00AB5E27"/>
    <w:rsid w:val="00AB6B9E"/>
    <w:rsid w:val="00AB6C67"/>
    <w:rsid w:val="00AB6D49"/>
    <w:rsid w:val="00AB6EDD"/>
    <w:rsid w:val="00AB7969"/>
    <w:rsid w:val="00AC02DE"/>
    <w:rsid w:val="00AC1FCD"/>
    <w:rsid w:val="00AC2633"/>
    <w:rsid w:val="00AC26AB"/>
    <w:rsid w:val="00AC33C7"/>
    <w:rsid w:val="00AC393A"/>
    <w:rsid w:val="00AC42F6"/>
    <w:rsid w:val="00AC46A7"/>
    <w:rsid w:val="00AC589B"/>
    <w:rsid w:val="00AC5CF1"/>
    <w:rsid w:val="00AC639D"/>
    <w:rsid w:val="00AC63A6"/>
    <w:rsid w:val="00AC6E4F"/>
    <w:rsid w:val="00AC710B"/>
    <w:rsid w:val="00AC72DA"/>
    <w:rsid w:val="00AD01E7"/>
    <w:rsid w:val="00AD0259"/>
    <w:rsid w:val="00AD02A1"/>
    <w:rsid w:val="00AD0AA9"/>
    <w:rsid w:val="00AD0CBB"/>
    <w:rsid w:val="00AD0F8E"/>
    <w:rsid w:val="00AD148B"/>
    <w:rsid w:val="00AD14B7"/>
    <w:rsid w:val="00AD154F"/>
    <w:rsid w:val="00AD17F7"/>
    <w:rsid w:val="00AD1C78"/>
    <w:rsid w:val="00AD2623"/>
    <w:rsid w:val="00AD273D"/>
    <w:rsid w:val="00AD32A4"/>
    <w:rsid w:val="00AD408F"/>
    <w:rsid w:val="00AD410B"/>
    <w:rsid w:val="00AD411C"/>
    <w:rsid w:val="00AD42D2"/>
    <w:rsid w:val="00AD479B"/>
    <w:rsid w:val="00AD4852"/>
    <w:rsid w:val="00AD5A8A"/>
    <w:rsid w:val="00AD5F22"/>
    <w:rsid w:val="00AD6072"/>
    <w:rsid w:val="00AD6A6E"/>
    <w:rsid w:val="00AD6C51"/>
    <w:rsid w:val="00AD75BD"/>
    <w:rsid w:val="00AD78B2"/>
    <w:rsid w:val="00AD78B8"/>
    <w:rsid w:val="00AD7DCE"/>
    <w:rsid w:val="00AE0EC8"/>
    <w:rsid w:val="00AE0F75"/>
    <w:rsid w:val="00AE1666"/>
    <w:rsid w:val="00AE1849"/>
    <w:rsid w:val="00AE2012"/>
    <w:rsid w:val="00AE21F4"/>
    <w:rsid w:val="00AE2353"/>
    <w:rsid w:val="00AE2C22"/>
    <w:rsid w:val="00AE3A7E"/>
    <w:rsid w:val="00AE3CC0"/>
    <w:rsid w:val="00AE4683"/>
    <w:rsid w:val="00AE4F08"/>
    <w:rsid w:val="00AE533F"/>
    <w:rsid w:val="00AE7729"/>
    <w:rsid w:val="00AE773E"/>
    <w:rsid w:val="00AE7E2A"/>
    <w:rsid w:val="00AE7E31"/>
    <w:rsid w:val="00AF0235"/>
    <w:rsid w:val="00AF0278"/>
    <w:rsid w:val="00AF105C"/>
    <w:rsid w:val="00AF479B"/>
    <w:rsid w:val="00AF4883"/>
    <w:rsid w:val="00AF599A"/>
    <w:rsid w:val="00AF66C4"/>
    <w:rsid w:val="00AF679C"/>
    <w:rsid w:val="00AF701C"/>
    <w:rsid w:val="00B000AC"/>
    <w:rsid w:val="00B0160E"/>
    <w:rsid w:val="00B01DDE"/>
    <w:rsid w:val="00B023E1"/>
    <w:rsid w:val="00B0257B"/>
    <w:rsid w:val="00B029AC"/>
    <w:rsid w:val="00B04530"/>
    <w:rsid w:val="00B05315"/>
    <w:rsid w:val="00B058E9"/>
    <w:rsid w:val="00B0594E"/>
    <w:rsid w:val="00B05B5F"/>
    <w:rsid w:val="00B05E21"/>
    <w:rsid w:val="00B0607F"/>
    <w:rsid w:val="00B06339"/>
    <w:rsid w:val="00B06733"/>
    <w:rsid w:val="00B06C91"/>
    <w:rsid w:val="00B06D77"/>
    <w:rsid w:val="00B06DC6"/>
    <w:rsid w:val="00B07489"/>
    <w:rsid w:val="00B076C3"/>
    <w:rsid w:val="00B10018"/>
    <w:rsid w:val="00B105F5"/>
    <w:rsid w:val="00B106EF"/>
    <w:rsid w:val="00B113B9"/>
    <w:rsid w:val="00B113D4"/>
    <w:rsid w:val="00B11DF3"/>
    <w:rsid w:val="00B12DC8"/>
    <w:rsid w:val="00B142FC"/>
    <w:rsid w:val="00B144A4"/>
    <w:rsid w:val="00B14530"/>
    <w:rsid w:val="00B148B8"/>
    <w:rsid w:val="00B1558E"/>
    <w:rsid w:val="00B15A9E"/>
    <w:rsid w:val="00B168F8"/>
    <w:rsid w:val="00B16CE7"/>
    <w:rsid w:val="00B1723D"/>
    <w:rsid w:val="00B17FEB"/>
    <w:rsid w:val="00B2012E"/>
    <w:rsid w:val="00B2046E"/>
    <w:rsid w:val="00B21A10"/>
    <w:rsid w:val="00B22205"/>
    <w:rsid w:val="00B2323F"/>
    <w:rsid w:val="00B23492"/>
    <w:rsid w:val="00B23C9E"/>
    <w:rsid w:val="00B23D3B"/>
    <w:rsid w:val="00B2492C"/>
    <w:rsid w:val="00B24A84"/>
    <w:rsid w:val="00B24E8C"/>
    <w:rsid w:val="00B25636"/>
    <w:rsid w:val="00B25FF0"/>
    <w:rsid w:val="00B260C3"/>
    <w:rsid w:val="00B26276"/>
    <w:rsid w:val="00B26BD3"/>
    <w:rsid w:val="00B26CD7"/>
    <w:rsid w:val="00B27EAA"/>
    <w:rsid w:val="00B30308"/>
    <w:rsid w:val="00B3122A"/>
    <w:rsid w:val="00B31E10"/>
    <w:rsid w:val="00B32141"/>
    <w:rsid w:val="00B32BD0"/>
    <w:rsid w:val="00B3312B"/>
    <w:rsid w:val="00B336ED"/>
    <w:rsid w:val="00B33BC4"/>
    <w:rsid w:val="00B33CEE"/>
    <w:rsid w:val="00B33DAA"/>
    <w:rsid w:val="00B35944"/>
    <w:rsid w:val="00B36622"/>
    <w:rsid w:val="00B36D11"/>
    <w:rsid w:val="00B4031F"/>
    <w:rsid w:val="00B41BE2"/>
    <w:rsid w:val="00B42BC8"/>
    <w:rsid w:val="00B45085"/>
    <w:rsid w:val="00B46312"/>
    <w:rsid w:val="00B4665B"/>
    <w:rsid w:val="00B46E77"/>
    <w:rsid w:val="00B4740C"/>
    <w:rsid w:val="00B4787F"/>
    <w:rsid w:val="00B47C02"/>
    <w:rsid w:val="00B5068A"/>
    <w:rsid w:val="00B508FF"/>
    <w:rsid w:val="00B51253"/>
    <w:rsid w:val="00B518F4"/>
    <w:rsid w:val="00B52334"/>
    <w:rsid w:val="00B523A9"/>
    <w:rsid w:val="00B52D3F"/>
    <w:rsid w:val="00B53A9C"/>
    <w:rsid w:val="00B53E5C"/>
    <w:rsid w:val="00B55904"/>
    <w:rsid w:val="00B57110"/>
    <w:rsid w:val="00B579CE"/>
    <w:rsid w:val="00B57EC4"/>
    <w:rsid w:val="00B60612"/>
    <w:rsid w:val="00B6173F"/>
    <w:rsid w:val="00B61EF0"/>
    <w:rsid w:val="00B62155"/>
    <w:rsid w:val="00B626EA"/>
    <w:rsid w:val="00B63427"/>
    <w:rsid w:val="00B6356F"/>
    <w:rsid w:val="00B636FE"/>
    <w:rsid w:val="00B63E11"/>
    <w:rsid w:val="00B641EB"/>
    <w:rsid w:val="00B64211"/>
    <w:rsid w:val="00B6426E"/>
    <w:rsid w:val="00B64474"/>
    <w:rsid w:val="00B644A9"/>
    <w:rsid w:val="00B6669F"/>
    <w:rsid w:val="00B66CE8"/>
    <w:rsid w:val="00B66F43"/>
    <w:rsid w:val="00B677F7"/>
    <w:rsid w:val="00B71BE6"/>
    <w:rsid w:val="00B7200E"/>
    <w:rsid w:val="00B720C6"/>
    <w:rsid w:val="00B726F9"/>
    <w:rsid w:val="00B72A19"/>
    <w:rsid w:val="00B735A3"/>
    <w:rsid w:val="00B73F14"/>
    <w:rsid w:val="00B74C9A"/>
    <w:rsid w:val="00B755C8"/>
    <w:rsid w:val="00B760CE"/>
    <w:rsid w:val="00B76453"/>
    <w:rsid w:val="00B76F66"/>
    <w:rsid w:val="00B773D0"/>
    <w:rsid w:val="00B776C9"/>
    <w:rsid w:val="00B77CAE"/>
    <w:rsid w:val="00B801D9"/>
    <w:rsid w:val="00B803F3"/>
    <w:rsid w:val="00B80745"/>
    <w:rsid w:val="00B80DA7"/>
    <w:rsid w:val="00B81D13"/>
    <w:rsid w:val="00B821C8"/>
    <w:rsid w:val="00B8260A"/>
    <w:rsid w:val="00B831AD"/>
    <w:rsid w:val="00B83219"/>
    <w:rsid w:val="00B83B9F"/>
    <w:rsid w:val="00B84270"/>
    <w:rsid w:val="00B84660"/>
    <w:rsid w:val="00B858E1"/>
    <w:rsid w:val="00B85D31"/>
    <w:rsid w:val="00B85ED9"/>
    <w:rsid w:val="00B869CA"/>
    <w:rsid w:val="00B86CB1"/>
    <w:rsid w:val="00B86F89"/>
    <w:rsid w:val="00B87492"/>
    <w:rsid w:val="00B9020A"/>
    <w:rsid w:val="00B9129E"/>
    <w:rsid w:val="00B92046"/>
    <w:rsid w:val="00B92635"/>
    <w:rsid w:val="00B92BA7"/>
    <w:rsid w:val="00B93A51"/>
    <w:rsid w:val="00B93C8F"/>
    <w:rsid w:val="00B93F7E"/>
    <w:rsid w:val="00B94B40"/>
    <w:rsid w:val="00B95503"/>
    <w:rsid w:val="00B95E16"/>
    <w:rsid w:val="00B96BE4"/>
    <w:rsid w:val="00B96C5A"/>
    <w:rsid w:val="00B96DD6"/>
    <w:rsid w:val="00B972FF"/>
    <w:rsid w:val="00BA039F"/>
    <w:rsid w:val="00BA102E"/>
    <w:rsid w:val="00BA1129"/>
    <w:rsid w:val="00BA165D"/>
    <w:rsid w:val="00BA19CB"/>
    <w:rsid w:val="00BA1E6D"/>
    <w:rsid w:val="00BA24F2"/>
    <w:rsid w:val="00BA2BC0"/>
    <w:rsid w:val="00BA32B8"/>
    <w:rsid w:val="00BA3CDE"/>
    <w:rsid w:val="00BA4200"/>
    <w:rsid w:val="00BA4DFE"/>
    <w:rsid w:val="00BA502F"/>
    <w:rsid w:val="00BA7F89"/>
    <w:rsid w:val="00BB0F4A"/>
    <w:rsid w:val="00BB19D0"/>
    <w:rsid w:val="00BB1F84"/>
    <w:rsid w:val="00BB219B"/>
    <w:rsid w:val="00BB2BA8"/>
    <w:rsid w:val="00BB2CFF"/>
    <w:rsid w:val="00BB35CA"/>
    <w:rsid w:val="00BB4055"/>
    <w:rsid w:val="00BB41A2"/>
    <w:rsid w:val="00BB4251"/>
    <w:rsid w:val="00BB432C"/>
    <w:rsid w:val="00BB507B"/>
    <w:rsid w:val="00BB5A69"/>
    <w:rsid w:val="00BB5A70"/>
    <w:rsid w:val="00BB5C70"/>
    <w:rsid w:val="00BB6554"/>
    <w:rsid w:val="00BB69E9"/>
    <w:rsid w:val="00BB72EB"/>
    <w:rsid w:val="00BB7824"/>
    <w:rsid w:val="00BB78F3"/>
    <w:rsid w:val="00BC0935"/>
    <w:rsid w:val="00BC0C81"/>
    <w:rsid w:val="00BC0EE8"/>
    <w:rsid w:val="00BC164F"/>
    <w:rsid w:val="00BC16F4"/>
    <w:rsid w:val="00BC1DCD"/>
    <w:rsid w:val="00BC23D0"/>
    <w:rsid w:val="00BC35EC"/>
    <w:rsid w:val="00BC36F9"/>
    <w:rsid w:val="00BC42FB"/>
    <w:rsid w:val="00BC4AC1"/>
    <w:rsid w:val="00BC5FDA"/>
    <w:rsid w:val="00BC60D4"/>
    <w:rsid w:val="00BC745A"/>
    <w:rsid w:val="00BC7F2D"/>
    <w:rsid w:val="00BD05FB"/>
    <w:rsid w:val="00BD1476"/>
    <w:rsid w:val="00BD1AFF"/>
    <w:rsid w:val="00BD2DC6"/>
    <w:rsid w:val="00BD2E2B"/>
    <w:rsid w:val="00BD2F54"/>
    <w:rsid w:val="00BD34CF"/>
    <w:rsid w:val="00BD3B58"/>
    <w:rsid w:val="00BD4390"/>
    <w:rsid w:val="00BD43BC"/>
    <w:rsid w:val="00BD4665"/>
    <w:rsid w:val="00BD46ED"/>
    <w:rsid w:val="00BD4DE4"/>
    <w:rsid w:val="00BD56AA"/>
    <w:rsid w:val="00BD59DF"/>
    <w:rsid w:val="00BD667E"/>
    <w:rsid w:val="00BD6737"/>
    <w:rsid w:val="00BD6CE1"/>
    <w:rsid w:val="00BD6DD2"/>
    <w:rsid w:val="00BD7E26"/>
    <w:rsid w:val="00BD7F85"/>
    <w:rsid w:val="00BE004A"/>
    <w:rsid w:val="00BE012A"/>
    <w:rsid w:val="00BE03BD"/>
    <w:rsid w:val="00BE1B1A"/>
    <w:rsid w:val="00BE1E13"/>
    <w:rsid w:val="00BE3C56"/>
    <w:rsid w:val="00BE3EF5"/>
    <w:rsid w:val="00BE4171"/>
    <w:rsid w:val="00BE4562"/>
    <w:rsid w:val="00BE5742"/>
    <w:rsid w:val="00BE5DAC"/>
    <w:rsid w:val="00BE6555"/>
    <w:rsid w:val="00BE6DDB"/>
    <w:rsid w:val="00BE71E0"/>
    <w:rsid w:val="00BE7F53"/>
    <w:rsid w:val="00BF0C67"/>
    <w:rsid w:val="00BF15D5"/>
    <w:rsid w:val="00BF1AC5"/>
    <w:rsid w:val="00BF1BDF"/>
    <w:rsid w:val="00BF1FC5"/>
    <w:rsid w:val="00BF2186"/>
    <w:rsid w:val="00BF25EE"/>
    <w:rsid w:val="00BF29E7"/>
    <w:rsid w:val="00BF2D01"/>
    <w:rsid w:val="00BF2F26"/>
    <w:rsid w:val="00BF36CE"/>
    <w:rsid w:val="00BF3C1F"/>
    <w:rsid w:val="00BF4112"/>
    <w:rsid w:val="00BF4FB1"/>
    <w:rsid w:val="00BF631A"/>
    <w:rsid w:val="00BF69AA"/>
    <w:rsid w:val="00BF6B28"/>
    <w:rsid w:val="00BF71EB"/>
    <w:rsid w:val="00C01050"/>
    <w:rsid w:val="00C012FE"/>
    <w:rsid w:val="00C0132A"/>
    <w:rsid w:val="00C013D9"/>
    <w:rsid w:val="00C016ED"/>
    <w:rsid w:val="00C01CEF"/>
    <w:rsid w:val="00C01EFE"/>
    <w:rsid w:val="00C024B3"/>
    <w:rsid w:val="00C03B75"/>
    <w:rsid w:val="00C03F03"/>
    <w:rsid w:val="00C0464B"/>
    <w:rsid w:val="00C04C29"/>
    <w:rsid w:val="00C05608"/>
    <w:rsid w:val="00C062BC"/>
    <w:rsid w:val="00C0643A"/>
    <w:rsid w:val="00C06829"/>
    <w:rsid w:val="00C10960"/>
    <w:rsid w:val="00C11776"/>
    <w:rsid w:val="00C1185D"/>
    <w:rsid w:val="00C1190B"/>
    <w:rsid w:val="00C11D04"/>
    <w:rsid w:val="00C124CB"/>
    <w:rsid w:val="00C12E7F"/>
    <w:rsid w:val="00C133F0"/>
    <w:rsid w:val="00C13A40"/>
    <w:rsid w:val="00C13D19"/>
    <w:rsid w:val="00C14338"/>
    <w:rsid w:val="00C15765"/>
    <w:rsid w:val="00C15FC1"/>
    <w:rsid w:val="00C165C9"/>
    <w:rsid w:val="00C16C38"/>
    <w:rsid w:val="00C16F50"/>
    <w:rsid w:val="00C17145"/>
    <w:rsid w:val="00C175B9"/>
    <w:rsid w:val="00C17F6D"/>
    <w:rsid w:val="00C20230"/>
    <w:rsid w:val="00C20394"/>
    <w:rsid w:val="00C207B0"/>
    <w:rsid w:val="00C20963"/>
    <w:rsid w:val="00C20CFE"/>
    <w:rsid w:val="00C20DF4"/>
    <w:rsid w:val="00C221DC"/>
    <w:rsid w:val="00C224B7"/>
    <w:rsid w:val="00C2372A"/>
    <w:rsid w:val="00C23C55"/>
    <w:rsid w:val="00C24C39"/>
    <w:rsid w:val="00C24E45"/>
    <w:rsid w:val="00C255A9"/>
    <w:rsid w:val="00C2561F"/>
    <w:rsid w:val="00C257AE"/>
    <w:rsid w:val="00C257F4"/>
    <w:rsid w:val="00C25C0F"/>
    <w:rsid w:val="00C2645F"/>
    <w:rsid w:val="00C2711E"/>
    <w:rsid w:val="00C27313"/>
    <w:rsid w:val="00C274A1"/>
    <w:rsid w:val="00C27B43"/>
    <w:rsid w:val="00C30444"/>
    <w:rsid w:val="00C309F8"/>
    <w:rsid w:val="00C30CE9"/>
    <w:rsid w:val="00C317EA"/>
    <w:rsid w:val="00C31A82"/>
    <w:rsid w:val="00C32611"/>
    <w:rsid w:val="00C32896"/>
    <w:rsid w:val="00C3303F"/>
    <w:rsid w:val="00C3308D"/>
    <w:rsid w:val="00C33409"/>
    <w:rsid w:val="00C343A3"/>
    <w:rsid w:val="00C346B3"/>
    <w:rsid w:val="00C34A0A"/>
    <w:rsid w:val="00C34DDB"/>
    <w:rsid w:val="00C34E2F"/>
    <w:rsid w:val="00C34F58"/>
    <w:rsid w:val="00C35902"/>
    <w:rsid w:val="00C35CD9"/>
    <w:rsid w:val="00C403EF"/>
    <w:rsid w:val="00C407B8"/>
    <w:rsid w:val="00C40B17"/>
    <w:rsid w:val="00C40C77"/>
    <w:rsid w:val="00C42547"/>
    <w:rsid w:val="00C432A1"/>
    <w:rsid w:val="00C43323"/>
    <w:rsid w:val="00C44115"/>
    <w:rsid w:val="00C4455F"/>
    <w:rsid w:val="00C44AD1"/>
    <w:rsid w:val="00C45524"/>
    <w:rsid w:val="00C457B5"/>
    <w:rsid w:val="00C46D6D"/>
    <w:rsid w:val="00C46EC2"/>
    <w:rsid w:val="00C475CC"/>
    <w:rsid w:val="00C4774E"/>
    <w:rsid w:val="00C5009B"/>
    <w:rsid w:val="00C50910"/>
    <w:rsid w:val="00C516EC"/>
    <w:rsid w:val="00C51866"/>
    <w:rsid w:val="00C51965"/>
    <w:rsid w:val="00C52C62"/>
    <w:rsid w:val="00C52F7B"/>
    <w:rsid w:val="00C53025"/>
    <w:rsid w:val="00C5346E"/>
    <w:rsid w:val="00C535E9"/>
    <w:rsid w:val="00C5370D"/>
    <w:rsid w:val="00C5376F"/>
    <w:rsid w:val="00C53B39"/>
    <w:rsid w:val="00C541B4"/>
    <w:rsid w:val="00C54384"/>
    <w:rsid w:val="00C54491"/>
    <w:rsid w:val="00C547FC"/>
    <w:rsid w:val="00C55083"/>
    <w:rsid w:val="00C5578E"/>
    <w:rsid w:val="00C55819"/>
    <w:rsid w:val="00C55881"/>
    <w:rsid w:val="00C56466"/>
    <w:rsid w:val="00C570AA"/>
    <w:rsid w:val="00C57448"/>
    <w:rsid w:val="00C57B6C"/>
    <w:rsid w:val="00C57C25"/>
    <w:rsid w:val="00C601DD"/>
    <w:rsid w:val="00C6051C"/>
    <w:rsid w:val="00C60DD3"/>
    <w:rsid w:val="00C614A3"/>
    <w:rsid w:val="00C62904"/>
    <w:rsid w:val="00C63A42"/>
    <w:rsid w:val="00C63ED7"/>
    <w:rsid w:val="00C64252"/>
    <w:rsid w:val="00C64316"/>
    <w:rsid w:val="00C64DB3"/>
    <w:rsid w:val="00C65AE4"/>
    <w:rsid w:val="00C660A9"/>
    <w:rsid w:val="00C66BAF"/>
    <w:rsid w:val="00C66F89"/>
    <w:rsid w:val="00C6703E"/>
    <w:rsid w:val="00C70009"/>
    <w:rsid w:val="00C70466"/>
    <w:rsid w:val="00C7168F"/>
    <w:rsid w:val="00C72B55"/>
    <w:rsid w:val="00C733B5"/>
    <w:rsid w:val="00C74CB2"/>
    <w:rsid w:val="00C75B1D"/>
    <w:rsid w:val="00C75B5D"/>
    <w:rsid w:val="00C76B8E"/>
    <w:rsid w:val="00C76E20"/>
    <w:rsid w:val="00C80025"/>
    <w:rsid w:val="00C806A9"/>
    <w:rsid w:val="00C80746"/>
    <w:rsid w:val="00C80DDC"/>
    <w:rsid w:val="00C80F8C"/>
    <w:rsid w:val="00C8167C"/>
    <w:rsid w:val="00C819EB"/>
    <w:rsid w:val="00C82618"/>
    <w:rsid w:val="00C82BDD"/>
    <w:rsid w:val="00C832F7"/>
    <w:rsid w:val="00C83613"/>
    <w:rsid w:val="00C8373B"/>
    <w:rsid w:val="00C83ED9"/>
    <w:rsid w:val="00C84475"/>
    <w:rsid w:val="00C84C05"/>
    <w:rsid w:val="00C851B7"/>
    <w:rsid w:val="00C85449"/>
    <w:rsid w:val="00C85BF4"/>
    <w:rsid w:val="00C85C04"/>
    <w:rsid w:val="00C86BA7"/>
    <w:rsid w:val="00C86C5C"/>
    <w:rsid w:val="00C9056F"/>
    <w:rsid w:val="00C90814"/>
    <w:rsid w:val="00C90B33"/>
    <w:rsid w:val="00C91736"/>
    <w:rsid w:val="00C9196A"/>
    <w:rsid w:val="00C92033"/>
    <w:rsid w:val="00C92464"/>
    <w:rsid w:val="00C93184"/>
    <w:rsid w:val="00C938D7"/>
    <w:rsid w:val="00C93C6D"/>
    <w:rsid w:val="00C93C7A"/>
    <w:rsid w:val="00C93DC7"/>
    <w:rsid w:val="00C93DCD"/>
    <w:rsid w:val="00C93FCB"/>
    <w:rsid w:val="00C9595C"/>
    <w:rsid w:val="00C95C37"/>
    <w:rsid w:val="00C96FE7"/>
    <w:rsid w:val="00C973F2"/>
    <w:rsid w:val="00C9760F"/>
    <w:rsid w:val="00CA02B4"/>
    <w:rsid w:val="00CA0896"/>
    <w:rsid w:val="00CA0B41"/>
    <w:rsid w:val="00CA1F9D"/>
    <w:rsid w:val="00CA2657"/>
    <w:rsid w:val="00CA2866"/>
    <w:rsid w:val="00CA2931"/>
    <w:rsid w:val="00CA2F7E"/>
    <w:rsid w:val="00CA30C9"/>
    <w:rsid w:val="00CA3401"/>
    <w:rsid w:val="00CA372D"/>
    <w:rsid w:val="00CA3C39"/>
    <w:rsid w:val="00CA51ED"/>
    <w:rsid w:val="00CA5B7A"/>
    <w:rsid w:val="00CA637B"/>
    <w:rsid w:val="00CA6CFC"/>
    <w:rsid w:val="00CA7238"/>
    <w:rsid w:val="00CA76F8"/>
    <w:rsid w:val="00CB0432"/>
    <w:rsid w:val="00CB0C8F"/>
    <w:rsid w:val="00CB0D37"/>
    <w:rsid w:val="00CB0F48"/>
    <w:rsid w:val="00CB149E"/>
    <w:rsid w:val="00CB19F8"/>
    <w:rsid w:val="00CB1B01"/>
    <w:rsid w:val="00CB25D5"/>
    <w:rsid w:val="00CB2B88"/>
    <w:rsid w:val="00CB2E21"/>
    <w:rsid w:val="00CB3574"/>
    <w:rsid w:val="00CB3DD1"/>
    <w:rsid w:val="00CB45E1"/>
    <w:rsid w:val="00CB4A42"/>
    <w:rsid w:val="00CB4E03"/>
    <w:rsid w:val="00CB5797"/>
    <w:rsid w:val="00CB5F23"/>
    <w:rsid w:val="00CB6E31"/>
    <w:rsid w:val="00CB762B"/>
    <w:rsid w:val="00CB7E91"/>
    <w:rsid w:val="00CC08E9"/>
    <w:rsid w:val="00CC1859"/>
    <w:rsid w:val="00CC189E"/>
    <w:rsid w:val="00CC1CBA"/>
    <w:rsid w:val="00CC2D4D"/>
    <w:rsid w:val="00CC2ED9"/>
    <w:rsid w:val="00CC3074"/>
    <w:rsid w:val="00CC3F71"/>
    <w:rsid w:val="00CC41DE"/>
    <w:rsid w:val="00CC4647"/>
    <w:rsid w:val="00CC47D6"/>
    <w:rsid w:val="00CC5276"/>
    <w:rsid w:val="00CC55A5"/>
    <w:rsid w:val="00CC5A21"/>
    <w:rsid w:val="00CC634B"/>
    <w:rsid w:val="00CC63DC"/>
    <w:rsid w:val="00CC65D1"/>
    <w:rsid w:val="00CC6934"/>
    <w:rsid w:val="00CC73E3"/>
    <w:rsid w:val="00CC7459"/>
    <w:rsid w:val="00CD078B"/>
    <w:rsid w:val="00CD0E0C"/>
    <w:rsid w:val="00CD20C0"/>
    <w:rsid w:val="00CD2458"/>
    <w:rsid w:val="00CD26A9"/>
    <w:rsid w:val="00CD2AA9"/>
    <w:rsid w:val="00CD2D7D"/>
    <w:rsid w:val="00CD2E9D"/>
    <w:rsid w:val="00CD3628"/>
    <w:rsid w:val="00CD3B38"/>
    <w:rsid w:val="00CD5009"/>
    <w:rsid w:val="00CD5192"/>
    <w:rsid w:val="00CD547D"/>
    <w:rsid w:val="00CD5B34"/>
    <w:rsid w:val="00CD6FC5"/>
    <w:rsid w:val="00CD7EC0"/>
    <w:rsid w:val="00CD7EC5"/>
    <w:rsid w:val="00CE098F"/>
    <w:rsid w:val="00CE1580"/>
    <w:rsid w:val="00CE1665"/>
    <w:rsid w:val="00CE1AD7"/>
    <w:rsid w:val="00CE2795"/>
    <w:rsid w:val="00CE2B2F"/>
    <w:rsid w:val="00CE2EF5"/>
    <w:rsid w:val="00CE327D"/>
    <w:rsid w:val="00CE34C1"/>
    <w:rsid w:val="00CE3662"/>
    <w:rsid w:val="00CE3B0A"/>
    <w:rsid w:val="00CE3F5A"/>
    <w:rsid w:val="00CE4634"/>
    <w:rsid w:val="00CE4D3F"/>
    <w:rsid w:val="00CE5C38"/>
    <w:rsid w:val="00CE5CEE"/>
    <w:rsid w:val="00CE60DE"/>
    <w:rsid w:val="00CE6B28"/>
    <w:rsid w:val="00CE7277"/>
    <w:rsid w:val="00CE7462"/>
    <w:rsid w:val="00CF0396"/>
    <w:rsid w:val="00CF0F16"/>
    <w:rsid w:val="00CF15DA"/>
    <w:rsid w:val="00CF1A6D"/>
    <w:rsid w:val="00CF1F3C"/>
    <w:rsid w:val="00CF1F88"/>
    <w:rsid w:val="00CF2203"/>
    <w:rsid w:val="00CF2513"/>
    <w:rsid w:val="00CF272A"/>
    <w:rsid w:val="00CF38AC"/>
    <w:rsid w:val="00CF3CAD"/>
    <w:rsid w:val="00CF41FF"/>
    <w:rsid w:val="00CF520B"/>
    <w:rsid w:val="00CF52B8"/>
    <w:rsid w:val="00CF5994"/>
    <w:rsid w:val="00CF6128"/>
    <w:rsid w:val="00CF6382"/>
    <w:rsid w:val="00CF7B13"/>
    <w:rsid w:val="00D002A7"/>
    <w:rsid w:val="00D00BCF"/>
    <w:rsid w:val="00D02263"/>
    <w:rsid w:val="00D02CC4"/>
    <w:rsid w:val="00D02F42"/>
    <w:rsid w:val="00D03715"/>
    <w:rsid w:val="00D03DD9"/>
    <w:rsid w:val="00D04002"/>
    <w:rsid w:val="00D0459F"/>
    <w:rsid w:val="00D04BFE"/>
    <w:rsid w:val="00D04D69"/>
    <w:rsid w:val="00D055B7"/>
    <w:rsid w:val="00D05BD5"/>
    <w:rsid w:val="00D06027"/>
    <w:rsid w:val="00D06181"/>
    <w:rsid w:val="00D0646F"/>
    <w:rsid w:val="00D06724"/>
    <w:rsid w:val="00D06C5D"/>
    <w:rsid w:val="00D06E1A"/>
    <w:rsid w:val="00D070D6"/>
    <w:rsid w:val="00D07496"/>
    <w:rsid w:val="00D07BC7"/>
    <w:rsid w:val="00D104C7"/>
    <w:rsid w:val="00D10DEF"/>
    <w:rsid w:val="00D12C7E"/>
    <w:rsid w:val="00D132F5"/>
    <w:rsid w:val="00D13CA3"/>
    <w:rsid w:val="00D13DA2"/>
    <w:rsid w:val="00D152A5"/>
    <w:rsid w:val="00D157BA"/>
    <w:rsid w:val="00D15988"/>
    <w:rsid w:val="00D1600D"/>
    <w:rsid w:val="00D16659"/>
    <w:rsid w:val="00D1673F"/>
    <w:rsid w:val="00D17C70"/>
    <w:rsid w:val="00D17D39"/>
    <w:rsid w:val="00D2041C"/>
    <w:rsid w:val="00D20BC2"/>
    <w:rsid w:val="00D21402"/>
    <w:rsid w:val="00D21450"/>
    <w:rsid w:val="00D21E8A"/>
    <w:rsid w:val="00D238B0"/>
    <w:rsid w:val="00D24278"/>
    <w:rsid w:val="00D243BA"/>
    <w:rsid w:val="00D24797"/>
    <w:rsid w:val="00D24FB1"/>
    <w:rsid w:val="00D254B0"/>
    <w:rsid w:val="00D270C5"/>
    <w:rsid w:val="00D27312"/>
    <w:rsid w:val="00D276D9"/>
    <w:rsid w:val="00D277A8"/>
    <w:rsid w:val="00D27862"/>
    <w:rsid w:val="00D278C1"/>
    <w:rsid w:val="00D278FA"/>
    <w:rsid w:val="00D27E43"/>
    <w:rsid w:val="00D27FBE"/>
    <w:rsid w:val="00D305E0"/>
    <w:rsid w:val="00D32647"/>
    <w:rsid w:val="00D32BEE"/>
    <w:rsid w:val="00D33815"/>
    <w:rsid w:val="00D33B27"/>
    <w:rsid w:val="00D3407E"/>
    <w:rsid w:val="00D34259"/>
    <w:rsid w:val="00D34411"/>
    <w:rsid w:val="00D3490C"/>
    <w:rsid w:val="00D34C71"/>
    <w:rsid w:val="00D354B0"/>
    <w:rsid w:val="00D35ADD"/>
    <w:rsid w:val="00D3617B"/>
    <w:rsid w:val="00D36C60"/>
    <w:rsid w:val="00D3725E"/>
    <w:rsid w:val="00D376D1"/>
    <w:rsid w:val="00D3797D"/>
    <w:rsid w:val="00D37CA5"/>
    <w:rsid w:val="00D40C36"/>
    <w:rsid w:val="00D413A2"/>
    <w:rsid w:val="00D415BC"/>
    <w:rsid w:val="00D41C3E"/>
    <w:rsid w:val="00D42108"/>
    <w:rsid w:val="00D423D1"/>
    <w:rsid w:val="00D4244E"/>
    <w:rsid w:val="00D425E9"/>
    <w:rsid w:val="00D42A6E"/>
    <w:rsid w:val="00D4341E"/>
    <w:rsid w:val="00D4368E"/>
    <w:rsid w:val="00D447B8"/>
    <w:rsid w:val="00D44B00"/>
    <w:rsid w:val="00D457B3"/>
    <w:rsid w:val="00D45D05"/>
    <w:rsid w:val="00D46B76"/>
    <w:rsid w:val="00D4724E"/>
    <w:rsid w:val="00D47945"/>
    <w:rsid w:val="00D47D08"/>
    <w:rsid w:val="00D47E05"/>
    <w:rsid w:val="00D50301"/>
    <w:rsid w:val="00D50B6E"/>
    <w:rsid w:val="00D50C8B"/>
    <w:rsid w:val="00D51CF4"/>
    <w:rsid w:val="00D5262A"/>
    <w:rsid w:val="00D52CB3"/>
    <w:rsid w:val="00D531E4"/>
    <w:rsid w:val="00D53833"/>
    <w:rsid w:val="00D5416E"/>
    <w:rsid w:val="00D54D56"/>
    <w:rsid w:val="00D55A0D"/>
    <w:rsid w:val="00D55F59"/>
    <w:rsid w:val="00D561A6"/>
    <w:rsid w:val="00D5659A"/>
    <w:rsid w:val="00D57278"/>
    <w:rsid w:val="00D600B3"/>
    <w:rsid w:val="00D6145D"/>
    <w:rsid w:val="00D617A6"/>
    <w:rsid w:val="00D61A47"/>
    <w:rsid w:val="00D61BC1"/>
    <w:rsid w:val="00D63035"/>
    <w:rsid w:val="00D6342A"/>
    <w:rsid w:val="00D6355F"/>
    <w:rsid w:val="00D63A0C"/>
    <w:rsid w:val="00D642A1"/>
    <w:rsid w:val="00D64F19"/>
    <w:rsid w:val="00D65212"/>
    <w:rsid w:val="00D6594E"/>
    <w:rsid w:val="00D66481"/>
    <w:rsid w:val="00D666A2"/>
    <w:rsid w:val="00D671AD"/>
    <w:rsid w:val="00D7108A"/>
    <w:rsid w:val="00D7115E"/>
    <w:rsid w:val="00D7129B"/>
    <w:rsid w:val="00D714BE"/>
    <w:rsid w:val="00D71730"/>
    <w:rsid w:val="00D71CC4"/>
    <w:rsid w:val="00D71EDA"/>
    <w:rsid w:val="00D72199"/>
    <w:rsid w:val="00D73637"/>
    <w:rsid w:val="00D74399"/>
    <w:rsid w:val="00D75114"/>
    <w:rsid w:val="00D75C79"/>
    <w:rsid w:val="00D76259"/>
    <w:rsid w:val="00D768D0"/>
    <w:rsid w:val="00D76A80"/>
    <w:rsid w:val="00D76CA7"/>
    <w:rsid w:val="00D76D05"/>
    <w:rsid w:val="00D76ED0"/>
    <w:rsid w:val="00D76FD4"/>
    <w:rsid w:val="00D77926"/>
    <w:rsid w:val="00D8063D"/>
    <w:rsid w:val="00D80EE3"/>
    <w:rsid w:val="00D81595"/>
    <w:rsid w:val="00D81E0D"/>
    <w:rsid w:val="00D827D7"/>
    <w:rsid w:val="00D82D63"/>
    <w:rsid w:val="00D82DFA"/>
    <w:rsid w:val="00D838EF"/>
    <w:rsid w:val="00D84753"/>
    <w:rsid w:val="00D84AAF"/>
    <w:rsid w:val="00D865ED"/>
    <w:rsid w:val="00D86C43"/>
    <w:rsid w:val="00D87281"/>
    <w:rsid w:val="00D8763D"/>
    <w:rsid w:val="00D87996"/>
    <w:rsid w:val="00D92135"/>
    <w:rsid w:val="00D92C56"/>
    <w:rsid w:val="00D92E9D"/>
    <w:rsid w:val="00D94297"/>
    <w:rsid w:val="00D949A2"/>
    <w:rsid w:val="00D95782"/>
    <w:rsid w:val="00D95E23"/>
    <w:rsid w:val="00D96377"/>
    <w:rsid w:val="00D96D6F"/>
    <w:rsid w:val="00D97DA6"/>
    <w:rsid w:val="00D97DAF"/>
    <w:rsid w:val="00D97DEE"/>
    <w:rsid w:val="00DA0022"/>
    <w:rsid w:val="00DA154A"/>
    <w:rsid w:val="00DA1B39"/>
    <w:rsid w:val="00DA212F"/>
    <w:rsid w:val="00DA24FB"/>
    <w:rsid w:val="00DA2F40"/>
    <w:rsid w:val="00DA3AE9"/>
    <w:rsid w:val="00DA3FD2"/>
    <w:rsid w:val="00DA47AA"/>
    <w:rsid w:val="00DA4817"/>
    <w:rsid w:val="00DA486D"/>
    <w:rsid w:val="00DA4ED3"/>
    <w:rsid w:val="00DA4F52"/>
    <w:rsid w:val="00DA4FF4"/>
    <w:rsid w:val="00DA5038"/>
    <w:rsid w:val="00DA5263"/>
    <w:rsid w:val="00DA5798"/>
    <w:rsid w:val="00DA62B1"/>
    <w:rsid w:val="00DA7F1A"/>
    <w:rsid w:val="00DB0C0B"/>
    <w:rsid w:val="00DB0F94"/>
    <w:rsid w:val="00DB1384"/>
    <w:rsid w:val="00DB1434"/>
    <w:rsid w:val="00DB1761"/>
    <w:rsid w:val="00DB1E68"/>
    <w:rsid w:val="00DB3C31"/>
    <w:rsid w:val="00DB3E8E"/>
    <w:rsid w:val="00DB3F36"/>
    <w:rsid w:val="00DB41FB"/>
    <w:rsid w:val="00DB4B50"/>
    <w:rsid w:val="00DB4BBF"/>
    <w:rsid w:val="00DB4EA7"/>
    <w:rsid w:val="00DB55F1"/>
    <w:rsid w:val="00DB56EB"/>
    <w:rsid w:val="00DB5820"/>
    <w:rsid w:val="00DB609D"/>
    <w:rsid w:val="00DB64A7"/>
    <w:rsid w:val="00DB64C6"/>
    <w:rsid w:val="00DB738A"/>
    <w:rsid w:val="00DC0F1B"/>
    <w:rsid w:val="00DC1018"/>
    <w:rsid w:val="00DC136A"/>
    <w:rsid w:val="00DC13E0"/>
    <w:rsid w:val="00DC15FD"/>
    <w:rsid w:val="00DC1CA1"/>
    <w:rsid w:val="00DC1D47"/>
    <w:rsid w:val="00DC23B7"/>
    <w:rsid w:val="00DC299D"/>
    <w:rsid w:val="00DC29CD"/>
    <w:rsid w:val="00DC2C43"/>
    <w:rsid w:val="00DC37FE"/>
    <w:rsid w:val="00DC3EC8"/>
    <w:rsid w:val="00DC41AB"/>
    <w:rsid w:val="00DC42BE"/>
    <w:rsid w:val="00DC5EE4"/>
    <w:rsid w:val="00DC640C"/>
    <w:rsid w:val="00DC6813"/>
    <w:rsid w:val="00DC6A19"/>
    <w:rsid w:val="00DC789E"/>
    <w:rsid w:val="00DC7A28"/>
    <w:rsid w:val="00DC7FD7"/>
    <w:rsid w:val="00DD1559"/>
    <w:rsid w:val="00DD19CB"/>
    <w:rsid w:val="00DD2229"/>
    <w:rsid w:val="00DD28BB"/>
    <w:rsid w:val="00DD4548"/>
    <w:rsid w:val="00DD4D99"/>
    <w:rsid w:val="00DD56AF"/>
    <w:rsid w:val="00DD5D22"/>
    <w:rsid w:val="00DD5E2D"/>
    <w:rsid w:val="00DD5ED6"/>
    <w:rsid w:val="00DD5FF2"/>
    <w:rsid w:val="00DD608F"/>
    <w:rsid w:val="00DD6486"/>
    <w:rsid w:val="00DD6A1D"/>
    <w:rsid w:val="00DD6AEB"/>
    <w:rsid w:val="00DD7628"/>
    <w:rsid w:val="00DD76FB"/>
    <w:rsid w:val="00DE04B6"/>
    <w:rsid w:val="00DE06B9"/>
    <w:rsid w:val="00DE1B9D"/>
    <w:rsid w:val="00DE21CB"/>
    <w:rsid w:val="00DE2222"/>
    <w:rsid w:val="00DE5272"/>
    <w:rsid w:val="00DE561D"/>
    <w:rsid w:val="00DE6FC6"/>
    <w:rsid w:val="00DE7C73"/>
    <w:rsid w:val="00DF027E"/>
    <w:rsid w:val="00DF2350"/>
    <w:rsid w:val="00DF258B"/>
    <w:rsid w:val="00DF2B98"/>
    <w:rsid w:val="00DF2D11"/>
    <w:rsid w:val="00DF2E06"/>
    <w:rsid w:val="00DF2FF2"/>
    <w:rsid w:val="00DF3EB7"/>
    <w:rsid w:val="00DF4083"/>
    <w:rsid w:val="00DF4C9B"/>
    <w:rsid w:val="00DF529F"/>
    <w:rsid w:val="00DF595B"/>
    <w:rsid w:val="00DF6B63"/>
    <w:rsid w:val="00DF7060"/>
    <w:rsid w:val="00DF7F70"/>
    <w:rsid w:val="00E0017F"/>
    <w:rsid w:val="00E010D5"/>
    <w:rsid w:val="00E014BB"/>
    <w:rsid w:val="00E015C9"/>
    <w:rsid w:val="00E01894"/>
    <w:rsid w:val="00E01A3D"/>
    <w:rsid w:val="00E01E05"/>
    <w:rsid w:val="00E02BB7"/>
    <w:rsid w:val="00E02E36"/>
    <w:rsid w:val="00E04509"/>
    <w:rsid w:val="00E04670"/>
    <w:rsid w:val="00E05B15"/>
    <w:rsid w:val="00E05E36"/>
    <w:rsid w:val="00E066C4"/>
    <w:rsid w:val="00E070F2"/>
    <w:rsid w:val="00E076BC"/>
    <w:rsid w:val="00E07E48"/>
    <w:rsid w:val="00E103AC"/>
    <w:rsid w:val="00E107C8"/>
    <w:rsid w:val="00E10FAD"/>
    <w:rsid w:val="00E11119"/>
    <w:rsid w:val="00E1129A"/>
    <w:rsid w:val="00E11644"/>
    <w:rsid w:val="00E11671"/>
    <w:rsid w:val="00E127AE"/>
    <w:rsid w:val="00E127EC"/>
    <w:rsid w:val="00E13556"/>
    <w:rsid w:val="00E13E75"/>
    <w:rsid w:val="00E141AB"/>
    <w:rsid w:val="00E1487F"/>
    <w:rsid w:val="00E14C94"/>
    <w:rsid w:val="00E1662A"/>
    <w:rsid w:val="00E16C89"/>
    <w:rsid w:val="00E16CBF"/>
    <w:rsid w:val="00E16CF6"/>
    <w:rsid w:val="00E171AB"/>
    <w:rsid w:val="00E20048"/>
    <w:rsid w:val="00E204C2"/>
    <w:rsid w:val="00E208A2"/>
    <w:rsid w:val="00E20CC7"/>
    <w:rsid w:val="00E20FC3"/>
    <w:rsid w:val="00E218B3"/>
    <w:rsid w:val="00E21B63"/>
    <w:rsid w:val="00E21E33"/>
    <w:rsid w:val="00E2251C"/>
    <w:rsid w:val="00E23031"/>
    <w:rsid w:val="00E2392F"/>
    <w:rsid w:val="00E23CBE"/>
    <w:rsid w:val="00E249C9"/>
    <w:rsid w:val="00E24F09"/>
    <w:rsid w:val="00E2530B"/>
    <w:rsid w:val="00E255B8"/>
    <w:rsid w:val="00E257BF"/>
    <w:rsid w:val="00E25FE2"/>
    <w:rsid w:val="00E2658A"/>
    <w:rsid w:val="00E26718"/>
    <w:rsid w:val="00E26B6B"/>
    <w:rsid w:val="00E27AE4"/>
    <w:rsid w:val="00E307DB"/>
    <w:rsid w:val="00E3099A"/>
    <w:rsid w:val="00E31771"/>
    <w:rsid w:val="00E31C69"/>
    <w:rsid w:val="00E32794"/>
    <w:rsid w:val="00E3281F"/>
    <w:rsid w:val="00E3297B"/>
    <w:rsid w:val="00E32DB6"/>
    <w:rsid w:val="00E33368"/>
    <w:rsid w:val="00E333E6"/>
    <w:rsid w:val="00E33503"/>
    <w:rsid w:val="00E339CE"/>
    <w:rsid w:val="00E33DCC"/>
    <w:rsid w:val="00E33F01"/>
    <w:rsid w:val="00E340B9"/>
    <w:rsid w:val="00E35722"/>
    <w:rsid w:val="00E36361"/>
    <w:rsid w:val="00E36407"/>
    <w:rsid w:val="00E36F85"/>
    <w:rsid w:val="00E37046"/>
    <w:rsid w:val="00E3706D"/>
    <w:rsid w:val="00E3717E"/>
    <w:rsid w:val="00E374B5"/>
    <w:rsid w:val="00E379E1"/>
    <w:rsid w:val="00E37C6A"/>
    <w:rsid w:val="00E37CD3"/>
    <w:rsid w:val="00E37EF4"/>
    <w:rsid w:val="00E40736"/>
    <w:rsid w:val="00E407BF"/>
    <w:rsid w:val="00E409E0"/>
    <w:rsid w:val="00E41DED"/>
    <w:rsid w:val="00E424F2"/>
    <w:rsid w:val="00E4261D"/>
    <w:rsid w:val="00E43567"/>
    <w:rsid w:val="00E4358D"/>
    <w:rsid w:val="00E44053"/>
    <w:rsid w:val="00E44167"/>
    <w:rsid w:val="00E44692"/>
    <w:rsid w:val="00E44B82"/>
    <w:rsid w:val="00E45107"/>
    <w:rsid w:val="00E45688"/>
    <w:rsid w:val="00E45CAB"/>
    <w:rsid w:val="00E46732"/>
    <w:rsid w:val="00E468AE"/>
    <w:rsid w:val="00E46D7C"/>
    <w:rsid w:val="00E470AA"/>
    <w:rsid w:val="00E50A3E"/>
    <w:rsid w:val="00E50D4C"/>
    <w:rsid w:val="00E524F8"/>
    <w:rsid w:val="00E53DED"/>
    <w:rsid w:val="00E53F44"/>
    <w:rsid w:val="00E54393"/>
    <w:rsid w:val="00E545BF"/>
    <w:rsid w:val="00E54688"/>
    <w:rsid w:val="00E558F0"/>
    <w:rsid w:val="00E5627A"/>
    <w:rsid w:val="00E57CF3"/>
    <w:rsid w:val="00E57D9B"/>
    <w:rsid w:val="00E57E7E"/>
    <w:rsid w:val="00E60828"/>
    <w:rsid w:val="00E60FE6"/>
    <w:rsid w:val="00E61288"/>
    <w:rsid w:val="00E613AB"/>
    <w:rsid w:val="00E62222"/>
    <w:rsid w:val="00E62E24"/>
    <w:rsid w:val="00E62FC7"/>
    <w:rsid w:val="00E64240"/>
    <w:rsid w:val="00E66CAE"/>
    <w:rsid w:val="00E700D3"/>
    <w:rsid w:val="00E702FF"/>
    <w:rsid w:val="00E7045A"/>
    <w:rsid w:val="00E7109A"/>
    <w:rsid w:val="00E71BEE"/>
    <w:rsid w:val="00E723FB"/>
    <w:rsid w:val="00E73E80"/>
    <w:rsid w:val="00E745B7"/>
    <w:rsid w:val="00E751C8"/>
    <w:rsid w:val="00E76263"/>
    <w:rsid w:val="00E777CF"/>
    <w:rsid w:val="00E77BF9"/>
    <w:rsid w:val="00E80A6E"/>
    <w:rsid w:val="00E80DCF"/>
    <w:rsid w:val="00E81606"/>
    <w:rsid w:val="00E81E18"/>
    <w:rsid w:val="00E8261C"/>
    <w:rsid w:val="00E8265E"/>
    <w:rsid w:val="00E82EA2"/>
    <w:rsid w:val="00E831E7"/>
    <w:rsid w:val="00E835E6"/>
    <w:rsid w:val="00E83827"/>
    <w:rsid w:val="00E8387B"/>
    <w:rsid w:val="00E83C27"/>
    <w:rsid w:val="00E844E6"/>
    <w:rsid w:val="00E8456A"/>
    <w:rsid w:val="00E848C7"/>
    <w:rsid w:val="00E84BF8"/>
    <w:rsid w:val="00E850DE"/>
    <w:rsid w:val="00E85488"/>
    <w:rsid w:val="00E85AD8"/>
    <w:rsid w:val="00E87214"/>
    <w:rsid w:val="00E873DB"/>
    <w:rsid w:val="00E87660"/>
    <w:rsid w:val="00E87E45"/>
    <w:rsid w:val="00E87E50"/>
    <w:rsid w:val="00E90874"/>
    <w:rsid w:val="00E92205"/>
    <w:rsid w:val="00E92585"/>
    <w:rsid w:val="00E9286F"/>
    <w:rsid w:val="00E93C05"/>
    <w:rsid w:val="00E94144"/>
    <w:rsid w:val="00E949E0"/>
    <w:rsid w:val="00E94FC0"/>
    <w:rsid w:val="00E9544E"/>
    <w:rsid w:val="00E95646"/>
    <w:rsid w:val="00E959ED"/>
    <w:rsid w:val="00EA1565"/>
    <w:rsid w:val="00EA1DA5"/>
    <w:rsid w:val="00EA24B5"/>
    <w:rsid w:val="00EA2E9C"/>
    <w:rsid w:val="00EA4227"/>
    <w:rsid w:val="00EA454D"/>
    <w:rsid w:val="00EA4886"/>
    <w:rsid w:val="00EA4A32"/>
    <w:rsid w:val="00EA5A61"/>
    <w:rsid w:val="00EA5D28"/>
    <w:rsid w:val="00EA7553"/>
    <w:rsid w:val="00EB00D5"/>
    <w:rsid w:val="00EB00EE"/>
    <w:rsid w:val="00EB0A70"/>
    <w:rsid w:val="00EB166B"/>
    <w:rsid w:val="00EB3976"/>
    <w:rsid w:val="00EB435B"/>
    <w:rsid w:val="00EB5CCF"/>
    <w:rsid w:val="00EB60DC"/>
    <w:rsid w:val="00EB6A64"/>
    <w:rsid w:val="00EB6F54"/>
    <w:rsid w:val="00EB74AD"/>
    <w:rsid w:val="00EB7942"/>
    <w:rsid w:val="00EB7D14"/>
    <w:rsid w:val="00EC03AF"/>
    <w:rsid w:val="00EC0750"/>
    <w:rsid w:val="00EC090C"/>
    <w:rsid w:val="00EC14EA"/>
    <w:rsid w:val="00EC199A"/>
    <w:rsid w:val="00EC28A1"/>
    <w:rsid w:val="00EC2964"/>
    <w:rsid w:val="00EC3885"/>
    <w:rsid w:val="00EC3B6C"/>
    <w:rsid w:val="00EC4138"/>
    <w:rsid w:val="00EC4BAE"/>
    <w:rsid w:val="00EC4C4F"/>
    <w:rsid w:val="00EC5088"/>
    <w:rsid w:val="00EC549D"/>
    <w:rsid w:val="00EC5F9B"/>
    <w:rsid w:val="00EC6A5E"/>
    <w:rsid w:val="00EC7FA1"/>
    <w:rsid w:val="00ED0689"/>
    <w:rsid w:val="00ED1294"/>
    <w:rsid w:val="00ED1593"/>
    <w:rsid w:val="00ED2039"/>
    <w:rsid w:val="00ED2196"/>
    <w:rsid w:val="00ED3A22"/>
    <w:rsid w:val="00ED4646"/>
    <w:rsid w:val="00ED4839"/>
    <w:rsid w:val="00ED496A"/>
    <w:rsid w:val="00ED55C8"/>
    <w:rsid w:val="00ED55F5"/>
    <w:rsid w:val="00ED56E8"/>
    <w:rsid w:val="00ED6168"/>
    <w:rsid w:val="00ED662B"/>
    <w:rsid w:val="00ED6A89"/>
    <w:rsid w:val="00EE0FC2"/>
    <w:rsid w:val="00EE1BE5"/>
    <w:rsid w:val="00EE1F76"/>
    <w:rsid w:val="00EE2B47"/>
    <w:rsid w:val="00EE36E6"/>
    <w:rsid w:val="00EE3D50"/>
    <w:rsid w:val="00EE3F06"/>
    <w:rsid w:val="00EE43B0"/>
    <w:rsid w:val="00EE47B8"/>
    <w:rsid w:val="00EE49FC"/>
    <w:rsid w:val="00EE4DF8"/>
    <w:rsid w:val="00EE5353"/>
    <w:rsid w:val="00EE6111"/>
    <w:rsid w:val="00EE6585"/>
    <w:rsid w:val="00EE696E"/>
    <w:rsid w:val="00EE6B6A"/>
    <w:rsid w:val="00EE7EBE"/>
    <w:rsid w:val="00EF0155"/>
    <w:rsid w:val="00EF02AD"/>
    <w:rsid w:val="00EF0357"/>
    <w:rsid w:val="00EF03AD"/>
    <w:rsid w:val="00EF11AD"/>
    <w:rsid w:val="00EF1E7B"/>
    <w:rsid w:val="00EF28A2"/>
    <w:rsid w:val="00EF2D10"/>
    <w:rsid w:val="00EF3F25"/>
    <w:rsid w:val="00EF48BC"/>
    <w:rsid w:val="00EF4969"/>
    <w:rsid w:val="00EF52F9"/>
    <w:rsid w:val="00EF6181"/>
    <w:rsid w:val="00EF63CE"/>
    <w:rsid w:val="00EF7B31"/>
    <w:rsid w:val="00EF7D23"/>
    <w:rsid w:val="00EF7E9B"/>
    <w:rsid w:val="00F002F2"/>
    <w:rsid w:val="00F00A24"/>
    <w:rsid w:val="00F00A49"/>
    <w:rsid w:val="00F01148"/>
    <w:rsid w:val="00F0162B"/>
    <w:rsid w:val="00F026BF"/>
    <w:rsid w:val="00F02CDC"/>
    <w:rsid w:val="00F031E6"/>
    <w:rsid w:val="00F0323A"/>
    <w:rsid w:val="00F033F7"/>
    <w:rsid w:val="00F03580"/>
    <w:rsid w:val="00F03CBD"/>
    <w:rsid w:val="00F042EC"/>
    <w:rsid w:val="00F0472C"/>
    <w:rsid w:val="00F052A6"/>
    <w:rsid w:val="00F052F2"/>
    <w:rsid w:val="00F0559A"/>
    <w:rsid w:val="00F05965"/>
    <w:rsid w:val="00F060FA"/>
    <w:rsid w:val="00F06D13"/>
    <w:rsid w:val="00F06F1B"/>
    <w:rsid w:val="00F070C5"/>
    <w:rsid w:val="00F07C50"/>
    <w:rsid w:val="00F10359"/>
    <w:rsid w:val="00F10360"/>
    <w:rsid w:val="00F11205"/>
    <w:rsid w:val="00F11934"/>
    <w:rsid w:val="00F122EB"/>
    <w:rsid w:val="00F134E2"/>
    <w:rsid w:val="00F14245"/>
    <w:rsid w:val="00F14532"/>
    <w:rsid w:val="00F147EF"/>
    <w:rsid w:val="00F15579"/>
    <w:rsid w:val="00F15AC0"/>
    <w:rsid w:val="00F15CCB"/>
    <w:rsid w:val="00F16035"/>
    <w:rsid w:val="00F16CE1"/>
    <w:rsid w:val="00F17C81"/>
    <w:rsid w:val="00F222FC"/>
    <w:rsid w:val="00F2272F"/>
    <w:rsid w:val="00F22977"/>
    <w:rsid w:val="00F22FD5"/>
    <w:rsid w:val="00F23FE8"/>
    <w:rsid w:val="00F24CE5"/>
    <w:rsid w:val="00F24F26"/>
    <w:rsid w:val="00F25318"/>
    <w:rsid w:val="00F254F3"/>
    <w:rsid w:val="00F260DC"/>
    <w:rsid w:val="00F2627A"/>
    <w:rsid w:val="00F267A4"/>
    <w:rsid w:val="00F26896"/>
    <w:rsid w:val="00F27072"/>
    <w:rsid w:val="00F27A61"/>
    <w:rsid w:val="00F27EEB"/>
    <w:rsid w:val="00F27EEC"/>
    <w:rsid w:val="00F27FA4"/>
    <w:rsid w:val="00F30572"/>
    <w:rsid w:val="00F3087C"/>
    <w:rsid w:val="00F30B02"/>
    <w:rsid w:val="00F32906"/>
    <w:rsid w:val="00F33510"/>
    <w:rsid w:val="00F33A71"/>
    <w:rsid w:val="00F348FD"/>
    <w:rsid w:val="00F34999"/>
    <w:rsid w:val="00F34EFD"/>
    <w:rsid w:val="00F35863"/>
    <w:rsid w:val="00F35C88"/>
    <w:rsid w:val="00F3678C"/>
    <w:rsid w:val="00F37D7B"/>
    <w:rsid w:val="00F37F41"/>
    <w:rsid w:val="00F408F1"/>
    <w:rsid w:val="00F41659"/>
    <w:rsid w:val="00F41BE3"/>
    <w:rsid w:val="00F42513"/>
    <w:rsid w:val="00F42741"/>
    <w:rsid w:val="00F42964"/>
    <w:rsid w:val="00F429CA"/>
    <w:rsid w:val="00F430F2"/>
    <w:rsid w:val="00F43572"/>
    <w:rsid w:val="00F4363E"/>
    <w:rsid w:val="00F437EC"/>
    <w:rsid w:val="00F44736"/>
    <w:rsid w:val="00F44951"/>
    <w:rsid w:val="00F44D04"/>
    <w:rsid w:val="00F44DF7"/>
    <w:rsid w:val="00F44F72"/>
    <w:rsid w:val="00F4508C"/>
    <w:rsid w:val="00F46087"/>
    <w:rsid w:val="00F46262"/>
    <w:rsid w:val="00F46FAE"/>
    <w:rsid w:val="00F472BA"/>
    <w:rsid w:val="00F5002A"/>
    <w:rsid w:val="00F5005D"/>
    <w:rsid w:val="00F504A0"/>
    <w:rsid w:val="00F51199"/>
    <w:rsid w:val="00F511C1"/>
    <w:rsid w:val="00F51CBC"/>
    <w:rsid w:val="00F52551"/>
    <w:rsid w:val="00F52CE7"/>
    <w:rsid w:val="00F53AAA"/>
    <w:rsid w:val="00F53C6F"/>
    <w:rsid w:val="00F542F9"/>
    <w:rsid w:val="00F5484D"/>
    <w:rsid w:val="00F54ECA"/>
    <w:rsid w:val="00F54FAB"/>
    <w:rsid w:val="00F54FE4"/>
    <w:rsid w:val="00F5564A"/>
    <w:rsid w:val="00F55A5A"/>
    <w:rsid w:val="00F55F22"/>
    <w:rsid w:val="00F560BD"/>
    <w:rsid w:val="00F562C6"/>
    <w:rsid w:val="00F5645D"/>
    <w:rsid w:val="00F56E0D"/>
    <w:rsid w:val="00F57086"/>
    <w:rsid w:val="00F57090"/>
    <w:rsid w:val="00F57491"/>
    <w:rsid w:val="00F608BF"/>
    <w:rsid w:val="00F60CA1"/>
    <w:rsid w:val="00F60EDA"/>
    <w:rsid w:val="00F61E09"/>
    <w:rsid w:val="00F62688"/>
    <w:rsid w:val="00F62AA8"/>
    <w:rsid w:val="00F63188"/>
    <w:rsid w:val="00F631D5"/>
    <w:rsid w:val="00F63211"/>
    <w:rsid w:val="00F63686"/>
    <w:rsid w:val="00F63BE2"/>
    <w:rsid w:val="00F63ED7"/>
    <w:rsid w:val="00F63F65"/>
    <w:rsid w:val="00F63FAD"/>
    <w:rsid w:val="00F644D7"/>
    <w:rsid w:val="00F648CA"/>
    <w:rsid w:val="00F6533A"/>
    <w:rsid w:val="00F65465"/>
    <w:rsid w:val="00F656A1"/>
    <w:rsid w:val="00F65810"/>
    <w:rsid w:val="00F658ED"/>
    <w:rsid w:val="00F66ADF"/>
    <w:rsid w:val="00F67044"/>
    <w:rsid w:val="00F67049"/>
    <w:rsid w:val="00F67282"/>
    <w:rsid w:val="00F67A94"/>
    <w:rsid w:val="00F70415"/>
    <w:rsid w:val="00F70D4E"/>
    <w:rsid w:val="00F711CC"/>
    <w:rsid w:val="00F71C7C"/>
    <w:rsid w:val="00F71EF7"/>
    <w:rsid w:val="00F71F76"/>
    <w:rsid w:val="00F7260C"/>
    <w:rsid w:val="00F74CBB"/>
    <w:rsid w:val="00F74F8D"/>
    <w:rsid w:val="00F759B1"/>
    <w:rsid w:val="00F75FA4"/>
    <w:rsid w:val="00F76508"/>
    <w:rsid w:val="00F77020"/>
    <w:rsid w:val="00F773FF"/>
    <w:rsid w:val="00F77454"/>
    <w:rsid w:val="00F775D2"/>
    <w:rsid w:val="00F77833"/>
    <w:rsid w:val="00F77DE5"/>
    <w:rsid w:val="00F80045"/>
    <w:rsid w:val="00F80251"/>
    <w:rsid w:val="00F80E4C"/>
    <w:rsid w:val="00F80E50"/>
    <w:rsid w:val="00F817AB"/>
    <w:rsid w:val="00F81E46"/>
    <w:rsid w:val="00F820F5"/>
    <w:rsid w:val="00F82862"/>
    <w:rsid w:val="00F83194"/>
    <w:rsid w:val="00F83410"/>
    <w:rsid w:val="00F83560"/>
    <w:rsid w:val="00F83FA8"/>
    <w:rsid w:val="00F841A6"/>
    <w:rsid w:val="00F842A2"/>
    <w:rsid w:val="00F84EB3"/>
    <w:rsid w:val="00F84EDF"/>
    <w:rsid w:val="00F8531E"/>
    <w:rsid w:val="00F8595A"/>
    <w:rsid w:val="00F85E5D"/>
    <w:rsid w:val="00F85E6A"/>
    <w:rsid w:val="00F86CE3"/>
    <w:rsid w:val="00F86F97"/>
    <w:rsid w:val="00F878CB"/>
    <w:rsid w:val="00F90041"/>
    <w:rsid w:val="00F90FCF"/>
    <w:rsid w:val="00F9125F"/>
    <w:rsid w:val="00F91B11"/>
    <w:rsid w:val="00F92A1E"/>
    <w:rsid w:val="00F92C11"/>
    <w:rsid w:val="00F930A6"/>
    <w:rsid w:val="00F93499"/>
    <w:rsid w:val="00F93B41"/>
    <w:rsid w:val="00F93C56"/>
    <w:rsid w:val="00F95111"/>
    <w:rsid w:val="00F95211"/>
    <w:rsid w:val="00F955B3"/>
    <w:rsid w:val="00F95937"/>
    <w:rsid w:val="00F95F9E"/>
    <w:rsid w:val="00F96B5E"/>
    <w:rsid w:val="00F96D09"/>
    <w:rsid w:val="00F970B9"/>
    <w:rsid w:val="00F9744E"/>
    <w:rsid w:val="00F97775"/>
    <w:rsid w:val="00F979C7"/>
    <w:rsid w:val="00FA004E"/>
    <w:rsid w:val="00FA0727"/>
    <w:rsid w:val="00FA1444"/>
    <w:rsid w:val="00FA14BF"/>
    <w:rsid w:val="00FA21F4"/>
    <w:rsid w:val="00FA2A4C"/>
    <w:rsid w:val="00FA2AD4"/>
    <w:rsid w:val="00FA3662"/>
    <w:rsid w:val="00FA3966"/>
    <w:rsid w:val="00FA51D4"/>
    <w:rsid w:val="00FA5AC8"/>
    <w:rsid w:val="00FA60E8"/>
    <w:rsid w:val="00FA6A93"/>
    <w:rsid w:val="00FA6D23"/>
    <w:rsid w:val="00FA6E73"/>
    <w:rsid w:val="00FA6EA4"/>
    <w:rsid w:val="00FA7510"/>
    <w:rsid w:val="00FA794C"/>
    <w:rsid w:val="00FA7EC2"/>
    <w:rsid w:val="00FB056E"/>
    <w:rsid w:val="00FB0E49"/>
    <w:rsid w:val="00FB1759"/>
    <w:rsid w:val="00FB1EBC"/>
    <w:rsid w:val="00FB203F"/>
    <w:rsid w:val="00FB231C"/>
    <w:rsid w:val="00FB2C16"/>
    <w:rsid w:val="00FB2C4E"/>
    <w:rsid w:val="00FB363A"/>
    <w:rsid w:val="00FB370F"/>
    <w:rsid w:val="00FB4B98"/>
    <w:rsid w:val="00FB4F67"/>
    <w:rsid w:val="00FB5858"/>
    <w:rsid w:val="00FB59C3"/>
    <w:rsid w:val="00FB5AA3"/>
    <w:rsid w:val="00FB6ADC"/>
    <w:rsid w:val="00FB6FBA"/>
    <w:rsid w:val="00FB7276"/>
    <w:rsid w:val="00FB791D"/>
    <w:rsid w:val="00FB7BBA"/>
    <w:rsid w:val="00FC0F02"/>
    <w:rsid w:val="00FC1415"/>
    <w:rsid w:val="00FC199B"/>
    <w:rsid w:val="00FC1EA2"/>
    <w:rsid w:val="00FC2ED0"/>
    <w:rsid w:val="00FC312C"/>
    <w:rsid w:val="00FC3409"/>
    <w:rsid w:val="00FC3B24"/>
    <w:rsid w:val="00FC4195"/>
    <w:rsid w:val="00FC507A"/>
    <w:rsid w:val="00FC50C5"/>
    <w:rsid w:val="00FC5954"/>
    <w:rsid w:val="00FC6A41"/>
    <w:rsid w:val="00FC7FDB"/>
    <w:rsid w:val="00FD0731"/>
    <w:rsid w:val="00FD1936"/>
    <w:rsid w:val="00FD1D95"/>
    <w:rsid w:val="00FD2644"/>
    <w:rsid w:val="00FD3EA1"/>
    <w:rsid w:val="00FD40DB"/>
    <w:rsid w:val="00FD47E5"/>
    <w:rsid w:val="00FD5021"/>
    <w:rsid w:val="00FD5678"/>
    <w:rsid w:val="00FD6002"/>
    <w:rsid w:val="00FD655D"/>
    <w:rsid w:val="00FD67AA"/>
    <w:rsid w:val="00FD67BE"/>
    <w:rsid w:val="00FD6C5E"/>
    <w:rsid w:val="00FD6D45"/>
    <w:rsid w:val="00FD6DDD"/>
    <w:rsid w:val="00FD7357"/>
    <w:rsid w:val="00FD7671"/>
    <w:rsid w:val="00FD7AB0"/>
    <w:rsid w:val="00FD7F85"/>
    <w:rsid w:val="00FE0067"/>
    <w:rsid w:val="00FE065B"/>
    <w:rsid w:val="00FE076F"/>
    <w:rsid w:val="00FE07D3"/>
    <w:rsid w:val="00FE0969"/>
    <w:rsid w:val="00FE0CE3"/>
    <w:rsid w:val="00FE10F5"/>
    <w:rsid w:val="00FE1F98"/>
    <w:rsid w:val="00FE27DE"/>
    <w:rsid w:val="00FE2BDB"/>
    <w:rsid w:val="00FE2EDB"/>
    <w:rsid w:val="00FE38DD"/>
    <w:rsid w:val="00FE50D2"/>
    <w:rsid w:val="00FE5261"/>
    <w:rsid w:val="00FE5274"/>
    <w:rsid w:val="00FE5A66"/>
    <w:rsid w:val="00FE5EDB"/>
    <w:rsid w:val="00FE5FBC"/>
    <w:rsid w:val="00FE61DA"/>
    <w:rsid w:val="00FE6415"/>
    <w:rsid w:val="00FE693A"/>
    <w:rsid w:val="00FE6B83"/>
    <w:rsid w:val="00FE6F89"/>
    <w:rsid w:val="00FE748C"/>
    <w:rsid w:val="00FE75DD"/>
    <w:rsid w:val="00FE79C5"/>
    <w:rsid w:val="00FF14DD"/>
    <w:rsid w:val="00FF1A2E"/>
    <w:rsid w:val="00FF28DB"/>
    <w:rsid w:val="00FF2930"/>
    <w:rsid w:val="00FF2F2E"/>
    <w:rsid w:val="00FF5561"/>
    <w:rsid w:val="00FF5AFD"/>
    <w:rsid w:val="00FF5E58"/>
    <w:rsid w:val="00FF67AE"/>
    <w:rsid w:val="00FF76FB"/>
    <w:rsid w:val="4B56A2F9"/>
    <w:rsid w:val="6322D5D2"/>
    <w:rsid w:val="662B1B3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4A086B6"/>
  <w15:chartTrackingRefBased/>
  <w15:docId w15:val="{ACD41A7D-3944-4E9C-88C8-74FC09296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22226A"/>
    <w:rPr>
      <w:rFonts w:ascii="Roboto Light" w:eastAsiaTheme="minorHAnsi" w:hAnsi="Roboto Light" w:cstheme="minorBidi"/>
      <w:sz w:val="22"/>
      <w:szCs w:val="24"/>
      <w:lang w:eastAsia="en-US"/>
    </w:rPr>
  </w:style>
  <w:style w:type="paragraph" w:styleId="Heading1">
    <w:name w:val="heading 1"/>
    <w:basedOn w:val="Normal"/>
    <w:next w:val="Normal"/>
    <w:link w:val="Heading1Char"/>
    <w:uiPriority w:val="9"/>
    <w:qFormat/>
    <w:rsid w:val="00E831E7"/>
    <w:pPr>
      <w:keepNext/>
      <w:keepLines/>
      <w:pBdr>
        <w:top w:val="single" w:sz="4" w:space="1" w:color="22D4B2"/>
      </w:pBdr>
      <w:spacing w:before="240" w:after="240"/>
      <w:outlineLvl w:val="0"/>
      <w:pPrChange w:id="0" w:author="Chantel Trivett" w:date="2021-09-24T10:52:00Z">
        <w:pPr>
          <w:keepNext/>
          <w:keepLines/>
          <w:spacing w:before="240" w:after="240"/>
          <w:outlineLvl w:val="0"/>
        </w:pPr>
      </w:pPrChange>
    </w:pPr>
    <w:rPr>
      <w:rFonts w:ascii="Titillium Web SemiBold" w:eastAsiaTheme="majorEastAsia" w:hAnsi="Titillium Web SemiBold" w:cstheme="majorBidi"/>
      <w:b/>
      <w:color w:val="0B676A"/>
      <w:sz w:val="26"/>
      <w:szCs w:val="32"/>
      <w:rPrChange w:id="0" w:author="Chantel Trivett" w:date="2021-09-24T10:52:00Z">
        <w:rPr>
          <w:rFonts w:ascii="Titillium Web SemiBold" w:eastAsiaTheme="majorEastAsia" w:hAnsi="Titillium Web SemiBold" w:cstheme="majorBidi"/>
          <w:b/>
          <w:color w:val="0B676A"/>
          <w:sz w:val="26"/>
          <w:szCs w:val="32"/>
          <w:lang w:val="en-CA" w:eastAsia="en-US" w:bidi="ar-SA"/>
        </w:rPr>
      </w:rPrChange>
    </w:rPr>
  </w:style>
  <w:style w:type="paragraph" w:styleId="Heading2">
    <w:name w:val="heading 2"/>
    <w:basedOn w:val="Normal"/>
    <w:link w:val="Heading2Char"/>
    <w:uiPriority w:val="9"/>
    <w:qFormat/>
    <w:rsid w:val="00C9056F"/>
    <w:pPr>
      <w:spacing w:before="100" w:beforeAutospacing="1" w:after="100" w:afterAutospacing="1"/>
      <w:outlineLvl w:val="1"/>
    </w:pPr>
    <w:rPr>
      <w:rFonts w:ascii="Titillium Web SemiBold" w:eastAsiaTheme="minorEastAsia" w:hAnsi="Titillium Web SemiBold" w:cs="Times New Roman"/>
      <w:b/>
      <w:bCs/>
      <w:color w:val="3FBCB5"/>
      <w:sz w:val="24"/>
      <w:szCs w:val="36"/>
    </w:rPr>
  </w:style>
  <w:style w:type="paragraph" w:styleId="Heading3">
    <w:name w:val="heading 3"/>
    <w:basedOn w:val="Normal"/>
    <w:next w:val="Normal"/>
    <w:link w:val="Heading3Char"/>
    <w:uiPriority w:val="9"/>
    <w:unhideWhenUsed/>
    <w:qFormat/>
    <w:rsid w:val="0054040D"/>
    <w:pPr>
      <w:keepNext/>
      <w:keepLines/>
      <w:spacing w:before="40" w:after="240"/>
      <w:outlineLvl w:val="2"/>
      <w:pPrChange w:id="1" w:author="Chantel Trivett" w:date="2021-09-24T10:54:00Z">
        <w:pPr>
          <w:keepNext/>
          <w:keepLines/>
          <w:spacing w:before="40" w:after="240"/>
          <w:outlineLvl w:val="2"/>
        </w:pPr>
      </w:pPrChange>
    </w:pPr>
    <w:rPr>
      <w:rFonts w:ascii="Titillium Web Light" w:eastAsiaTheme="majorEastAsia" w:hAnsi="Titillium Web Light" w:cstheme="majorBidi"/>
      <w:b/>
      <w:i/>
      <w:color w:val="22D4B2"/>
      <w:rPrChange w:id="1" w:author="Chantel Trivett" w:date="2021-09-24T10:54:00Z">
        <w:rPr>
          <w:rFonts w:ascii="Roboto Light" w:eastAsiaTheme="majorEastAsia" w:hAnsi="Roboto Light" w:cstheme="majorBidi"/>
          <w:b/>
          <w:i/>
          <w:color w:val="0B676A"/>
          <w:sz w:val="22"/>
          <w:szCs w:val="24"/>
          <w:lang w:val="en-CA" w:eastAsia="en-US" w:bidi="ar-SA"/>
        </w:rPr>
      </w:rPrChange>
    </w:rPr>
  </w:style>
  <w:style w:type="paragraph" w:styleId="Heading4">
    <w:name w:val="heading 4"/>
    <w:basedOn w:val="Normal"/>
    <w:next w:val="Normal"/>
    <w:link w:val="Heading4Char"/>
    <w:uiPriority w:val="9"/>
    <w:unhideWhenUsed/>
    <w:qFormat/>
    <w:rsid w:val="00AC33C7"/>
    <w:pPr>
      <w:keepNext/>
      <w:keepLines/>
      <w:spacing w:before="40"/>
      <w:outlineLvl w:val="3"/>
    </w:pPr>
    <w:rPr>
      <w:rFonts w:ascii="Titillium Web Light" w:eastAsiaTheme="majorEastAsia" w:hAnsi="Titillium Web Light" w:cstheme="majorBidi"/>
      <w:i/>
      <w:iCs/>
      <w:color w:val="0B676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E831E7"/>
    <w:rPr>
      <w:rFonts w:ascii="Titillium Web SemiBold" w:eastAsiaTheme="majorEastAsia" w:hAnsi="Titillium Web SemiBold" w:cstheme="majorBidi"/>
      <w:b/>
      <w:color w:val="0B676A"/>
      <w:sz w:val="26"/>
      <w:szCs w:val="32"/>
      <w:lang w:eastAsia="en-US"/>
    </w:rPr>
  </w:style>
  <w:style w:type="paragraph" w:styleId="NormalWeb">
    <w:name w:val="Normal (Web)"/>
    <w:basedOn w:val="Normal"/>
    <w:uiPriority w:val="99"/>
    <w:unhideWhenUsed/>
    <w:rsid w:val="00ED4646"/>
    <w:pPr>
      <w:spacing w:before="100" w:beforeAutospacing="1" w:after="100" w:afterAutospacing="1"/>
    </w:pPr>
    <w:rPr>
      <w:rFonts w:eastAsia="Times New Roman" w:cs="Times New Roman"/>
    </w:rPr>
  </w:style>
  <w:style w:type="character" w:styleId="Hyperlink">
    <w:name w:val="Hyperlink"/>
    <w:basedOn w:val="DefaultParagraphFont"/>
    <w:uiPriority w:val="99"/>
    <w:unhideWhenUsed/>
    <w:rsid w:val="0022226A"/>
    <w:rPr>
      <w:color w:val="0563C1" w:themeColor="hyperlink"/>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sid w:val="0022226A"/>
    <w:rPr>
      <w:b/>
      <w:bCs/>
    </w:rPr>
  </w:style>
  <w:style w:type="character" w:customStyle="1" w:styleId="confluence-embedded-file-wrapper">
    <w:name w:val="confluence-embedded-file-wrapper"/>
    <w:basedOn w:val="DefaultParagraphFont"/>
  </w:style>
  <w:style w:type="character" w:customStyle="1" w:styleId="Heading2Char">
    <w:name w:val="Heading 2 Char"/>
    <w:basedOn w:val="DefaultParagraphFont"/>
    <w:link w:val="Heading2"/>
    <w:uiPriority w:val="9"/>
    <w:rsid w:val="00C9056F"/>
    <w:rPr>
      <w:rFonts w:ascii="Titillium Web SemiBold" w:eastAsiaTheme="minorEastAsia" w:hAnsi="Titillium Web SemiBold"/>
      <w:b/>
      <w:bCs/>
      <w:color w:val="3FBCB5"/>
      <w:sz w:val="24"/>
      <w:szCs w:val="36"/>
      <w:lang w:eastAsia="en-US"/>
    </w:rPr>
  </w:style>
  <w:style w:type="character" w:styleId="Emphasis">
    <w:name w:val="Emphasis"/>
    <w:basedOn w:val="DefaultParagraphFont"/>
    <w:uiPriority w:val="20"/>
    <w:qFormat/>
    <w:rsid w:val="0022226A"/>
    <w:rPr>
      <w:i/>
      <w:iCs/>
    </w:rPr>
  </w:style>
  <w:style w:type="character" w:customStyle="1" w:styleId="Heading3Char">
    <w:name w:val="Heading 3 Char"/>
    <w:basedOn w:val="DefaultParagraphFont"/>
    <w:link w:val="Heading3"/>
    <w:uiPriority w:val="9"/>
    <w:rsid w:val="0054040D"/>
    <w:rPr>
      <w:rFonts w:ascii="Titillium Web Light" w:eastAsiaTheme="majorEastAsia" w:hAnsi="Titillium Web Light" w:cstheme="majorBidi"/>
      <w:b/>
      <w:i/>
      <w:color w:val="22D4B2"/>
      <w:sz w:val="22"/>
      <w:szCs w:val="24"/>
      <w:lang w:eastAsia="en-US"/>
    </w:rPr>
  </w:style>
  <w:style w:type="character" w:customStyle="1" w:styleId="Heading4Char">
    <w:name w:val="Heading 4 Char"/>
    <w:basedOn w:val="DefaultParagraphFont"/>
    <w:link w:val="Heading4"/>
    <w:uiPriority w:val="9"/>
    <w:rsid w:val="00AC33C7"/>
    <w:rPr>
      <w:rFonts w:ascii="Titillium Web Light" w:eastAsiaTheme="majorEastAsia" w:hAnsi="Titillium Web Light" w:cstheme="majorBidi"/>
      <w:i/>
      <w:iCs/>
      <w:color w:val="0B676A"/>
      <w:sz w:val="22"/>
      <w:szCs w:val="24"/>
      <w:lang w:eastAsia="en-US"/>
    </w:rPr>
  </w:style>
  <w:style w:type="character" w:styleId="HTMLCode">
    <w:name w:val="HTML Code"/>
    <w:basedOn w:val="DefaultParagraphFont"/>
    <w:uiPriority w:val="99"/>
    <w:semiHidden/>
    <w:unhideWhenUsed/>
    <w:rsid w:val="00AB2747"/>
    <w:rPr>
      <w:rFonts w:ascii="Courier New" w:eastAsiaTheme="minorEastAsia" w:hAnsi="Courier New" w:cs="Courier New" w:hint="default"/>
      <w:sz w:val="20"/>
      <w:szCs w:val="20"/>
    </w:rPr>
  </w:style>
  <w:style w:type="paragraph" w:styleId="TOCHeading">
    <w:name w:val="TOC Heading"/>
    <w:basedOn w:val="Heading1"/>
    <w:next w:val="Normal"/>
    <w:uiPriority w:val="39"/>
    <w:unhideWhenUsed/>
    <w:qFormat/>
    <w:rsid w:val="0022226A"/>
    <w:pPr>
      <w:spacing w:before="480" w:line="276" w:lineRule="auto"/>
      <w:outlineLvl w:val="9"/>
    </w:pPr>
    <w:rPr>
      <w:b w:val="0"/>
      <w:bCs/>
      <w:sz w:val="28"/>
      <w:szCs w:val="28"/>
      <w:lang w:val="en-US"/>
    </w:rPr>
  </w:style>
  <w:style w:type="paragraph" w:styleId="TOC1">
    <w:name w:val="toc 1"/>
    <w:aliases w:val="Table of Contents Agility"/>
    <w:basedOn w:val="Normal"/>
    <w:next w:val="Normal"/>
    <w:autoRedefine/>
    <w:uiPriority w:val="39"/>
    <w:unhideWhenUsed/>
    <w:rsid w:val="009B240C"/>
    <w:pPr>
      <w:tabs>
        <w:tab w:val="right" w:leader="dot" w:pos="9465"/>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22226A"/>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22226A"/>
    <w:pPr>
      <w:ind w:left="440"/>
    </w:pPr>
    <w:rPr>
      <w:rFonts w:asciiTheme="minorHAnsi" w:hAnsiTheme="minorHAnsi" w:cstheme="minorHAnsi"/>
      <w:i/>
      <w:iCs/>
      <w:sz w:val="20"/>
      <w:szCs w:val="20"/>
    </w:rPr>
  </w:style>
  <w:style w:type="paragraph" w:styleId="Header">
    <w:name w:val="header"/>
    <w:basedOn w:val="Normal"/>
    <w:link w:val="HeaderChar"/>
    <w:uiPriority w:val="99"/>
    <w:unhideWhenUsed/>
    <w:rsid w:val="0022226A"/>
    <w:pPr>
      <w:tabs>
        <w:tab w:val="center" w:pos="4680"/>
        <w:tab w:val="right" w:pos="9360"/>
      </w:tabs>
    </w:pPr>
  </w:style>
  <w:style w:type="character" w:customStyle="1" w:styleId="HeaderChar">
    <w:name w:val="Header Char"/>
    <w:basedOn w:val="DefaultParagraphFont"/>
    <w:link w:val="Header"/>
    <w:uiPriority w:val="99"/>
    <w:rsid w:val="0022226A"/>
    <w:rPr>
      <w:rFonts w:ascii="Roboto Light" w:eastAsiaTheme="minorHAnsi" w:hAnsi="Roboto Light" w:cstheme="minorBidi"/>
      <w:sz w:val="22"/>
      <w:szCs w:val="24"/>
      <w:lang w:eastAsia="en-US"/>
    </w:rPr>
  </w:style>
  <w:style w:type="paragraph" w:styleId="Footer">
    <w:name w:val="footer"/>
    <w:basedOn w:val="Normal"/>
    <w:link w:val="FooterChar"/>
    <w:uiPriority w:val="99"/>
    <w:unhideWhenUsed/>
    <w:rsid w:val="0022226A"/>
    <w:pPr>
      <w:tabs>
        <w:tab w:val="center" w:pos="4680"/>
        <w:tab w:val="right" w:pos="9360"/>
      </w:tabs>
    </w:pPr>
  </w:style>
  <w:style w:type="character" w:customStyle="1" w:styleId="FooterChar">
    <w:name w:val="Footer Char"/>
    <w:basedOn w:val="DefaultParagraphFont"/>
    <w:link w:val="Footer"/>
    <w:uiPriority w:val="99"/>
    <w:rsid w:val="0022226A"/>
    <w:rPr>
      <w:rFonts w:ascii="Roboto Light" w:eastAsiaTheme="minorHAnsi" w:hAnsi="Roboto Light" w:cstheme="minorBidi"/>
      <w:sz w:val="22"/>
      <w:szCs w:val="24"/>
      <w:lang w:eastAsia="en-US"/>
    </w:rPr>
  </w:style>
  <w:style w:type="character" w:styleId="CommentReference">
    <w:name w:val="annotation reference"/>
    <w:basedOn w:val="DefaultParagraphFont"/>
    <w:uiPriority w:val="99"/>
    <w:semiHidden/>
    <w:unhideWhenUsed/>
    <w:rsid w:val="003E152F"/>
    <w:rPr>
      <w:sz w:val="16"/>
      <w:szCs w:val="16"/>
    </w:rPr>
  </w:style>
  <w:style w:type="paragraph" w:styleId="CommentText">
    <w:name w:val="annotation text"/>
    <w:basedOn w:val="Normal"/>
    <w:link w:val="CommentTextChar"/>
    <w:uiPriority w:val="99"/>
    <w:semiHidden/>
    <w:unhideWhenUsed/>
    <w:rsid w:val="003E152F"/>
    <w:rPr>
      <w:sz w:val="20"/>
      <w:szCs w:val="20"/>
    </w:rPr>
  </w:style>
  <w:style w:type="character" w:customStyle="1" w:styleId="CommentTextChar">
    <w:name w:val="Comment Text Char"/>
    <w:basedOn w:val="DefaultParagraphFont"/>
    <w:link w:val="CommentText"/>
    <w:uiPriority w:val="99"/>
    <w:semiHidden/>
    <w:rsid w:val="003E152F"/>
    <w:rPr>
      <w:rFonts w:eastAsiaTheme="minorEastAsia"/>
    </w:rPr>
  </w:style>
  <w:style w:type="paragraph" w:styleId="CommentSubject">
    <w:name w:val="annotation subject"/>
    <w:basedOn w:val="CommentText"/>
    <w:next w:val="CommentText"/>
    <w:link w:val="CommentSubjectChar"/>
    <w:uiPriority w:val="99"/>
    <w:semiHidden/>
    <w:unhideWhenUsed/>
    <w:rsid w:val="003E152F"/>
    <w:rPr>
      <w:b/>
      <w:bCs/>
    </w:rPr>
  </w:style>
  <w:style w:type="character" w:customStyle="1" w:styleId="CommentSubjectChar">
    <w:name w:val="Comment Subject Char"/>
    <w:basedOn w:val="CommentTextChar"/>
    <w:link w:val="CommentSubject"/>
    <w:uiPriority w:val="99"/>
    <w:semiHidden/>
    <w:rsid w:val="003E152F"/>
    <w:rPr>
      <w:rFonts w:eastAsiaTheme="minorEastAsia"/>
      <w:b/>
      <w:bCs/>
    </w:rPr>
  </w:style>
  <w:style w:type="paragraph" w:styleId="Revision">
    <w:name w:val="Revision"/>
    <w:hidden/>
    <w:uiPriority w:val="99"/>
    <w:semiHidden/>
    <w:rsid w:val="0022226A"/>
    <w:rPr>
      <w:rFonts w:asciiTheme="minorHAnsi" w:eastAsiaTheme="minorHAnsi" w:hAnsiTheme="minorHAnsi" w:cstheme="minorBidi"/>
      <w:sz w:val="24"/>
      <w:szCs w:val="24"/>
      <w:lang w:eastAsia="en-US"/>
    </w:rPr>
  </w:style>
  <w:style w:type="paragraph" w:styleId="ListParagraph">
    <w:name w:val="List Paragraph"/>
    <w:basedOn w:val="Normal"/>
    <w:link w:val="ListParagraphChar"/>
    <w:uiPriority w:val="34"/>
    <w:qFormat/>
    <w:rsid w:val="0022226A"/>
    <w:pPr>
      <w:ind w:left="720"/>
      <w:contextualSpacing/>
    </w:pPr>
  </w:style>
  <w:style w:type="paragraph" w:styleId="Title">
    <w:name w:val="Title"/>
    <w:basedOn w:val="Heading1"/>
    <w:next w:val="Normal"/>
    <w:link w:val="TitleChar"/>
    <w:uiPriority w:val="10"/>
    <w:qFormat/>
    <w:rsid w:val="0087013E"/>
  </w:style>
  <w:style w:type="character" w:customStyle="1" w:styleId="TitleChar">
    <w:name w:val="Title Char"/>
    <w:basedOn w:val="DefaultParagraphFont"/>
    <w:link w:val="Title"/>
    <w:uiPriority w:val="10"/>
    <w:rsid w:val="0087013E"/>
    <w:rPr>
      <w:rFonts w:asciiTheme="minorHAnsi" w:hAnsiTheme="minorHAnsi" w:cstheme="minorHAnsi"/>
      <w:b/>
      <w:bCs/>
      <w:kern w:val="36"/>
      <w:sz w:val="48"/>
      <w:szCs w:val="48"/>
    </w:rPr>
  </w:style>
  <w:style w:type="paragraph" w:styleId="BalloonText">
    <w:name w:val="Balloon Text"/>
    <w:basedOn w:val="Normal"/>
    <w:link w:val="BalloonTextChar"/>
    <w:uiPriority w:val="99"/>
    <w:semiHidden/>
    <w:unhideWhenUsed/>
    <w:rsid w:val="0022226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2226A"/>
    <w:rPr>
      <w:rFonts w:eastAsiaTheme="minorHAnsi"/>
      <w:sz w:val="18"/>
      <w:szCs w:val="18"/>
      <w:lang w:eastAsia="en-US"/>
    </w:rPr>
  </w:style>
  <w:style w:type="character" w:styleId="PageNumber">
    <w:name w:val="page number"/>
    <w:basedOn w:val="DefaultParagraphFont"/>
    <w:uiPriority w:val="99"/>
    <w:semiHidden/>
    <w:unhideWhenUsed/>
    <w:rsid w:val="0022226A"/>
  </w:style>
  <w:style w:type="paragraph" w:styleId="Subtitle">
    <w:name w:val="Subtitle"/>
    <w:basedOn w:val="Normal"/>
    <w:next w:val="Normal"/>
    <w:link w:val="SubtitleChar"/>
    <w:uiPriority w:val="11"/>
    <w:qFormat/>
    <w:rsid w:val="001C240C"/>
    <w:pPr>
      <w:numPr>
        <w:ilvl w:val="1"/>
      </w:numPr>
      <w:spacing w:after="160"/>
    </w:pPr>
    <w:rPr>
      <w:rFonts w:eastAsiaTheme="minorEastAsia"/>
      <w:color w:val="0B676A"/>
      <w:spacing w:val="15"/>
      <w:szCs w:val="22"/>
    </w:rPr>
  </w:style>
  <w:style w:type="character" w:customStyle="1" w:styleId="SubtitleChar">
    <w:name w:val="Subtitle Char"/>
    <w:basedOn w:val="DefaultParagraphFont"/>
    <w:link w:val="Subtitle"/>
    <w:uiPriority w:val="11"/>
    <w:rsid w:val="001C240C"/>
    <w:rPr>
      <w:rFonts w:ascii="Roboto Light" w:eastAsiaTheme="minorEastAsia" w:hAnsi="Roboto Light" w:cstheme="minorBidi"/>
      <w:color w:val="0B676A"/>
      <w:spacing w:val="15"/>
      <w:sz w:val="22"/>
      <w:szCs w:val="22"/>
      <w:lang w:eastAsia="en-US"/>
    </w:rPr>
  </w:style>
  <w:style w:type="paragraph" w:customStyle="1" w:styleId="SubtitleCover">
    <w:name w:val="Subtitle Cover"/>
    <w:basedOn w:val="Subtitle"/>
    <w:qFormat/>
    <w:rsid w:val="0022226A"/>
    <w:pPr>
      <w:spacing w:line="259" w:lineRule="auto"/>
    </w:pPr>
    <w:rPr>
      <w:color w:val="000000" w:themeColor="text1"/>
      <w:sz w:val="32"/>
      <w:lang w:val="en-US"/>
    </w:rPr>
  </w:style>
  <w:style w:type="character" w:styleId="UnresolvedMention">
    <w:name w:val="Unresolved Mention"/>
    <w:basedOn w:val="DefaultParagraphFont"/>
    <w:uiPriority w:val="99"/>
    <w:semiHidden/>
    <w:unhideWhenUsed/>
    <w:rsid w:val="0022226A"/>
    <w:rPr>
      <w:color w:val="605E5C"/>
      <w:shd w:val="clear" w:color="auto" w:fill="E1DFDD"/>
    </w:rPr>
  </w:style>
  <w:style w:type="paragraph" w:customStyle="1" w:styleId="AgilityHeading">
    <w:name w:val="Agility Heading"/>
    <w:basedOn w:val="Heading1"/>
    <w:qFormat/>
    <w:rsid w:val="000802FA"/>
    <w:rPr>
      <w:bCs/>
    </w:rPr>
  </w:style>
  <w:style w:type="paragraph" w:customStyle="1" w:styleId="SubheadAgility">
    <w:name w:val="Subhead Agility"/>
    <w:basedOn w:val="Heading2"/>
    <w:qFormat/>
    <w:rsid w:val="0022226A"/>
  </w:style>
  <w:style w:type="paragraph" w:styleId="TOC4">
    <w:name w:val="toc 4"/>
    <w:basedOn w:val="Normal"/>
    <w:next w:val="Normal"/>
    <w:autoRedefine/>
    <w:uiPriority w:val="39"/>
    <w:unhideWhenUsed/>
    <w:rsid w:val="0022226A"/>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22226A"/>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22226A"/>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22226A"/>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22226A"/>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22226A"/>
    <w:pPr>
      <w:ind w:left="1760"/>
    </w:pPr>
    <w:rPr>
      <w:rFonts w:asciiTheme="minorHAnsi" w:hAnsiTheme="minorHAnsi" w:cstheme="minorHAnsi"/>
      <w:sz w:val="18"/>
      <w:szCs w:val="18"/>
    </w:rPr>
  </w:style>
  <w:style w:type="paragraph" w:customStyle="1" w:styleId="Style1">
    <w:name w:val="Style1"/>
    <w:basedOn w:val="Normal"/>
    <w:qFormat/>
    <w:rsid w:val="0022226A"/>
    <w:pPr>
      <w:ind w:firstLine="720"/>
      <w:jc w:val="both"/>
    </w:pPr>
  </w:style>
  <w:style w:type="paragraph" w:customStyle="1" w:styleId="Style2">
    <w:name w:val="Style2"/>
    <w:basedOn w:val="Normal"/>
    <w:qFormat/>
    <w:rsid w:val="0022226A"/>
    <w:pPr>
      <w:spacing w:line="276" w:lineRule="auto"/>
      <w:ind w:firstLine="720"/>
      <w:jc w:val="both"/>
    </w:pPr>
    <w:rPr>
      <w:szCs w:val="22"/>
    </w:rPr>
  </w:style>
  <w:style w:type="paragraph" w:customStyle="1" w:styleId="Style4">
    <w:name w:val="Style4"/>
    <w:basedOn w:val="TOC1"/>
    <w:qFormat/>
    <w:rsid w:val="0022226A"/>
    <w:rPr>
      <w:b w:val="0"/>
      <w:i/>
    </w:rPr>
  </w:style>
  <w:style w:type="paragraph" w:customStyle="1" w:styleId="Style5">
    <w:name w:val="Style5"/>
    <w:basedOn w:val="TOC2"/>
    <w:qFormat/>
    <w:rsid w:val="0022226A"/>
    <w:pPr>
      <w:ind w:left="927" w:hanging="360"/>
    </w:pPr>
    <w:rPr>
      <w:b/>
    </w:rPr>
  </w:style>
  <w:style w:type="paragraph" w:styleId="HTMLPreformatted">
    <w:name w:val="HTML Preformatted"/>
    <w:basedOn w:val="Normal"/>
    <w:link w:val="HTMLPreformattedChar"/>
    <w:uiPriority w:val="99"/>
    <w:unhideWhenUsed/>
    <w:rsid w:val="005145A9"/>
    <w:rPr>
      <w:rFonts w:ascii="Consolas" w:hAnsi="Consolas"/>
      <w:sz w:val="20"/>
      <w:szCs w:val="20"/>
    </w:rPr>
  </w:style>
  <w:style w:type="character" w:customStyle="1" w:styleId="HTMLPreformattedChar">
    <w:name w:val="HTML Preformatted Char"/>
    <w:basedOn w:val="DefaultParagraphFont"/>
    <w:link w:val="HTMLPreformatted"/>
    <w:uiPriority w:val="99"/>
    <w:rsid w:val="005145A9"/>
    <w:rPr>
      <w:rFonts w:ascii="Consolas" w:eastAsiaTheme="minorHAnsi" w:hAnsi="Consolas" w:cstheme="minorBidi"/>
      <w:lang w:eastAsia="en-US"/>
    </w:rPr>
  </w:style>
  <w:style w:type="table" w:styleId="TableGrid">
    <w:name w:val="Table Grid"/>
    <w:basedOn w:val="TableNormal"/>
    <w:uiPriority w:val="39"/>
    <w:rsid w:val="00A11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C687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D28D2"/>
    <w:pPr>
      <w:spacing w:after="200"/>
    </w:pPr>
    <w:rPr>
      <w:i/>
      <w:iCs/>
      <w:color w:val="44546A" w:themeColor="text2"/>
      <w:sz w:val="18"/>
      <w:szCs w:val="18"/>
    </w:rPr>
  </w:style>
  <w:style w:type="table" w:styleId="GridTable2-Accent3">
    <w:name w:val="Grid Table 2 Accent 3"/>
    <w:basedOn w:val="TableNormal"/>
    <w:uiPriority w:val="47"/>
    <w:rsid w:val="00B2563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CurrentList1">
    <w:name w:val="Current List1"/>
    <w:uiPriority w:val="99"/>
    <w:rsid w:val="00284FA4"/>
    <w:pPr>
      <w:numPr>
        <w:numId w:val="121"/>
      </w:numPr>
    </w:pPr>
  </w:style>
  <w:style w:type="paragraph" w:customStyle="1" w:styleId="Images">
    <w:name w:val="Images"/>
    <w:basedOn w:val="ListParagraph"/>
    <w:link w:val="ImagesChar"/>
    <w:qFormat/>
    <w:rsid w:val="002064EB"/>
  </w:style>
  <w:style w:type="paragraph" w:customStyle="1" w:styleId="LeftAlignedParagraph">
    <w:name w:val="LeftAlignedParagraph"/>
    <w:basedOn w:val="Normal"/>
    <w:link w:val="LeftAlignedParagraphChar"/>
    <w:rsid w:val="00E05B15"/>
    <w:pPr>
      <w:jc w:val="both"/>
    </w:pPr>
  </w:style>
  <w:style w:type="character" w:customStyle="1" w:styleId="ListParagraphChar">
    <w:name w:val="List Paragraph Char"/>
    <w:basedOn w:val="DefaultParagraphFont"/>
    <w:link w:val="ListParagraph"/>
    <w:uiPriority w:val="34"/>
    <w:rsid w:val="002064EB"/>
    <w:rPr>
      <w:rFonts w:ascii="Roboto Light" w:eastAsiaTheme="minorHAnsi" w:hAnsi="Roboto Light" w:cstheme="minorBidi"/>
      <w:sz w:val="22"/>
      <w:szCs w:val="24"/>
      <w:lang w:eastAsia="en-US"/>
    </w:rPr>
  </w:style>
  <w:style w:type="character" w:customStyle="1" w:styleId="ImagesChar">
    <w:name w:val="Images Char"/>
    <w:basedOn w:val="ListParagraphChar"/>
    <w:link w:val="Images"/>
    <w:rsid w:val="002064EB"/>
    <w:rPr>
      <w:rFonts w:ascii="Roboto Light" w:eastAsiaTheme="minorHAnsi" w:hAnsi="Roboto Light" w:cstheme="minorBidi"/>
      <w:sz w:val="22"/>
      <w:szCs w:val="24"/>
      <w:lang w:eastAsia="en-US"/>
    </w:rPr>
  </w:style>
  <w:style w:type="paragraph" w:customStyle="1" w:styleId="LeftAlignedParagraph2">
    <w:name w:val="LeftAlignedParagraph2"/>
    <w:basedOn w:val="ListParagraph"/>
    <w:link w:val="LeftAlignedParagraph2Char"/>
    <w:rsid w:val="00F472BA"/>
    <w:pPr>
      <w:ind w:hanging="360"/>
    </w:pPr>
  </w:style>
  <w:style w:type="character" w:customStyle="1" w:styleId="LeftAlignedParagraphChar">
    <w:name w:val="LeftAlignedParagraph Char"/>
    <w:basedOn w:val="DefaultParagraphFont"/>
    <w:link w:val="LeftAlignedParagraph"/>
    <w:rsid w:val="00E05B15"/>
    <w:rPr>
      <w:rFonts w:ascii="Roboto Light" w:eastAsiaTheme="minorHAnsi" w:hAnsi="Roboto Light" w:cstheme="minorBidi"/>
      <w:sz w:val="22"/>
      <w:szCs w:val="24"/>
      <w:lang w:eastAsia="en-US"/>
    </w:rPr>
  </w:style>
  <w:style w:type="paragraph" w:customStyle="1" w:styleId="NumberedListLvl1">
    <w:name w:val="NumberedListLvl1"/>
    <w:basedOn w:val="ListParagraph"/>
    <w:link w:val="NumberedListLvl1Char"/>
    <w:qFormat/>
    <w:rsid w:val="007339A5"/>
    <w:pPr>
      <w:numPr>
        <w:numId w:val="43"/>
      </w:numPr>
    </w:pPr>
  </w:style>
  <w:style w:type="character" w:customStyle="1" w:styleId="LeftAlignedParagraph2Char">
    <w:name w:val="LeftAlignedParagraph2 Char"/>
    <w:basedOn w:val="ListParagraphChar"/>
    <w:link w:val="LeftAlignedParagraph2"/>
    <w:rsid w:val="00F472BA"/>
    <w:rPr>
      <w:rFonts w:ascii="Roboto Light" w:eastAsiaTheme="minorHAnsi" w:hAnsi="Roboto Light" w:cstheme="minorBidi"/>
      <w:sz w:val="22"/>
      <w:szCs w:val="24"/>
      <w:lang w:eastAsia="en-US"/>
    </w:rPr>
  </w:style>
  <w:style w:type="paragraph" w:customStyle="1" w:styleId="BulletListLvl2">
    <w:name w:val="BulletListLvl2"/>
    <w:basedOn w:val="NumberedListLvl1"/>
    <w:link w:val="BulletListLvl2Char"/>
    <w:qFormat/>
    <w:rsid w:val="006A2A86"/>
    <w:pPr>
      <w:numPr>
        <w:numId w:val="135"/>
      </w:numPr>
    </w:pPr>
  </w:style>
  <w:style w:type="character" w:customStyle="1" w:styleId="NumberedListLvl1Char">
    <w:name w:val="NumberedListLvl1 Char"/>
    <w:basedOn w:val="ListParagraphChar"/>
    <w:link w:val="NumberedListLvl1"/>
    <w:rsid w:val="007339A5"/>
    <w:rPr>
      <w:rFonts w:ascii="Roboto Light" w:eastAsiaTheme="minorHAnsi" w:hAnsi="Roboto Light" w:cstheme="minorBidi"/>
      <w:sz w:val="22"/>
      <w:szCs w:val="24"/>
      <w:lang w:eastAsia="en-US"/>
    </w:rPr>
  </w:style>
  <w:style w:type="paragraph" w:styleId="TableofFigures">
    <w:name w:val="table of figures"/>
    <w:basedOn w:val="Normal"/>
    <w:next w:val="Normal"/>
    <w:uiPriority w:val="99"/>
    <w:unhideWhenUsed/>
    <w:rsid w:val="00F775D2"/>
  </w:style>
  <w:style w:type="character" w:customStyle="1" w:styleId="BulletListLvl2Char">
    <w:name w:val="BulletListLvl2 Char"/>
    <w:basedOn w:val="NumberedListLvl1Char"/>
    <w:link w:val="BulletListLvl2"/>
    <w:rsid w:val="006A2A86"/>
    <w:rPr>
      <w:rFonts w:ascii="Roboto Light" w:eastAsiaTheme="minorHAnsi" w:hAnsi="Roboto Light" w:cstheme="minorBidi"/>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691587">
      <w:bodyDiv w:val="1"/>
      <w:marLeft w:val="0"/>
      <w:marRight w:val="0"/>
      <w:marTop w:val="0"/>
      <w:marBottom w:val="0"/>
      <w:divBdr>
        <w:top w:val="none" w:sz="0" w:space="0" w:color="auto"/>
        <w:left w:val="none" w:sz="0" w:space="0" w:color="auto"/>
        <w:bottom w:val="none" w:sz="0" w:space="0" w:color="auto"/>
        <w:right w:val="none" w:sz="0" w:space="0" w:color="auto"/>
      </w:divBdr>
    </w:div>
    <w:div w:id="1127969844">
      <w:bodyDiv w:val="1"/>
      <w:marLeft w:val="0"/>
      <w:marRight w:val="0"/>
      <w:marTop w:val="0"/>
      <w:marBottom w:val="0"/>
      <w:divBdr>
        <w:top w:val="none" w:sz="0" w:space="0" w:color="auto"/>
        <w:left w:val="none" w:sz="0" w:space="0" w:color="auto"/>
        <w:bottom w:val="none" w:sz="0" w:space="0" w:color="auto"/>
        <w:right w:val="none" w:sz="0" w:space="0" w:color="auto"/>
      </w:divBdr>
    </w:div>
    <w:div w:id="1246956999">
      <w:bodyDiv w:val="1"/>
      <w:marLeft w:val="0"/>
      <w:marRight w:val="0"/>
      <w:marTop w:val="0"/>
      <w:marBottom w:val="0"/>
      <w:divBdr>
        <w:top w:val="none" w:sz="0" w:space="0" w:color="auto"/>
        <w:left w:val="none" w:sz="0" w:space="0" w:color="auto"/>
        <w:bottom w:val="none" w:sz="0" w:space="0" w:color="auto"/>
        <w:right w:val="none" w:sz="0" w:space="0" w:color="auto"/>
      </w:divBdr>
    </w:div>
    <w:div w:id="1262226120">
      <w:bodyDiv w:val="1"/>
      <w:marLeft w:val="0"/>
      <w:marRight w:val="0"/>
      <w:marTop w:val="0"/>
      <w:marBottom w:val="0"/>
      <w:divBdr>
        <w:top w:val="none" w:sz="0" w:space="0" w:color="auto"/>
        <w:left w:val="none" w:sz="0" w:space="0" w:color="auto"/>
        <w:bottom w:val="none" w:sz="0" w:space="0" w:color="auto"/>
        <w:right w:val="none" w:sz="0" w:space="0" w:color="auto"/>
      </w:divBdr>
      <w:divsChild>
        <w:div w:id="1713848149">
          <w:marLeft w:val="0"/>
          <w:marRight w:val="0"/>
          <w:marTop w:val="0"/>
          <w:marBottom w:val="0"/>
          <w:divBdr>
            <w:top w:val="none" w:sz="0" w:space="0" w:color="auto"/>
            <w:left w:val="none" w:sz="0" w:space="0" w:color="auto"/>
            <w:bottom w:val="none" w:sz="0" w:space="0" w:color="auto"/>
            <w:right w:val="none" w:sz="0" w:space="0" w:color="auto"/>
          </w:divBdr>
        </w:div>
      </w:divsChild>
    </w:div>
    <w:div w:id="1589997660">
      <w:bodyDiv w:val="1"/>
      <w:marLeft w:val="0"/>
      <w:marRight w:val="0"/>
      <w:marTop w:val="0"/>
      <w:marBottom w:val="0"/>
      <w:divBdr>
        <w:top w:val="none" w:sz="0" w:space="0" w:color="auto"/>
        <w:left w:val="none" w:sz="0" w:space="0" w:color="auto"/>
        <w:bottom w:val="none" w:sz="0" w:space="0" w:color="auto"/>
        <w:right w:val="none" w:sz="0" w:space="0" w:color="auto"/>
      </w:divBdr>
      <w:divsChild>
        <w:div w:id="12534201">
          <w:marLeft w:val="0"/>
          <w:marRight w:val="0"/>
          <w:marTop w:val="0"/>
          <w:marBottom w:val="0"/>
          <w:divBdr>
            <w:top w:val="none" w:sz="0" w:space="0" w:color="auto"/>
            <w:left w:val="none" w:sz="0" w:space="0" w:color="auto"/>
            <w:bottom w:val="none" w:sz="0" w:space="0" w:color="auto"/>
            <w:right w:val="none" w:sz="0" w:space="0" w:color="auto"/>
          </w:divBdr>
          <w:divsChild>
            <w:div w:id="489759356">
              <w:marLeft w:val="0"/>
              <w:marRight w:val="0"/>
              <w:marTop w:val="0"/>
              <w:marBottom w:val="0"/>
              <w:divBdr>
                <w:top w:val="none" w:sz="0" w:space="0" w:color="auto"/>
                <w:left w:val="none" w:sz="0" w:space="0" w:color="auto"/>
                <w:bottom w:val="none" w:sz="0" w:space="0" w:color="auto"/>
                <w:right w:val="none" w:sz="0" w:space="0" w:color="auto"/>
              </w:divBdr>
            </w:div>
          </w:divsChild>
        </w:div>
        <w:div w:id="622342448">
          <w:marLeft w:val="0"/>
          <w:marRight w:val="0"/>
          <w:marTop w:val="0"/>
          <w:marBottom w:val="0"/>
          <w:divBdr>
            <w:top w:val="none" w:sz="0" w:space="0" w:color="auto"/>
            <w:left w:val="none" w:sz="0" w:space="0" w:color="auto"/>
            <w:bottom w:val="none" w:sz="0" w:space="0" w:color="auto"/>
            <w:right w:val="none" w:sz="0" w:space="0" w:color="auto"/>
          </w:divBdr>
          <w:divsChild>
            <w:div w:id="95253456">
              <w:marLeft w:val="0"/>
              <w:marRight w:val="0"/>
              <w:marTop w:val="0"/>
              <w:marBottom w:val="0"/>
              <w:divBdr>
                <w:top w:val="none" w:sz="0" w:space="0" w:color="auto"/>
                <w:left w:val="none" w:sz="0" w:space="0" w:color="auto"/>
                <w:bottom w:val="none" w:sz="0" w:space="0" w:color="auto"/>
                <w:right w:val="none" w:sz="0" w:space="0" w:color="auto"/>
              </w:divBdr>
            </w:div>
          </w:divsChild>
        </w:div>
        <w:div w:id="1145270679">
          <w:marLeft w:val="0"/>
          <w:marRight w:val="0"/>
          <w:marTop w:val="0"/>
          <w:marBottom w:val="0"/>
          <w:divBdr>
            <w:top w:val="none" w:sz="0" w:space="0" w:color="auto"/>
            <w:left w:val="none" w:sz="0" w:space="0" w:color="auto"/>
            <w:bottom w:val="none" w:sz="0" w:space="0" w:color="auto"/>
            <w:right w:val="none" w:sz="0" w:space="0" w:color="auto"/>
          </w:divBdr>
          <w:divsChild>
            <w:div w:id="20242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34391">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g"/><Relationship Id="rId170" Type="http://schemas.openxmlformats.org/officeDocument/2006/relationships/image" Target="media/image156.jp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oter" Target="footer2.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jp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g"/><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g"/><Relationship Id="rId169" Type="http://schemas.openxmlformats.org/officeDocument/2006/relationships/image" Target="media/image155.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g"/><Relationship Id="rId165" Type="http://schemas.openxmlformats.org/officeDocument/2006/relationships/image" Target="media/image151.jp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jp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_rels/footer1.xml.rels><?xml version="1.0" encoding="UTF-8" standalone="yes"?>
<Relationships xmlns="http://schemas.openxmlformats.org/package/2006/relationships"><Relationship Id="rId1" Type="http://schemas.openxmlformats.org/officeDocument/2006/relationships/image" Target="media/image166.png"/></Relationships>
</file>

<file path=word/_rels/footer2.xml.rels><?xml version="1.0" encoding="UTF-8" standalone="yes"?>
<Relationships xmlns="http://schemas.openxmlformats.org/package/2006/relationships"><Relationship Id="rId2" Type="http://schemas.openxmlformats.org/officeDocument/2006/relationships/image" Target="media/image168.svg"/><Relationship Id="rId1" Type="http://schemas.openxmlformats.org/officeDocument/2006/relationships/image" Target="media/image167.png"/></Relationships>
</file>

<file path=word/_rels/settings.xml.rels><?xml version="1.0" encoding="UTF-8" standalone="yes"?>
<Relationships xmlns="http://schemas.openxmlformats.org/package/2006/relationships"><Relationship Id="rId1" Type="http://schemas.openxmlformats.org/officeDocument/2006/relationships/attachedTemplate" Target="file:///E:\byond\agility\Agility%20User%20Guide%20v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216753A7C362A4085B055A526BB6DE8" ma:contentTypeVersion="13" ma:contentTypeDescription="Create a new document." ma:contentTypeScope="" ma:versionID="78b333a5f960823660dbdd6dd3184982">
  <xsd:schema xmlns:xsd="http://www.w3.org/2001/XMLSchema" xmlns:xs="http://www.w3.org/2001/XMLSchema" xmlns:p="http://schemas.microsoft.com/office/2006/metadata/properties" xmlns:ns2="e1663a22-1c2a-44d2-b1b1-da85ad7fa50f" xmlns:ns3="6a56c1a7-2635-433d-b322-e0558e4888dc" targetNamespace="http://schemas.microsoft.com/office/2006/metadata/properties" ma:root="true" ma:fieldsID="e0b1ee3c2cb2c5c4d5bf8cf20c05d7ba" ns2:_="" ns3:_="">
    <xsd:import namespace="e1663a22-1c2a-44d2-b1b1-da85ad7fa50f"/>
    <xsd:import namespace="6a56c1a7-2635-433d-b322-e0558e4888d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663a22-1c2a-44d2-b1b1-da85ad7fa5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a56c1a7-2635-433d-b322-e0558e4888d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Flow_SignoffStatus xmlns="e1663a22-1c2a-44d2-b1b1-da85ad7fa50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71BF0B-5CFC-456B-B76D-71463E10DACF}">
  <ds:schemaRefs>
    <ds:schemaRef ds:uri="http://schemas.openxmlformats.org/officeDocument/2006/bibliography"/>
  </ds:schemaRefs>
</ds:datastoreItem>
</file>

<file path=customXml/itemProps2.xml><?xml version="1.0" encoding="utf-8"?>
<ds:datastoreItem xmlns:ds="http://schemas.openxmlformats.org/officeDocument/2006/customXml" ds:itemID="{7497A048-02E6-4B07-B8C2-B8BE97BB9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663a22-1c2a-44d2-b1b1-da85ad7fa50f"/>
    <ds:schemaRef ds:uri="6a56c1a7-2635-433d-b322-e0558e4888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CE6101-14DB-4128-8972-3B557FB2D6C6}">
  <ds:schemaRefs>
    <ds:schemaRef ds:uri="http://schemas.microsoft.com/office/2006/metadata/properties"/>
    <ds:schemaRef ds:uri="http://schemas.microsoft.com/office/2006/documentManagement/types"/>
    <ds:schemaRef ds:uri="http://schemas.microsoft.com/office/infopath/2007/PartnerControls"/>
    <ds:schemaRef ds:uri="http://purl.org/dc/elements/1.1/"/>
    <ds:schemaRef ds:uri="http://purl.org/dc/terms/"/>
    <ds:schemaRef ds:uri="http://schemas.openxmlformats.org/package/2006/metadata/core-properties"/>
    <ds:schemaRef ds:uri="http://www.w3.org/XML/1998/namespace"/>
    <ds:schemaRef ds:uri="http://purl.org/dc/dcmitype/"/>
    <ds:schemaRef ds:uri="6a56c1a7-2635-433d-b322-e0558e4888dc"/>
    <ds:schemaRef ds:uri="e1663a22-1c2a-44d2-b1b1-da85ad7fa50f"/>
  </ds:schemaRefs>
</ds:datastoreItem>
</file>

<file path=customXml/itemProps4.xml><?xml version="1.0" encoding="utf-8"?>
<ds:datastoreItem xmlns:ds="http://schemas.openxmlformats.org/officeDocument/2006/customXml" ds:itemID="{08B9BAC2-1A21-40D4-9A1E-9D17B41136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Agility User Guide v1.0</Template>
  <TotalTime>0</TotalTime>
  <Pages>1</Pages>
  <Words>9494</Words>
  <Characters>54121</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AGILITY Tester Guide</vt:lpstr>
    </vt:vector>
  </TitlesOfParts>
  <Company/>
  <LinksUpToDate>false</LinksUpToDate>
  <CharactersWithSpaces>63489</CharactersWithSpaces>
  <SharedDoc>false</SharedDoc>
  <HLinks>
    <vt:vector size="318" baseType="variant">
      <vt:variant>
        <vt:i4>7929961</vt:i4>
      </vt:variant>
      <vt:variant>
        <vt:i4>312</vt:i4>
      </vt:variant>
      <vt:variant>
        <vt:i4>0</vt:i4>
      </vt:variant>
      <vt:variant>
        <vt:i4>5</vt:i4>
      </vt:variant>
      <vt:variant>
        <vt:lpwstr/>
      </vt:variant>
      <vt:variant>
        <vt:lpwstr>session</vt:lpwstr>
      </vt:variant>
      <vt:variant>
        <vt:i4>2031689</vt:i4>
      </vt:variant>
      <vt:variant>
        <vt:i4>309</vt:i4>
      </vt:variant>
      <vt:variant>
        <vt:i4>0</vt:i4>
      </vt:variant>
      <vt:variant>
        <vt:i4>5</vt:i4>
      </vt:variant>
      <vt:variant>
        <vt:lpwstr>https://www.ssh.com/ssh/sftp/</vt:lpwstr>
      </vt:variant>
      <vt:variant>
        <vt:lpwstr/>
      </vt:variant>
      <vt:variant>
        <vt:i4>7733368</vt:i4>
      </vt:variant>
      <vt:variant>
        <vt:i4>306</vt:i4>
      </vt:variant>
      <vt:variant>
        <vt:i4>0</vt:i4>
      </vt:variant>
      <vt:variant>
        <vt:i4>5</vt:i4>
      </vt:variant>
      <vt:variant>
        <vt:lpwstr>https://cloud.google.com/storage/docs/apis</vt:lpwstr>
      </vt:variant>
      <vt:variant>
        <vt:lpwstr/>
      </vt:variant>
      <vt:variant>
        <vt:i4>5898263</vt:i4>
      </vt:variant>
      <vt:variant>
        <vt:i4>300</vt:i4>
      </vt:variant>
      <vt:variant>
        <vt:i4>0</vt:i4>
      </vt:variant>
      <vt:variant>
        <vt:i4>5</vt:i4>
      </vt:variant>
      <vt:variant>
        <vt:lpwstr>https://nexiusocp.atlassian.net/wiki/spaces/BAT/pages/1947435113/Data+Types+Checklist</vt:lpwstr>
      </vt:variant>
      <vt:variant>
        <vt:lpwstr/>
      </vt:variant>
      <vt:variant>
        <vt:i4>1376307</vt:i4>
      </vt:variant>
      <vt:variant>
        <vt:i4>293</vt:i4>
      </vt:variant>
      <vt:variant>
        <vt:i4>0</vt:i4>
      </vt:variant>
      <vt:variant>
        <vt:i4>5</vt:i4>
      </vt:variant>
      <vt:variant>
        <vt:lpwstr/>
      </vt:variant>
      <vt:variant>
        <vt:lpwstr>_Toc74835297</vt:lpwstr>
      </vt:variant>
      <vt:variant>
        <vt:i4>1310771</vt:i4>
      </vt:variant>
      <vt:variant>
        <vt:i4>287</vt:i4>
      </vt:variant>
      <vt:variant>
        <vt:i4>0</vt:i4>
      </vt:variant>
      <vt:variant>
        <vt:i4>5</vt:i4>
      </vt:variant>
      <vt:variant>
        <vt:lpwstr/>
      </vt:variant>
      <vt:variant>
        <vt:lpwstr>_Toc74835296</vt:lpwstr>
      </vt:variant>
      <vt:variant>
        <vt:i4>1507379</vt:i4>
      </vt:variant>
      <vt:variant>
        <vt:i4>281</vt:i4>
      </vt:variant>
      <vt:variant>
        <vt:i4>0</vt:i4>
      </vt:variant>
      <vt:variant>
        <vt:i4>5</vt:i4>
      </vt:variant>
      <vt:variant>
        <vt:lpwstr/>
      </vt:variant>
      <vt:variant>
        <vt:lpwstr>_Toc74835295</vt:lpwstr>
      </vt:variant>
      <vt:variant>
        <vt:i4>1441843</vt:i4>
      </vt:variant>
      <vt:variant>
        <vt:i4>275</vt:i4>
      </vt:variant>
      <vt:variant>
        <vt:i4>0</vt:i4>
      </vt:variant>
      <vt:variant>
        <vt:i4>5</vt:i4>
      </vt:variant>
      <vt:variant>
        <vt:lpwstr/>
      </vt:variant>
      <vt:variant>
        <vt:lpwstr>_Toc74835294</vt:lpwstr>
      </vt:variant>
      <vt:variant>
        <vt:i4>1114163</vt:i4>
      </vt:variant>
      <vt:variant>
        <vt:i4>269</vt:i4>
      </vt:variant>
      <vt:variant>
        <vt:i4>0</vt:i4>
      </vt:variant>
      <vt:variant>
        <vt:i4>5</vt:i4>
      </vt:variant>
      <vt:variant>
        <vt:lpwstr/>
      </vt:variant>
      <vt:variant>
        <vt:lpwstr>_Toc74835293</vt:lpwstr>
      </vt:variant>
      <vt:variant>
        <vt:i4>1048627</vt:i4>
      </vt:variant>
      <vt:variant>
        <vt:i4>263</vt:i4>
      </vt:variant>
      <vt:variant>
        <vt:i4>0</vt:i4>
      </vt:variant>
      <vt:variant>
        <vt:i4>5</vt:i4>
      </vt:variant>
      <vt:variant>
        <vt:lpwstr/>
      </vt:variant>
      <vt:variant>
        <vt:lpwstr>_Toc74835292</vt:lpwstr>
      </vt:variant>
      <vt:variant>
        <vt:i4>1245235</vt:i4>
      </vt:variant>
      <vt:variant>
        <vt:i4>257</vt:i4>
      </vt:variant>
      <vt:variant>
        <vt:i4>0</vt:i4>
      </vt:variant>
      <vt:variant>
        <vt:i4>5</vt:i4>
      </vt:variant>
      <vt:variant>
        <vt:lpwstr/>
      </vt:variant>
      <vt:variant>
        <vt:lpwstr>_Toc74835291</vt:lpwstr>
      </vt:variant>
      <vt:variant>
        <vt:i4>1179699</vt:i4>
      </vt:variant>
      <vt:variant>
        <vt:i4>251</vt:i4>
      </vt:variant>
      <vt:variant>
        <vt:i4>0</vt:i4>
      </vt:variant>
      <vt:variant>
        <vt:i4>5</vt:i4>
      </vt:variant>
      <vt:variant>
        <vt:lpwstr/>
      </vt:variant>
      <vt:variant>
        <vt:lpwstr>_Toc74835290</vt:lpwstr>
      </vt:variant>
      <vt:variant>
        <vt:i4>1769522</vt:i4>
      </vt:variant>
      <vt:variant>
        <vt:i4>245</vt:i4>
      </vt:variant>
      <vt:variant>
        <vt:i4>0</vt:i4>
      </vt:variant>
      <vt:variant>
        <vt:i4>5</vt:i4>
      </vt:variant>
      <vt:variant>
        <vt:lpwstr/>
      </vt:variant>
      <vt:variant>
        <vt:lpwstr>_Toc74835289</vt:lpwstr>
      </vt:variant>
      <vt:variant>
        <vt:i4>1703986</vt:i4>
      </vt:variant>
      <vt:variant>
        <vt:i4>239</vt:i4>
      </vt:variant>
      <vt:variant>
        <vt:i4>0</vt:i4>
      </vt:variant>
      <vt:variant>
        <vt:i4>5</vt:i4>
      </vt:variant>
      <vt:variant>
        <vt:lpwstr/>
      </vt:variant>
      <vt:variant>
        <vt:lpwstr>_Toc74835288</vt:lpwstr>
      </vt:variant>
      <vt:variant>
        <vt:i4>1376306</vt:i4>
      </vt:variant>
      <vt:variant>
        <vt:i4>233</vt:i4>
      </vt:variant>
      <vt:variant>
        <vt:i4>0</vt:i4>
      </vt:variant>
      <vt:variant>
        <vt:i4>5</vt:i4>
      </vt:variant>
      <vt:variant>
        <vt:lpwstr/>
      </vt:variant>
      <vt:variant>
        <vt:lpwstr>_Toc74835287</vt:lpwstr>
      </vt:variant>
      <vt:variant>
        <vt:i4>1310770</vt:i4>
      </vt:variant>
      <vt:variant>
        <vt:i4>227</vt:i4>
      </vt:variant>
      <vt:variant>
        <vt:i4>0</vt:i4>
      </vt:variant>
      <vt:variant>
        <vt:i4>5</vt:i4>
      </vt:variant>
      <vt:variant>
        <vt:lpwstr/>
      </vt:variant>
      <vt:variant>
        <vt:lpwstr>_Toc74835286</vt:lpwstr>
      </vt:variant>
      <vt:variant>
        <vt:i4>1507378</vt:i4>
      </vt:variant>
      <vt:variant>
        <vt:i4>221</vt:i4>
      </vt:variant>
      <vt:variant>
        <vt:i4>0</vt:i4>
      </vt:variant>
      <vt:variant>
        <vt:i4>5</vt:i4>
      </vt:variant>
      <vt:variant>
        <vt:lpwstr/>
      </vt:variant>
      <vt:variant>
        <vt:lpwstr>_Toc74835285</vt:lpwstr>
      </vt:variant>
      <vt:variant>
        <vt:i4>1441842</vt:i4>
      </vt:variant>
      <vt:variant>
        <vt:i4>215</vt:i4>
      </vt:variant>
      <vt:variant>
        <vt:i4>0</vt:i4>
      </vt:variant>
      <vt:variant>
        <vt:i4>5</vt:i4>
      </vt:variant>
      <vt:variant>
        <vt:lpwstr/>
      </vt:variant>
      <vt:variant>
        <vt:lpwstr>_Toc74835284</vt:lpwstr>
      </vt:variant>
      <vt:variant>
        <vt:i4>1114162</vt:i4>
      </vt:variant>
      <vt:variant>
        <vt:i4>209</vt:i4>
      </vt:variant>
      <vt:variant>
        <vt:i4>0</vt:i4>
      </vt:variant>
      <vt:variant>
        <vt:i4>5</vt:i4>
      </vt:variant>
      <vt:variant>
        <vt:lpwstr/>
      </vt:variant>
      <vt:variant>
        <vt:lpwstr>_Toc74835283</vt:lpwstr>
      </vt:variant>
      <vt:variant>
        <vt:i4>1048626</vt:i4>
      </vt:variant>
      <vt:variant>
        <vt:i4>203</vt:i4>
      </vt:variant>
      <vt:variant>
        <vt:i4>0</vt:i4>
      </vt:variant>
      <vt:variant>
        <vt:i4>5</vt:i4>
      </vt:variant>
      <vt:variant>
        <vt:lpwstr/>
      </vt:variant>
      <vt:variant>
        <vt:lpwstr>_Toc74835282</vt:lpwstr>
      </vt:variant>
      <vt:variant>
        <vt:i4>1245234</vt:i4>
      </vt:variant>
      <vt:variant>
        <vt:i4>197</vt:i4>
      </vt:variant>
      <vt:variant>
        <vt:i4>0</vt:i4>
      </vt:variant>
      <vt:variant>
        <vt:i4>5</vt:i4>
      </vt:variant>
      <vt:variant>
        <vt:lpwstr/>
      </vt:variant>
      <vt:variant>
        <vt:lpwstr>_Toc74835281</vt:lpwstr>
      </vt:variant>
      <vt:variant>
        <vt:i4>1179698</vt:i4>
      </vt:variant>
      <vt:variant>
        <vt:i4>191</vt:i4>
      </vt:variant>
      <vt:variant>
        <vt:i4>0</vt:i4>
      </vt:variant>
      <vt:variant>
        <vt:i4>5</vt:i4>
      </vt:variant>
      <vt:variant>
        <vt:lpwstr/>
      </vt:variant>
      <vt:variant>
        <vt:lpwstr>_Toc74835280</vt:lpwstr>
      </vt:variant>
      <vt:variant>
        <vt:i4>1769533</vt:i4>
      </vt:variant>
      <vt:variant>
        <vt:i4>185</vt:i4>
      </vt:variant>
      <vt:variant>
        <vt:i4>0</vt:i4>
      </vt:variant>
      <vt:variant>
        <vt:i4>5</vt:i4>
      </vt:variant>
      <vt:variant>
        <vt:lpwstr/>
      </vt:variant>
      <vt:variant>
        <vt:lpwstr>_Toc74835279</vt:lpwstr>
      </vt:variant>
      <vt:variant>
        <vt:i4>1703997</vt:i4>
      </vt:variant>
      <vt:variant>
        <vt:i4>179</vt:i4>
      </vt:variant>
      <vt:variant>
        <vt:i4>0</vt:i4>
      </vt:variant>
      <vt:variant>
        <vt:i4>5</vt:i4>
      </vt:variant>
      <vt:variant>
        <vt:lpwstr/>
      </vt:variant>
      <vt:variant>
        <vt:lpwstr>_Toc74835278</vt:lpwstr>
      </vt:variant>
      <vt:variant>
        <vt:i4>1376317</vt:i4>
      </vt:variant>
      <vt:variant>
        <vt:i4>173</vt:i4>
      </vt:variant>
      <vt:variant>
        <vt:i4>0</vt:i4>
      </vt:variant>
      <vt:variant>
        <vt:i4>5</vt:i4>
      </vt:variant>
      <vt:variant>
        <vt:lpwstr/>
      </vt:variant>
      <vt:variant>
        <vt:lpwstr>_Toc74835277</vt:lpwstr>
      </vt:variant>
      <vt:variant>
        <vt:i4>1310781</vt:i4>
      </vt:variant>
      <vt:variant>
        <vt:i4>167</vt:i4>
      </vt:variant>
      <vt:variant>
        <vt:i4>0</vt:i4>
      </vt:variant>
      <vt:variant>
        <vt:i4>5</vt:i4>
      </vt:variant>
      <vt:variant>
        <vt:lpwstr/>
      </vt:variant>
      <vt:variant>
        <vt:lpwstr>_Toc74835276</vt:lpwstr>
      </vt:variant>
      <vt:variant>
        <vt:i4>1507389</vt:i4>
      </vt:variant>
      <vt:variant>
        <vt:i4>161</vt:i4>
      </vt:variant>
      <vt:variant>
        <vt:i4>0</vt:i4>
      </vt:variant>
      <vt:variant>
        <vt:i4>5</vt:i4>
      </vt:variant>
      <vt:variant>
        <vt:lpwstr/>
      </vt:variant>
      <vt:variant>
        <vt:lpwstr>_Toc74835275</vt:lpwstr>
      </vt:variant>
      <vt:variant>
        <vt:i4>1441853</vt:i4>
      </vt:variant>
      <vt:variant>
        <vt:i4>155</vt:i4>
      </vt:variant>
      <vt:variant>
        <vt:i4>0</vt:i4>
      </vt:variant>
      <vt:variant>
        <vt:i4>5</vt:i4>
      </vt:variant>
      <vt:variant>
        <vt:lpwstr/>
      </vt:variant>
      <vt:variant>
        <vt:lpwstr>_Toc74835274</vt:lpwstr>
      </vt:variant>
      <vt:variant>
        <vt:i4>1114173</vt:i4>
      </vt:variant>
      <vt:variant>
        <vt:i4>149</vt:i4>
      </vt:variant>
      <vt:variant>
        <vt:i4>0</vt:i4>
      </vt:variant>
      <vt:variant>
        <vt:i4>5</vt:i4>
      </vt:variant>
      <vt:variant>
        <vt:lpwstr/>
      </vt:variant>
      <vt:variant>
        <vt:lpwstr>_Toc74835273</vt:lpwstr>
      </vt:variant>
      <vt:variant>
        <vt:i4>1048637</vt:i4>
      </vt:variant>
      <vt:variant>
        <vt:i4>143</vt:i4>
      </vt:variant>
      <vt:variant>
        <vt:i4>0</vt:i4>
      </vt:variant>
      <vt:variant>
        <vt:i4>5</vt:i4>
      </vt:variant>
      <vt:variant>
        <vt:lpwstr/>
      </vt:variant>
      <vt:variant>
        <vt:lpwstr>_Toc74835272</vt:lpwstr>
      </vt:variant>
      <vt:variant>
        <vt:i4>1245245</vt:i4>
      </vt:variant>
      <vt:variant>
        <vt:i4>137</vt:i4>
      </vt:variant>
      <vt:variant>
        <vt:i4>0</vt:i4>
      </vt:variant>
      <vt:variant>
        <vt:i4>5</vt:i4>
      </vt:variant>
      <vt:variant>
        <vt:lpwstr/>
      </vt:variant>
      <vt:variant>
        <vt:lpwstr>_Toc74835271</vt:lpwstr>
      </vt:variant>
      <vt:variant>
        <vt:i4>1179709</vt:i4>
      </vt:variant>
      <vt:variant>
        <vt:i4>131</vt:i4>
      </vt:variant>
      <vt:variant>
        <vt:i4>0</vt:i4>
      </vt:variant>
      <vt:variant>
        <vt:i4>5</vt:i4>
      </vt:variant>
      <vt:variant>
        <vt:lpwstr/>
      </vt:variant>
      <vt:variant>
        <vt:lpwstr>_Toc74835270</vt:lpwstr>
      </vt:variant>
      <vt:variant>
        <vt:i4>1769532</vt:i4>
      </vt:variant>
      <vt:variant>
        <vt:i4>125</vt:i4>
      </vt:variant>
      <vt:variant>
        <vt:i4>0</vt:i4>
      </vt:variant>
      <vt:variant>
        <vt:i4>5</vt:i4>
      </vt:variant>
      <vt:variant>
        <vt:lpwstr/>
      </vt:variant>
      <vt:variant>
        <vt:lpwstr>_Toc74835269</vt:lpwstr>
      </vt:variant>
      <vt:variant>
        <vt:i4>1703996</vt:i4>
      </vt:variant>
      <vt:variant>
        <vt:i4>119</vt:i4>
      </vt:variant>
      <vt:variant>
        <vt:i4>0</vt:i4>
      </vt:variant>
      <vt:variant>
        <vt:i4>5</vt:i4>
      </vt:variant>
      <vt:variant>
        <vt:lpwstr/>
      </vt:variant>
      <vt:variant>
        <vt:lpwstr>_Toc74835268</vt:lpwstr>
      </vt:variant>
      <vt:variant>
        <vt:i4>1376316</vt:i4>
      </vt:variant>
      <vt:variant>
        <vt:i4>113</vt:i4>
      </vt:variant>
      <vt:variant>
        <vt:i4>0</vt:i4>
      </vt:variant>
      <vt:variant>
        <vt:i4>5</vt:i4>
      </vt:variant>
      <vt:variant>
        <vt:lpwstr/>
      </vt:variant>
      <vt:variant>
        <vt:lpwstr>_Toc74835267</vt:lpwstr>
      </vt:variant>
      <vt:variant>
        <vt:i4>1310780</vt:i4>
      </vt:variant>
      <vt:variant>
        <vt:i4>107</vt:i4>
      </vt:variant>
      <vt:variant>
        <vt:i4>0</vt:i4>
      </vt:variant>
      <vt:variant>
        <vt:i4>5</vt:i4>
      </vt:variant>
      <vt:variant>
        <vt:lpwstr/>
      </vt:variant>
      <vt:variant>
        <vt:lpwstr>_Toc74835266</vt:lpwstr>
      </vt:variant>
      <vt:variant>
        <vt:i4>1507388</vt:i4>
      </vt:variant>
      <vt:variant>
        <vt:i4>101</vt:i4>
      </vt:variant>
      <vt:variant>
        <vt:i4>0</vt:i4>
      </vt:variant>
      <vt:variant>
        <vt:i4>5</vt:i4>
      </vt:variant>
      <vt:variant>
        <vt:lpwstr/>
      </vt:variant>
      <vt:variant>
        <vt:lpwstr>_Toc74835265</vt:lpwstr>
      </vt:variant>
      <vt:variant>
        <vt:i4>1441852</vt:i4>
      </vt:variant>
      <vt:variant>
        <vt:i4>95</vt:i4>
      </vt:variant>
      <vt:variant>
        <vt:i4>0</vt:i4>
      </vt:variant>
      <vt:variant>
        <vt:i4>5</vt:i4>
      </vt:variant>
      <vt:variant>
        <vt:lpwstr/>
      </vt:variant>
      <vt:variant>
        <vt:lpwstr>_Toc74835264</vt:lpwstr>
      </vt:variant>
      <vt:variant>
        <vt:i4>1114172</vt:i4>
      </vt:variant>
      <vt:variant>
        <vt:i4>89</vt:i4>
      </vt:variant>
      <vt:variant>
        <vt:i4>0</vt:i4>
      </vt:variant>
      <vt:variant>
        <vt:i4>5</vt:i4>
      </vt:variant>
      <vt:variant>
        <vt:lpwstr/>
      </vt:variant>
      <vt:variant>
        <vt:lpwstr>_Toc74835263</vt:lpwstr>
      </vt:variant>
      <vt:variant>
        <vt:i4>1048636</vt:i4>
      </vt:variant>
      <vt:variant>
        <vt:i4>83</vt:i4>
      </vt:variant>
      <vt:variant>
        <vt:i4>0</vt:i4>
      </vt:variant>
      <vt:variant>
        <vt:i4>5</vt:i4>
      </vt:variant>
      <vt:variant>
        <vt:lpwstr/>
      </vt:variant>
      <vt:variant>
        <vt:lpwstr>_Toc74835262</vt:lpwstr>
      </vt:variant>
      <vt:variant>
        <vt:i4>1245244</vt:i4>
      </vt:variant>
      <vt:variant>
        <vt:i4>77</vt:i4>
      </vt:variant>
      <vt:variant>
        <vt:i4>0</vt:i4>
      </vt:variant>
      <vt:variant>
        <vt:i4>5</vt:i4>
      </vt:variant>
      <vt:variant>
        <vt:lpwstr/>
      </vt:variant>
      <vt:variant>
        <vt:lpwstr>_Toc74835261</vt:lpwstr>
      </vt:variant>
      <vt:variant>
        <vt:i4>1179708</vt:i4>
      </vt:variant>
      <vt:variant>
        <vt:i4>71</vt:i4>
      </vt:variant>
      <vt:variant>
        <vt:i4>0</vt:i4>
      </vt:variant>
      <vt:variant>
        <vt:i4>5</vt:i4>
      </vt:variant>
      <vt:variant>
        <vt:lpwstr/>
      </vt:variant>
      <vt:variant>
        <vt:lpwstr>_Toc74835260</vt:lpwstr>
      </vt:variant>
      <vt:variant>
        <vt:i4>1769535</vt:i4>
      </vt:variant>
      <vt:variant>
        <vt:i4>65</vt:i4>
      </vt:variant>
      <vt:variant>
        <vt:i4>0</vt:i4>
      </vt:variant>
      <vt:variant>
        <vt:i4>5</vt:i4>
      </vt:variant>
      <vt:variant>
        <vt:lpwstr/>
      </vt:variant>
      <vt:variant>
        <vt:lpwstr>_Toc74835259</vt:lpwstr>
      </vt:variant>
      <vt:variant>
        <vt:i4>1703999</vt:i4>
      </vt:variant>
      <vt:variant>
        <vt:i4>59</vt:i4>
      </vt:variant>
      <vt:variant>
        <vt:i4>0</vt:i4>
      </vt:variant>
      <vt:variant>
        <vt:i4>5</vt:i4>
      </vt:variant>
      <vt:variant>
        <vt:lpwstr/>
      </vt:variant>
      <vt:variant>
        <vt:lpwstr>_Toc74835258</vt:lpwstr>
      </vt:variant>
      <vt:variant>
        <vt:i4>1376319</vt:i4>
      </vt:variant>
      <vt:variant>
        <vt:i4>53</vt:i4>
      </vt:variant>
      <vt:variant>
        <vt:i4>0</vt:i4>
      </vt:variant>
      <vt:variant>
        <vt:i4>5</vt:i4>
      </vt:variant>
      <vt:variant>
        <vt:lpwstr/>
      </vt:variant>
      <vt:variant>
        <vt:lpwstr>_Toc74835257</vt:lpwstr>
      </vt:variant>
      <vt:variant>
        <vt:i4>1310783</vt:i4>
      </vt:variant>
      <vt:variant>
        <vt:i4>47</vt:i4>
      </vt:variant>
      <vt:variant>
        <vt:i4>0</vt:i4>
      </vt:variant>
      <vt:variant>
        <vt:i4>5</vt:i4>
      </vt:variant>
      <vt:variant>
        <vt:lpwstr/>
      </vt:variant>
      <vt:variant>
        <vt:lpwstr>_Toc74835256</vt:lpwstr>
      </vt:variant>
      <vt:variant>
        <vt:i4>1507391</vt:i4>
      </vt:variant>
      <vt:variant>
        <vt:i4>41</vt:i4>
      </vt:variant>
      <vt:variant>
        <vt:i4>0</vt:i4>
      </vt:variant>
      <vt:variant>
        <vt:i4>5</vt:i4>
      </vt:variant>
      <vt:variant>
        <vt:lpwstr/>
      </vt:variant>
      <vt:variant>
        <vt:lpwstr>_Toc74835255</vt:lpwstr>
      </vt:variant>
      <vt:variant>
        <vt:i4>1441855</vt:i4>
      </vt:variant>
      <vt:variant>
        <vt:i4>35</vt:i4>
      </vt:variant>
      <vt:variant>
        <vt:i4>0</vt:i4>
      </vt:variant>
      <vt:variant>
        <vt:i4>5</vt:i4>
      </vt:variant>
      <vt:variant>
        <vt:lpwstr/>
      </vt:variant>
      <vt:variant>
        <vt:lpwstr>_Toc74835254</vt:lpwstr>
      </vt:variant>
      <vt:variant>
        <vt:i4>1114175</vt:i4>
      </vt:variant>
      <vt:variant>
        <vt:i4>29</vt:i4>
      </vt:variant>
      <vt:variant>
        <vt:i4>0</vt:i4>
      </vt:variant>
      <vt:variant>
        <vt:i4>5</vt:i4>
      </vt:variant>
      <vt:variant>
        <vt:lpwstr/>
      </vt:variant>
      <vt:variant>
        <vt:lpwstr>_Toc74835253</vt:lpwstr>
      </vt:variant>
      <vt:variant>
        <vt:i4>1048639</vt:i4>
      </vt:variant>
      <vt:variant>
        <vt:i4>23</vt:i4>
      </vt:variant>
      <vt:variant>
        <vt:i4>0</vt:i4>
      </vt:variant>
      <vt:variant>
        <vt:i4>5</vt:i4>
      </vt:variant>
      <vt:variant>
        <vt:lpwstr/>
      </vt:variant>
      <vt:variant>
        <vt:lpwstr>_Toc74835252</vt:lpwstr>
      </vt:variant>
      <vt:variant>
        <vt:i4>1245247</vt:i4>
      </vt:variant>
      <vt:variant>
        <vt:i4>17</vt:i4>
      </vt:variant>
      <vt:variant>
        <vt:i4>0</vt:i4>
      </vt:variant>
      <vt:variant>
        <vt:i4>5</vt:i4>
      </vt:variant>
      <vt:variant>
        <vt:lpwstr/>
      </vt:variant>
      <vt:variant>
        <vt:lpwstr>_Toc74835251</vt:lpwstr>
      </vt:variant>
      <vt:variant>
        <vt:i4>1179711</vt:i4>
      </vt:variant>
      <vt:variant>
        <vt:i4>11</vt:i4>
      </vt:variant>
      <vt:variant>
        <vt:i4>0</vt:i4>
      </vt:variant>
      <vt:variant>
        <vt:i4>5</vt:i4>
      </vt:variant>
      <vt:variant>
        <vt:lpwstr/>
      </vt:variant>
      <vt:variant>
        <vt:lpwstr>_Toc74835250</vt:lpwstr>
      </vt:variant>
      <vt:variant>
        <vt:i4>1769534</vt:i4>
      </vt:variant>
      <vt:variant>
        <vt:i4>5</vt:i4>
      </vt:variant>
      <vt:variant>
        <vt:i4>0</vt:i4>
      </vt:variant>
      <vt:variant>
        <vt:i4>5</vt:i4>
      </vt:variant>
      <vt:variant>
        <vt:lpwstr/>
      </vt:variant>
      <vt:variant>
        <vt:lpwstr>_Toc74835249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AGILITY Tester Guide</dc:title>
  <dc:subject/>
  <dc:creator>Karim Sajan</dc:creator>
  <cp:keywords/>
  <dc:description/>
  <cp:lastModifiedBy>Chantel Trivett</cp:lastModifiedBy>
  <cp:revision>2</cp:revision>
  <cp:lastPrinted>2021-06-17T19:15:00Z</cp:lastPrinted>
  <dcterms:created xsi:type="dcterms:W3CDTF">2021-10-07T13:58:00Z</dcterms:created>
  <dcterms:modified xsi:type="dcterms:W3CDTF">2021-10-07T13:58:00Z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0x0101000216753A7C362A4085B055A526BB6DE8</vt:lpwstr>
  </property>
</Properties>
</file>